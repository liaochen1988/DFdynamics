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53A139" w14:textId="79D25D51" w:rsidR="00F85F64" w:rsidRPr="00095768" w:rsidRDefault="000C313D" w:rsidP="00952A10">
      <w:pPr>
        <w:spacing w:line="360" w:lineRule="auto"/>
        <w:jc w:val="both"/>
        <w:rPr>
          <w:rFonts w:eastAsiaTheme="minorEastAsia"/>
          <w:b/>
          <w:bCs/>
          <w:color w:val="000000" w:themeColor="text1"/>
          <w:shd w:val="clear" w:color="auto" w:fill="FFFFFF"/>
        </w:rPr>
      </w:pPr>
      <w:r w:rsidRPr="00254563">
        <w:rPr>
          <w:b/>
          <w:bCs/>
          <w:color w:val="000000" w:themeColor="text1"/>
          <w:sz w:val="28"/>
          <w:szCs w:val="28"/>
        </w:rPr>
        <w:t>E</w:t>
      </w:r>
      <w:r w:rsidR="00BD2E26" w:rsidRPr="00095768">
        <w:rPr>
          <w:b/>
          <w:bCs/>
          <w:color w:val="000000" w:themeColor="text1"/>
          <w:sz w:val="28"/>
          <w:szCs w:val="28"/>
        </w:rPr>
        <w:t xml:space="preserve">cological dynamics of </w:t>
      </w:r>
      <w:r w:rsidRPr="00095768">
        <w:rPr>
          <w:b/>
          <w:bCs/>
          <w:color w:val="000000" w:themeColor="text1"/>
          <w:sz w:val="28"/>
          <w:szCs w:val="28"/>
        </w:rPr>
        <w:t xml:space="preserve">the </w:t>
      </w:r>
      <w:r w:rsidR="00BD2E26" w:rsidRPr="00095768">
        <w:rPr>
          <w:b/>
          <w:bCs/>
          <w:color w:val="000000" w:themeColor="text1"/>
          <w:sz w:val="28"/>
          <w:szCs w:val="28"/>
        </w:rPr>
        <w:t>gut microbiome in response to dietary fiber</w:t>
      </w:r>
    </w:p>
    <w:p w14:paraId="5F55163F" w14:textId="405D9200" w:rsidR="00011B15" w:rsidRPr="00095768" w:rsidRDefault="00011B15" w:rsidP="004071B6">
      <w:pPr>
        <w:spacing w:line="360" w:lineRule="auto"/>
        <w:jc w:val="both"/>
        <w:rPr>
          <w:rFonts w:eastAsiaTheme="minorEastAsia"/>
          <w:color w:val="000000" w:themeColor="text1"/>
          <w:sz w:val="22"/>
          <w:szCs w:val="22"/>
          <w:shd w:val="clear" w:color="auto" w:fill="FFFFFF"/>
        </w:rPr>
      </w:pPr>
      <w:r w:rsidRPr="00095768">
        <w:rPr>
          <w:rFonts w:eastAsiaTheme="minorEastAsia"/>
          <w:color w:val="000000" w:themeColor="text1"/>
          <w:sz w:val="22"/>
          <w:szCs w:val="22"/>
          <w:shd w:val="clear" w:color="auto" w:fill="FFFFFF"/>
        </w:rPr>
        <w:t>Hongbin Liu</w:t>
      </w:r>
      <w:r w:rsidR="00F85F64" w:rsidRPr="00095768">
        <w:rPr>
          <w:rFonts w:eastAsiaTheme="minorEastAsia"/>
          <w:color w:val="000000" w:themeColor="text1"/>
          <w:sz w:val="22"/>
          <w:szCs w:val="22"/>
          <w:shd w:val="clear" w:color="auto" w:fill="FFFFFF"/>
          <w:vertAlign w:val="superscript"/>
        </w:rPr>
        <w:t>1,</w:t>
      </w:r>
      <w:r w:rsidRPr="00095768">
        <w:rPr>
          <w:rFonts w:eastAsiaTheme="minorEastAsia"/>
          <w:color w:val="000000" w:themeColor="text1"/>
          <w:sz w:val="22"/>
          <w:szCs w:val="22"/>
          <w:shd w:val="clear" w:color="auto" w:fill="FFFFFF"/>
          <w:vertAlign w:val="superscript"/>
        </w:rPr>
        <w:t>*</w:t>
      </w:r>
      <w:r w:rsidRPr="00095768">
        <w:rPr>
          <w:rFonts w:eastAsiaTheme="minorEastAsia"/>
          <w:color w:val="000000" w:themeColor="text1"/>
          <w:sz w:val="22"/>
          <w:szCs w:val="22"/>
          <w:shd w:val="clear" w:color="auto" w:fill="FFFFFF"/>
        </w:rPr>
        <w:t>, Chen Liao</w:t>
      </w:r>
      <w:r w:rsidR="00F85F64" w:rsidRPr="00095768">
        <w:rPr>
          <w:rFonts w:eastAsiaTheme="minorEastAsia"/>
          <w:color w:val="000000" w:themeColor="text1"/>
          <w:sz w:val="22"/>
          <w:szCs w:val="22"/>
          <w:shd w:val="clear" w:color="auto" w:fill="FFFFFF"/>
          <w:vertAlign w:val="superscript"/>
        </w:rPr>
        <w:t>2,</w:t>
      </w:r>
      <w:r w:rsidRPr="00095768">
        <w:rPr>
          <w:rFonts w:eastAsiaTheme="minorEastAsia"/>
          <w:color w:val="000000" w:themeColor="text1"/>
          <w:sz w:val="22"/>
          <w:szCs w:val="22"/>
          <w:shd w:val="clear" w:color="auto" w:fill="FFFFFF"/>
          <w:vertAlign w:val="superscript"/>
        </w:rPr>
        <w:t>*</w:t>
      </w:r>
      <w:r w:rsidRPr="00095768">
        <w:rPr>
          <w:rFonts w:eastAsiaTheme="minorEastAsia"/>
          <w:color w:val="000000" w:themeColor="text1"/>
          <w:sz w:val="22"/>
          <w:szCs w:val="22"/>
          <w:shd w:val="clear" w:color="auto" w:fill="FFFFFF"/>
        </w:rPr>
        <w:t xml:space="preserve">, </w:t>
      </w:r>
      <w:proofErr w:type="spellStart"/>
      <w:r w:rsidR="009905BF" w:rsidRPr="00095768">
        <w:rPr>
          <w:rFonts w:eastAsiaTheme="minorEastAsia"/>
          <w:color w:val="000000" w:themeColor="text1"/>
          <w:sz w:val="22"/>
          <w:szCs w:val="22"/>
          <w:shd w:val="clear" w:color="auto" w:fill="FFFFFF"/>
        </w:rPr>
        <w:t>Jinhui</w:t>
      </w:r>
      <w:proofErr w:type="spellEnd"/>
      <w:r w:rsidR="009905BF" w:rsidRPr="00095768">
        <w:rPr>
          <w:rFonts w:eastAsiaTheme="minorEastAsia"/>
          <w:color w:val="000000" w:themeColor="text1"/>
          <w:sz w:val="22"/>
          <w:szCs w:val="22"/>
          <w:shd w:val="clear" w:color="auto" w:fill="FFFFFF"/>
        </w:rPr>
        <w:t xml:space="preserve"> Tang</w:t>
      </w:r>
      <w:proofErr w:type="gramStart"/>
      <w:r w:rsidR="00F85F64" w:rsidRPr="00095768">
        <w:rPr>
          <w:rFonts w:eastAsiaTheme="minorEastAsia"/>
          <w:color w:val="000000" w:themeColor="text1"/>
          <w:sz w:val="22"/>
          <w:szCs w:val="22"/>
          <w:shd w:val="clear" w:color="auto" w:fill="FFFFFF"/>
          <w:vertAlign w:val="superscript"/>
        </w:rPr>
        <w:t>1,</w:t>
      </w:r>
      <w:r w:rsidR="009905BF" w:rsidRPr="00095768">
        <w:rPr>
          <w:rFonts w:eastAsiaTheme="minorEastAsia"/>
          <w:color w:val="000000" w:themeColor="text1"/>
          <w:sz w:val="22"/>
          <w:szCs w:val="22"/>
          <w:shd w:val="clear" w:color="auto" w:fill="FFFFFF"/>
        </w:rPr>
        <w:t>,</w:t>
      </w:r>
      <w:proofErr w:type="gramEnd"/>
      <w:r w:rsidR="009905BF" w:rsidRPr="00095768">
        <w:rPr>
          <w:rFonts w:eastAsiaTheme="minorEastAsia"/>
          <w:color w:val="000000" w:themeColor="text1"/>
          <w:sz w:val="22"/>
          <w:szCs w:val="22"/>
          <w:shd w:val="clear" w:color="auto" w:fill="FFFFFF"/>
        </w:rPr>
        <w:t xml:space="preserve"> </w:t>
      </w:r>
      <w:proofErr w:type="spellStart"/>
      <w:r w:rsidR="009905BF" w:rsidRPr="00095768">
        <w:rPr>
          <w:rFonts w:eastAsiaTheme="minorEastAsia"/>
          <w:color w:val="000000" w:themeColor="text1"/>
          <w:sz w:val="22"/>
          <w:szCs w:val="22"/>
          <w:shd w:val="clear" w:color="auto" w:fill="FFFFFF"/>
        </w:rPr>
        <w:t>Junyu</w:t>
      </w:r>
      <w:proofErr w:type="spellEnd"/>
      <w:r w:rsidR="009905BF" w:rsidRPr="00095768">
        <w:rPr>
          <w:rFonts w:eastAsiaTheme="minorEastAsia"/>
          <w:color w:val="000000" w:themeColor="text1"/>
          <w:sz w:val="22"/>
          <w:szCs w:val="22"/>
          <w:shd w:val="clear" w:color="auto" w:fill="FFFFFF"/>
        </w:rPr>
        <w:t xml:space="preserve"> Chen</w:t>
      </w:r>
      <w:r w:rsidR="00F85F64" w:rsidRPr="00095768">
        <w:rPr>
          <w:rFonts w:eastAsiaTheme="minorEastAsia"/>
          <w:color w:val="000000" w:themeColor="text1"/>
          <w:sz w:val="22"/>
          <w:szCs w:val="22"/>
          <w:shd w:val="clear" w:color="auto" w:fill="FFFFFF"/>
          <w:vertAlign w:val="superscript"/>
        </w:rPr>
        <w:t>1,</w:t>
      </w:r>
      <w:r w:rsidR="009905BF" w:rsidRPr="00095768">
        <w:rPr>
          <w:rFonts w:eastAsiaTheme="minorEastAsia"/>
          <w:color w:val="000000" w:themeColor="text1"/>
          <w:sz w:val="22"/>
          <w:szCs w:val="22"/>
          <w:shd w:val="clear" w:color="auto" w:fill="FFFFFF"/>
        </w:rPr>
        <w:t xml:space="preserve">, </w:t>
      </w:r>
      <w:proofErr w:type="spellStart"/>
      <w:r w:rsidR="009905BF" w:rsidRPr="00095768">
        <w:rPr>
          <w:rFonts w:eastAsiaTheme="minorEastAsia"/>
          <w:color w:val="000000" w:themeColor="text1"/>
          <w:sz w:val="22"/>
          <w:szCs w:val="22"/>
          <w:shd w:val="clear" w:color="auto" w:fill="FFFFFF"/>
        </w:rPr>
        <w:t>Chaobi</w:t>
      </w:r>
      <w:proofErr w:type="spellEnd"/>
      <w:r w:rsidR="009905BF" w:rsidRPr="00095768">
        <w:rPr>
          <w:rFonts w:eastAsiaTheme="minorEastAsia"/>
          <w:color w:val="000000" w:themeColor="text1"/>
          <w:sz w:val="22"/>
          <w:szCs w:val="22"/>
          <w:shd w:val="clear" w:color="auto" w:fill="FFFFFF"/>
        </w:rPr>
        <w:t xml:space="preserve"> Lei</w:t>
      </w:r>
      <w:r w:rsidR="00F85F64" w:rsidRPr="00095768">
        <w:rPr>
          <w:rFonts w:eastAsiaTheme="minorEastAsia"/>
          <w:color w:val="000000" w:themeColor="text1"/>
          <w:sz w:val="22"/>
          <w:szCs w:val="22"/>
          <w:shd w:val="clear" w:color="auto" w:fill="FFFFFF"/>
          <w:vertAlign w:val="superscript"/>
        </w:rPr>
        <w:t>1,</w:t>
      </w:r>
      <w:r w:rsidR="009905BF" w:rsidRPr="00095768">
        <w:rPr>
          <w:rFonts w:eastAsiaTheme="minorEastAsia"/>
          <w:color w:val="000000" w:themeColor="text1"/>
          <w:sz w:val="22"/>
          <w:szCs w:val="22"/>
          <w:shd w:val="clear" w:color="auto" w:fill="FFFFFF"/>
        </w:rPr>
        <w:t xml:space="preserve">, </w:t>
      </w:r>
      <w:proofErr w:type="spellStart"/>
      <w:r w:rsidR="009905BF" w:rsidRPr="00095768">
        <w:rPr>
          <w:rFonts w:eastAsiaTheme="minorEastAsia"/>
          <w:color w:val="000000" w:themeColor="text1"/>
          <w:sz w:val="22"/>
          <w:szCs w:val="22"/>
          <w:shd w:val="clear" w:color="auto" w:fill="FFFFFF"/>
        </w:rPr>
        <w:t>Linggang</w:t>
      </w:r>
      <w:proofErr w:type="spellEnd"/>
      <w:r w:rsidR="009905BF" w:rsidRPr="00095768">
        <w:rPr>
          <w:rFonts w:eastAsiaTheme="minorEastAsia"/>
          <w:color w:val="000000" w:themeColor="text1"/>
          <w:sz w:val="22"/>
          <w:szCs w:val="22"/>
          <w:shd w:val="clear" w:color="auto" w:fill="FFFFFF"/>
        </w:rPr>
        <w:t xml:space="preserve"> Zheng</w:t>
      </w:r>
      <w:r w:rsidR="00F85F64" w:rsidRPr="00095768">
        <w:rPr>
          <w:rFonts w:eastAsiaTheme="minorEastAsia"/>
          <w:color w:val="000000" w:themeColor="text1"/>
          <w:sz w:val="22"/>
          <w:szCs w:val="22"/>
          <w:shd w:val="clear" w:color="auto" w:fill="FFFFFF"/>
          <w:vertAlign w:val="superscript"/>
        </w:rPr>
        <w:t>1,</w:t>
      </w:r>
      <w:r w:rsidR="009905BF" w:rsidRPr="00095768">
        <w:rPr>
          <w:rFonts w:eastAsiaTheme="minorEastAsia"/>
          <w:color w:val="000000" w:themeColor="text1"/>
          <w:sz w:val="22"/>
          <w:szCs w:val="22"/>
          <w:shd w:val="clear" w:color="auto" w:fill="FFFFFF"/>
        </w:rPr>
        <w:t>,</w:t>
      </w:r>
      <w:r w:rsidR="000B6D90" w:rsidRPr="00095768">
        <w:rPr>
          <w:rFonts w:eastAsiaTheme="minorEastAsia"/>
          <w:color w:val="000000" w:themeColor="text1"/>
          <w:sz w:val="22"/>
          <w:szCs w:val="22"/>
          <w:shd w:val="clear" w:color="auto" w:fill="FFFFFF"/>
        </w:rPr>
        <w:t xml:space="preserve"> </w:t>
      </w:r>
      <w:r w:rsidR="00716241" w:rsidRPr="00095768">
        <w:rPr>
          <w:rFonts w:eastAsiaTheme="minorEastAsia"/>
          <w:color w:val="000000" w:themeColor="text1"/>
          <w:sz w:val="22"/>
          <w:szCs w:val="22"/>
          <w:shd w:val="clear" w:color="auto" w:fill="FFFFFF"/>
        </w:rPr>
        <w:t>Lu Wu</w:t>
      </w:r>
      <w:r w:rsidR="00716241" w:rsidRPr="00095768">
        <w:rPr>
          <w:rFonts w:eastAsiaTheme="minorEastAsia"/>
          <w:color w:val="000000" w:themeColor="text1"/>
          <w:sz w:val="22"/>
          <w:szCs w:val="22"/>
          <w:shd w:val="clear" w:color="auto" w:fill="FFFFFF"/>
          <w:vertAlign w:val="superscript"/>
        </w:rPr>
        <w:t>1</w:t>
      </w:r>
      <w:r w:rsidR="00716241" w:rsidRPr="00095768">
        <w:rPr>
          <w:rFonts w:eastAsiaTheme="minorEastAsia"/>
          <w:color w:val="000000" w:themeColor="text1"/>
          <w:sz w:val="22"/>
          <w:szCs w:val="22"/>
          <w:shd w:val="clear" w:color="auto" w:fill="FFFFFF"/>
        </w:rPr>
        <w:t>,</w:t>
      </w:r>
      <w:r w:rsidR="008602EA" w:rsidRPr="00095768">
        <w:rPr>
          <w:rFonts w:eastAsiaTheme="minorEastAsia"/>
          <w:color w:val="000000" w:themeColor="text1"/>
          <w:sz w:val="22"/>
          <w:szCs w:val="22"/>
          <w:shd w:val="clear" w:color="auto" w:fill="FFFFFF"/>
        </w:rPr>
        <w:t xml:space="preserve"> …</w:t>
      </w:r>
      <w:r w:rsidR="00716241" w:rsidRPr="00095768">
        <w:rPr>
          <w:rFonts w:eastAsiaTheme="minorEastAsia"/>
          <w:color w:val="000000" w:themeColor="text1"/>
          <w:sz w:val="22"/>
          <w:szCs w:val="22"/>
          <w:shd w:val="clear" w:color="auto" w:fill="FFFFFF"/>
        </w:rPr>
        <w:t xml:space="preserve"> </w:t>
      </w:r>
      <w:bookmarkStart w:id="0" w:name="OLE_LINK5"/>
      <w:r w:rsidR="00C929A1" w:rsidRPr="00095768">
        <w:rPr>
          <w:rFonts w:eastAsiaTheme="minorEastAsia"/>
          <w:color w:val="000000" w:themeColor="text1"/>
          <w:sz w:val="22"/>
          <w:szCs w:val="22"/>
          <w:shd w:val="clear" w:color="auto" w:fill="FFFFFF"/>
        </w:rPr>
        <w:t>Joao Xavier</w:t>
      </w:r>
      <w:bookmarkEnd w:id="0"/>
      <w:r w:rsidR="00F85F64" w:rsidRPr="00095768">
        <w:rPr>
          <w:rFonts w:eastAsiaTheme="minorEastAsia"/>
          <w:color w:val="000000" w:themeColor="text1"/>
          <w:sz w:val="22"/>
          <w:szCs w:val="22"/>
          <w:shd w:val="clear" w:color="auto" w:fill="FFFFFF"/>
          <w:vertAlign w:val="superscript"/>
        </w:rPr>
        <w:t>2</w:t>
      </w:r>
      <w:r w:rsidRPr="00095768">
        <w:rPr>
          <w:rFonts w:eastAsiaTheme="minorEastAsia"/>
          <w:color w:val="000000" w:themeColor="text1"/>
          <w:sz w:val="22"/>
          <w:szCs w:val="22"/>
          <w:shd w:val="clear" w:color="auto" w:fill="FFFFFF"/>
        </w:rPr>
        <w:t>, Lei Dai</w:t>
      </w:r>
      <w:r w:rsidR="00F85F64" w:rsidRPr="00095768">
        <w:rPr>
          <w:rFonts w:eastAsiaTheme="minorEastAsia"/>
          <w:color w:val="000000" w:themeColor="text1"/>
          <w:sz w:val="22"/>
          <w:szCs w:val="22"/>
          <w:shd w:val="clear" w:color="auto" w:fill="FFFFFF"/>
          <w:vertAlign w:val="superscript"/>
        </w:rPr>
        <w:t>1,</w:t>
      </w:r>
      <w:r w:rsidR="009905BF" w:rsidRPr="00095768">
        <w:rPr>
          <w:rFonts w:eastAsiaTheme="minorEastAsia"/>
          <w:color w:val="000000" w:themeColor="text1"/>
          <w:sz w:val="22"/>
          <w:szCs w:val="22"/>
          <w:shd w:val="clear" w:color="auto" w:fill="FFFFFF"/>
          <w:vertAlign w:val="superscript"/>
        </w:rPr>
        <w:t>#</w:t>
      </w:r>
    </w:p>
    <w:p w14:paraId="11FA8B79" w14:textId="77777777" w:rsidR="00F85F64" w:rsidRPr="00095768" w:rsidRDefault="00F85F64" w:rsidP="004071B6">
      <w:pPr>
        <w:spacing w:line="360" w:lineRule="auto"/>
        <w:jc w:val="both"/>
        <w:rPr>
          <w:color w:val="000000" w:themeColor="text1"/>
          <w:sz w:val="22"/>
          <w:szCs w:val="22"/>
        </w:rPr>
      </w:pPr>
      <w:r w:rsidRPr="00095768">
        <w:rPr>
          <w:color w:val="000000" w:themeColor="text1"/>
          <w:sz w:val="22"/>
          <w:szCs w:val="22"/>
        </w:rPr>
        <w:t>1 CAS Key Laboratory of Quantitative Engineering Biology, Shenzhen Institute of Synthetic Biology, Shenzhen Institutes of Advanced Technology, Chinese Academy of Sciences, Shenzhen 518055, China</w:t>
      </w:r>
    </w:p>
    <w:p w14:paraId="0085C0C6" w14:textId="2AAC6F98" w:rsidR="000A3275" w:rsidRPr="00095768" w:rsidRDefault="00B130C3" w:rsidP="00B024DF">
      <w:pPr>
        <w:spacing w:line="360" w:lineRule="auto"/>
        <w:jc w:val="both"/>
        <w:rPr>
          <w:rFonts w:eastAsiaTheme="minorEastAsia"/>
          <w:color w:val="000000" w:themeColor="text1"/>
          <w:sz w:val="22"/>
          <w:szCs w:val="22"/>
        </w:rPr>
      </w:pPr>
      <w:r w:rsidRPr="00095768">
        <w:rPr>
          <w:rFonts w:eastAsiaTheme="minorEastAsia"/>
          <w:color w:val="000000" w:themeColor="text1"/>
          <w:sz w:val="22"/>
          <w:szCs w:val="22"/>
        </w:rPr>
        <w:t xml:space="preserve">2 </w:t>
      </w:r>
      <w:r w:rsidR="005A563C" w:rsidRPr="00095768">
        <w:rPr>
          <w:rFonts w:eastAsiaTheme="minorEastAsia"/>
          <w:color w:val="000000" w:themeColor="text1"/>
          <w:sz w:val="22"/>
          <w:szCs w:val="22"/>
        </w:rPr>
        <w:t xml:space="preserve">Program for Computational and Systems Biology, </w:t>
      </w:r>
      <w:r w:rsidRPr="00095768">
        <w:rPr>
          <w:rFonts w:eastAsiaTheme="minorEastAsia"/>
          <w:color w:val="000000" w:themeColor="text1"/>
          <w:sz w:val="22"/>
          <w:szCs w:val="22"/>
        </w:rPr>
        <w:t>Memorial Sloan</w:t>
      </w:r>
      <w:r w:rsidR="005A563C" w:rsidRPr="00095768">
        <w:rPr>
          <w:rFonts w:eastAsiaTheme="minorEastAsia"/>
          <w:color w:val="000000" w:themeColor="text1"/>
          <w:sz w:val="22"/>
          <w:szCs w:val="22"/>
        </w:rPr>
        <w:t>-</w:t>
      </w:r>
      <w:r w:rsidRPr="00095768">
        <w:rPr>
          <w:rFonts w:eastAsiaTheme="minorEastAsia"/>
          <w:color w:val="000000" w:themeColor="text1"/>
          <w:sz w:val="22"/>
          <w:szCs w:val="22"/>
        </w:rPr>
        <w:t>Kettering Cancer Center</w:t>
      </w:r>
      <w:r w:rsidR="005A563C" w:rsidRPr="00095768">
        <w:rPr>
          <w:rFonts w:eastAsiaTheme="minorEastAsia"/>
          <w:color w:val="000000" w:themeColor="text1"/>
          <w:sz w:val="22"/>
          <w:szCs w:val="22"/>
        </w:rPr>
        <w:t>, New York, NY, USA</w:t>
      </w:r>
    </w:p>
    <w:p w14:paraId="53987FC1" w14:textId="6FDD6E16" w:rsidR="00F85F64" w:rsidRPr="00095768" w:rsidRDefault="00F85F64" w:rsidP="004071B6">
      <w:pPr>
        <w:spacing w:line="360" w:lineRule="auto"/>
        <w:rPr>
          <w:color w:val="000000" w:themeColor="text1"/>
          <w:sz w:val="22"/>
          <w:szCs w:val="22"/>
        </w:rPr>
      </w:pPr>
      <w:r w:rsidRPr="00095768">
        <w:rPr>
          <w:color w:val="000000" w:themeColor="text1"/>
          <w:sz w:val="22"/>
          <w:szCs w:val="22"/>
        </w:rPr>
        <w:t>*: These authors contributed equally to this work</w:t>
      </w:r>
    </w:p>
    <w:p w14:paraId="1C69F997" w14:textId="1CCDB52E" w:rsidR="00F85F64" w:rsidRPr="00254563" w:rsidRDefault="00F85F64" w:rsidP="004071B6">
      <w:pPr>
        <w:spacing w:line="360" w:lineRule="auto"/>
        <w:rPr>
          <w:color w:val="000000" w:themeColor="text1"/>
          <w:sz w:val="22"/>
          <w:szCs w:val="22"/>
        </w:rPr>
      </w:pPr>
      <w:r w:rsidRPr="00095768">
        <w:rPr>
          <w:color w:val="000000" w:themeColor="text1"/>
          <w:sz w:val="22"/>
          <w:szCs w:val="22"/>
        </w:rPr>
        <w:t xml:space="preserve">#: Correspondence: </w:t>
      </w:r>
      <w:hyperlink r:id="rId8" w:history="1">
        <w:r w:rsidR="00953757" w:rsidRPr="00095768">
          <w:rPr>
            <w:rStyle w:val="Hyperlink"/>
            <w:sz w:val="22"/>
            <w:szCs w:val="22"/>
          </w:rPr>
          <w:t>lei.dai@siat.ac.cn</w:t>
        </w:r>
      </w:hyperlink>
    </w:p>
    <w:p w14:paraId="55A9526E" w14:textId="77777777" w:rsidR="00F20261" w:rsidRPr="00095768" w:rsidRDefault="00F20261" w:rsidP="004071B6">
      <w:pPr>
        <w:spacing w:line="360" w:lineRule="auto"/>
        <w:rPr>
          <w:rFonts w:eastAsiaTheme="minorEastAsia"/>
          <w:color w:val="000000" w:themeColor="text1"/>
          <w:shd w:val="clear" w:color="auto" w:fill="FFFFFF"/>
        </w:rPr>
      </w:pPr>
    </w:p>
    <w:p w14:paraId="5401E209" w14:textId="57C998C9" w:rsidR="00B130C3" w:rsidRPr="00095768" w:rsidRDefault="00B97578" w:rsidP="004071B6">
      <w:pPr>
        <w:spacing w:line="360" w:lineRule="auto"/>
        <w:rPr>
          <w:b/>
          <w:bCs/>
          <w:color w:val="000000" w:themeColor="text1"/>
          <w:sz w:val="22"/>
          <w:szCs w:val="22"/>
          <w:shd w:val="clear" w:color="auto" w:fill="FFFFFF"/>
        </w:rPr>
      </w:pPr>
      <w:bookmarkStart w:id="1" w:name="OLE_LINK26"/>
      <w:r w:rsidRPr="00095768">
        <w:rPr>
          <w:b/>
          <w:bCs/>
          <w:color w:val="000000" w:themeColor="text1"/>
          <w:sz w:val="22"/>
          <w:szCs w:val="22"/>
          <w:shd w:val="clear" w:color="auto" w:fill="FFFFFF"/>
        </w:rPr>
        <w:t>Abstract</w:t>
      </w:r>
      <w:r w:rsidRPr="00095768">
        <w:rPr>
          <w:color w:val="000000" w:themeColor="text1"/>
          <w:sz w:val="22"/>
          <w:szCs w:val="22"/>
          <w:shd w:val="clear" w:color="auto" w:fill="FFFFFF"/>
        </w:rPr>
        <w:t xml:space="preserve"> </w:t>
      </w:r>
    </w:p>
    <w:p w14:paraId="1A0CDBF2" w14:textId="142A9BDA" w:rsidR="00F72078" w:rsidRPr="00254563" w:rsidRDefault="007851B2" w:rsidP="00B024DF">
      <w:pPr>
        <w:spacing w:line="360" w:lineRule="auto"/>
        <w:jc w:val="both"/>
        <w:rPr>
          <w:color w:val="000000" w:themeColor="text1"/>
          <w:sz w:val="22"/>
          <w:szCs w:val="22"/>
        </w:rPr>
      </w:pPr>
      <w:r w:rsidRPr="00095768">
        <w:rPr>
          <w:color w:val="000000" w:themeColor="text1"/>
          <w:sz w:val="22"/>
          <w:szCs w:val="22"/>
        </w:rPr>
        <w:t>D</w:t>
      </w:r>
      <w:r w:rsidR="00C80A83" w:rsidRPr="00095768">
        <w:rPr>
          <w:color w:val="000000" w:themeColor="text1"/>
          <w:sz w:val="22"/>
          <w:szCs w:val="22"/>
        </w:rPr>
        <w:t xml:space="preserve">ietary fibers </w:t>
      </w:r>
      <w:r w:rsidRPr="00095768">
        <w:rPr>
          <w:color w:val="000000" w:themeColor="text1"/>
          <w:sz w:val="22"/>
          <w:szCs w:val="22"/>
        </w:rPr>
        <w:t>are generally though</w:t>
      </w:r>
      <w:ins w:id="2" w:author="Chen Liao" w:date="2021-07-04T16:25:00Z">
        <w:r w:rsidR="00AB22BD" w:rsidRPr="00095768">
          <w:rPr>
            <w:color w:val="000000" w:themeColor="text1"/>
            <w:sz w:val="22"/>
            <w:szCs w:val="22"/>
          </w:rPr>
          <w:t>t</w:t>
        </w:r>
      </w:ins>
      <w:r w:rsidRPr="0057134E">
        <w:rPr>
          <w:color w:val="000000" w:themeColor="text1"/>
          <w:sz w:val="22"/>
          <w:szCs w:val="22"/>
        </w:rPr>
        <w:t xml:space="preserve"> to benefit intestinal health</w:t>
      </w:r>
      <w:r w:rsidR="00AC5374" w:rsidRPr="00B72097">
        <w:rPr>
          <w:color w:val="000000" w:themeColor="text1"/>
          <w:sz w:val="22"/>
          <w:szCs w:val="22"/>
        </w:rPr>
        <w:t>.</w:t>
      </w:r>
      <w:r w:rsidRPr="00A9151C">
        <w:rPr>
          <w:color w:val="000000" w:themeColor="text1"/>
          <w:sz w:val="22"/>
          <w:szCs w:val="22"/>
        </w:rPr>
        <w:t xml:space="preserve"> </w:t>
      </w:r>
      <w:r w:rsidR="00AC5374" w:rsidRPr="002C5DB1">
        <w:rPr>
          <w:color w:val="000000" w:themeColor="text1"/>
          <w:sz w:val="22"/>
          <w:szCs w:val="22"/>
        </w:rPr>
        <w:t>T</w:t>
      </w:r>
      <w:r w:rsidRPr="006F2559">
        <w:rPr>
          <w:color w:val="000000" w:themeColor="text1"/>
          <w:sz w:val="22"/>
          <w:szCs w:val="22"/>
        </w:rPr>
        <w:t>heir impact</w:t>
      </w:r>
      <w:ins w:id="3" w:author="Chen Liao" w:date="2021-07-04T16:26:00Z">
        <w:r w:rsidR="001C3DB4" w:rsidRPr="00254563">
          <w:rPr>
            <w:color w:val="000000" w:themeColor="text1"/>
            <w:sz w:val="22"/>
            <w:szCs w:val="22"/>
          </w:rPr>
          <w:t>s</w:t>
        </w:r>
      </w:ins>
      <w:r w:rsidRPr="00254563">
        <w:rPr>
          <w:color w:val="000000" w:themeColor="text1"/>
          <w:sz w:val="22"/>
          <w:szCs w:val="22"/>
        </w:rPr>
        <w:t xml:space="preserve"> on the </w:t>
      </w:r>
      <w:r w:rsidR="00C80A83" w:rsidRPr="00254563">
        <w:rPr>
          <w:color w:val="000000" w:themeColor="text1"/>
          <w:sz w:val="22"/>
          <w:szCs w:val="22"/>
        </w:rPr>
        <w:t>composition and metaboli</w:t>
      </w:r>
      <w:r w:rsidRPr="00254563">
        <w:rPr>
          <w:color w:val="000000" w:themeColor="text1"/>
          <w:sz w:val="22"/>
          <w:szCs w:val="22"/>
        </w:rPr>
        <w:t>c function of the gut microbio</w:t>
      </w:r>
      <w:ins w:id="4" w:author="Chen Liao" w:date="2021-07-04T16:26:00Z">
        <w:r w:rsidR="001C3DB4" w:rsidRPr="00254563">
          <w:rPr>
            <w:color w:val="000000" w:themeColor="text1"/>
            <w:sz w:val="22"/>
            <w:szCs w:val="22"/>
          </w:rPr>
          <w:t>m</w:t>
        </w:r>
      </w:ins>
      <w:del w:id="5" w:author="Chen Liao" w:date="2021-07-04T16:26:00Z">
        <w:r w:rsidRPr="00254563" w:rsidDel="001C3DB4">
          <w:rPr>
            <w:color w:val="000000" w:themeColor="text1"/>
            <w:sz w:val="22"/>
            <w:szCs w:val="22"/>
          </w:rPr>
          <w:delText>v</w:delText>
        </w:r>
      </w:del>
      <w:r w:rsidRPr="00254563">
        <w:rPr>
          <w:color w:val="000000" w:themeColor="text1"/>
          <w:sz w:val="22"/>
          <w:szCs w:val="22"/>
        </w:rPr>
        <w:t>e</w:t>
      </w:r>
      <w:r w:rsidR="00AC5374" w:rsidRPr="00254563">
        <w:rPr>
          <w:color w:val="000000" w:themeColor="text1"/>
          <w:sz w:val="22"/>
          <w:szCs w:val="22"/>
        </w:rPr>
        <w:t>, however,</w:t>
      </w:r>
      <w:r w:rsidRPr="00254563">
        <w:rPr>
          <w:color w:val="000000" w:themeColor="text1"/>
          <w:sz w:val="22"/>
          <w:szCs w:val="22"/>
        </w:rPr>
        <w:t xml:space="preserve"> vary greatly from individual to individual</w:t>
      </w:r>
      <w:r w:rsidR="006D6F2F" w:rsidRPr="00254563">
        <w:rPr>
          <w:color w:val="000000" w:themeColor="text1"/>
          <w:sz w:val="22"/>
          <w:szCs w:val="22"/>
        </w:rPr>
        <w:t xml:space="preserve">. </w:t>
      </w:r>
      <w:r w:rsidR="00AC5374" w:rsidRPr="00254563">
        <w:rPr>
          <w:color w:val="000000" w:themeColor="text1"/>
          <w:sz w:val="22"/>
          <w:szCs w:val="22"/>
        </w:rPr>
        <w:t>Previous research showed that each</w:t>
      </w:r>
      <w:r w:rsidRPr="00254563">
        <w:rPr>
          <w:color w:val="000000" w:themeColor="text1"/>
          <w:sz w:val="22"/>
          <w:szCs w:val="22"/>
        </w:rPr>
        <w:t xml:space="preserve"> individual’s response to </w:t>
      </w:r>
      <w:r w:rsidR="007D530E" w:rsidRPr="00254563">
        <w:rPr>
          <w:sz w:val="22"/>
          <w:szCs w:val="22"/>
        </w:rPr>
        <w:t>fiber</w:t>
      </w:r>
      <w:r w:rsidR="00AC5374" w:rsidRPr="00254563">
        <w:rPr>
          <w:sz w:val="22"/>
          <w:szCs w:val="22"/>
        </w:rPr>
        <w:t>s</w:t>
      </w:r>
      <w:r w:rsidR="007D530E" w:rsidRPr="00254563">
        <w:rPr>
          <w:sz w:val="22"/>
          <w:szCs w:val="22"/>
        </w:rPr>
        <w:t xml:space="preserve"> </w:t>
      </w:r>
      <w:r w:rsidRPr="00254563">
        <w:rPr>
          <w:sz w:val="22"/>
          <w:szCs w:val="22"/>
        </w:rPr>
        <w:t>depends on their</w:t>
      </w:r>
      <w:r w:rsidR="00AB09C1" w:rsidRPr="00254563">
        <w:rPr>
          <w:sz w:val="22"/>
          <w:szCs w:val="22"/>
        </w:rPr>
        <w:t xml:space="preserve"> </w:t>
      </w:r>
      <w:r w:rsidR="006D6F2F" w:rsidRPr="00254563">
        <w:rPr>
          <w:sz w:val="22"/>
          <w:szCs w:val="22"/>
        </w:rPr>
        <w:t xml:space="preserve">baseline </w:t>
      </w:r>
      <w:r w:rsidR="00AB09C1" w:rsidRPr="00254563">
        <w:rPr>
          <w:sz w:val="22"/>
          <w:szCs w:val="22"/>
        </w:rPr>
        <w:t xml:space="preserve">gut </w:t>
      </w:r>
      <w:r w:rsidR="006D6F2F" w:rsidRPr="00254563">
        <w:rPr>
          <w:sz w:val="22"/>
          <w:szCs w:val="22"/>
        </w:rPr>
        <w:t>microbio</w:t>
      </w:r>
      <w:r w:rsidR="00AB09C1" w:rsidRPr="00254563">
        <w:rPr>
          <w:sz w:val="22"/>
          <w:szCs w:val="22"/>
        </w:rPr>
        <w:t xml:space="preserve">me, </w:t>
      </w:r>
      <w:r w:rsidRPr="00254563">
        <w:rPr>
          <w:sz w:val="22"/>
          <w:szCs w:val="22"/>
        </w:rPr>
        <w:t>but the</w:t>
      </w:r>
      <w:r w:rsidR="00A435C8" w:rsidRPr="00254563">
        <w:rPr>
          <w:sz w:val="22"/>
          <w:szCs w:val="22"/>
        </w:rPr>
        <w:t xml:space="preserve"> </w:t>
      </w:r>
      <w:r w:rsidR="00AC5374" w:rsidRPr="00254563">
        <w:rPr>
          <w:sz w:val="22"/>
          <w:szCs w:val="22"/>
        </w:rPr>
        <w:t xml:space="preserve">ecology </w:t>
      </w:r>
      <w:r w:rsidR="00AB09C1" w:rsidRPr="00254563">
        <w:rPr>
          <w:sz w:val="22"/>
          <w:szCs w:val="22"/>
        </w:rPr>
        <w:t>driv</w:t>
      </w:r>
      <w:r w:rsidR="00AC5374" w:rsidRPr="00254563">
        <w:rPr>
          <w:sz w:val="22"/>
          <w:szCs w:val="22"/>
        </w:rPr>
        <w:t>ing</w:t>
      </w:r>
      <w:r w:rsidRPr="00254563">
        <w:rPr>
          <w:sz w:val="22"/>
          <w:szCs w:val="22"/>
        </w:rPr>
        <w:t xml:space="preserve"> </w:t>
      </w:r>
      <w:r w:rsidR="00AB09C1" w:rsidRPr="00254563">
        <w:rPr>
          <w:sz w:val="22"/>
          <w:szCs w:val="22"/>
        </w:rPr>
        <w:t xml:space="preserve">microbiota </w:t>
      </w:r>
      <w:r w:rsidR="00C6346D" w:rsidRPr="00254563">
        <w:rPr>
          <w:sz w:val="22"/>
          <w:szCs w:val="22"/>
        </w:rPr>
        <w:t>remodeling</w:t>
      </w:r>
      <w:r w:rsidR="00AC5374" w:rsidRPr="00254563">
        <w:rPr>
          <w:sz w:val="22"/>
          <w:szCs w:val="22"/>
        </w:rPr>
        <w:t xml:space="preserve"> during fiber intake remained unclear</w:t>
      </w:r>
      <w:r w:rsidR="007D530E" w:rsidRPr="00254563">
        <w:rPr>
          <w:sz w:val="22"/>
          <w:szCs w:val="22"/>
        </w:rPr>
        <w:t xml:space="preserve">. </w:t>
      </w:r>
      <w:r w:rsidRPr="00254563">
        <w:rPr>
          <w:color w:val="000000" w:themeColor="text1"/>
          <w:sz w:val="22"/>
          <w:szCs w:val="22"/>
        </w:rPr>
        <w:t>Here</w:t>
      </w:r>
      <w:r w:rsidR="00E010C4" w:rsidRPr="00254563">
        <w:rPr>
          <w:color w:val="000000" w:themeColor="text1"/>
          <w:sz w:val="22"/>
          <w:szCs w:val="22"/>
        </w:rPr>
        <w:t>,</w:t>
      </w:r>
      <w:r w:rsidR="006D6F2F" w:rsidRPr="00254563">
        <w:rPr>
          <w:color w:val="000000" w:themeColor="text1"/>
          <w:sz w:val="22"/>
          <w:szCs w:val="22"/>
        </w:rPr>
        <w:t xml:space="preserve"> </w:t>
      </w:r>
      <w:r w:rsidRPr="00254563">
        <w:rPr>
          <w:color w:val="000000" w:themeColor="text1"/>
          <w:sz w:val="22"/>
          <w:szCs w:val="22"/>
        </w:rPr>
        <w:t xml:space="preserve">we studied the </w:t>
      </w:r>
      <w:r w:rsidR="007D530E" w:rsidRPr="00254563">
        <w:rPr>
          <w:color w:val="000000" w:themeColor="text1"/>
          <w:sz w:val="22"/>
          <w:szCs w:val="22"/>
        </w:rPr>
        <w:t xml:space="preserve">long-term dynamics of gut </w:t>
      </w:r>
      <w:r w:rsidR="006D6F2F" w:rsidRPr="00254563">
        <w:rPr>
          <w:color w:val="000000" w:themeColor="text1"/>
          <w:sz w:val="22"/>
          <w:szCs w:val="22"/>
        </w:rPr>
        <w:t>microbiome and short-chain fatty acids (SCFAs)</w:t>
      </w:r>
      <w:r w:rsidRPr="00254563">
        <w:rPr>
          <w:color w:val="000000" w:themeColor="text1"/>
          <w:sz w:val="22"/>
          <w:szCs w:val="22"/>
        </w:rPr>
        <w:t xml:space="preserve"> in isogenic mice with distinct microbiota baselines fed with the fermentable </w:t>
      </w:r>
      <w:del w:id="6" w:author="Chen Liao" w:date="2021-07-09T20:50:00Z">
        <w:r w:rsidRPr="00254563" w:rsidDel="00C533CC">
          <w:rPr>
            <w:color w:val="000000" w:themeColor="text1"/>
            <w:sz w:val="22"/>
            <w:szCs w:val="22"/>
          </w:rPr>
          <w:delText xml:space="preserve">dietary </w:delText>
        </w:r>
      </w:del>
      <w:r w:rsidRPr="00254563">
        <w:rPr>
          <w:color w:val="000000" w:themeColor="text1"/>
          <w:sz w:val="22"/>
          <w:szCs w:val="22"/>
        </w:rPr>
        <w:t xml:space="preserve">fiber inulin compared </w:t>
      </w:r>
      <w:del w:id="7" w:author="Chen Liao" w:date="2021-07-09T20:51:00Z">
        <w:r w:rsidRPr="00254563" w:rsidDel="00C533CC">
          <w:rPr>
            <w:color w:val="000000" w:themeColor="text1"/>
            <w:sz w:val="22"/>
            <w:szCs w:val="22"/>
          </w:rPr>
          <w:delText xml:space="preserve">with </w:delText>
        </w:r>
      </w:del>
      <w:ins w:id="8" w:author="Chen Liao" w:date="2021-07-09T20:51:00Z">
        <w:r w:rsidR="00C533CC">
          <w:rPr>
            <w:color w:val="000000" w:themeColor="text1"/>
            <w:sz w:val="22"/>
            <w:szCs w:val="22"/>
          </w:rPr>
          <w:t>to</w:t>
        </w:r>
        <w:r w:rsidR="00C533CC" w:rsidRPr="00C533CC">
          <w:rPr>
            <w:color w:val="000000" w:themeColor="text1"/>
            <w:sz w:val="22"/>
            <w:szCs w:val="22"/>
          </w:rPr>
          <w:t xml:space="preserve"> </w:t>
        </w:r>
      </w:ins>
      <w:r w:rsidRPr="00C533CC">
        <w:rPr>
          <w:color w:val="000000" w:themeColor="text1"/>
          <w:sz w:val="22"/>
          <w:szCs w:val="22"/>
        </w:rPr>
        <w:t>the non-fermentable fiber cellulose</w:t>
      </w:r>
      <w:r w:rsidR="006D6F2F" w:rsidRPr="00535488">
        <w:rPr>
          <w:color w:val="000000" w:themeColor="text1"/>
          <w:sz w:val="22"/>
          <w:szCs w:val="22"/>
        </w:rPr>
        <w:t xml:space="preserve">. </w:t>
      </w:r>
      <w:r w:rsidR="00AC5374" w:rsidRPr="0057134E">
        <w:rPr>
          <w:sz w:val="22"/>
          <w:szCs w:val="22"/>
        </w:rPr>
        <w:t>I</w:t>
      </w:r>
      <w:r w:rsidR="00F8452C" w:rsidRPr="00B72097">
        <w:rPr>
          <w:sz w:val="22"/>
          <w:szCs w:val="22"/>
        </w:rPr>
        <w:t>nulin</w:t>
      </w:r>
      <w:r w:rsidRPr="00A9151C">
        <w:rPr>
          <w:sz w:val="22"/>
          <w:szCs w:val="22"/>
        </w:rPr>
        <w:t xml:space="preserve"> produce</w:t>
      </w:r>
      <w:r w:rsidR="00AC5374" w:rsidRPr="002C5DB1">
        <w:rPr>
          <w:sz w:val="22"/>
          <w:szCs w:val="22"/>
        </w:rPr>
        <w:t>d</w:t>
      </w:r>
      <w:r w:rsidR="006D6F2F" w:rsidRPr="006F2559">
        <w:rPr>
          <w:sz w:val="22"/>
          <w:szCs w:val="22"/>
        </w:rPr>
        <w:t xml:space="preserve"> </w:t>
      </w:r>
      <w:del w:id="9" w:author="Chen Liao" w:date="2021-07-09T20:31:00Z">
        <w:r w:rsidR="00E010C4" w:rsidRPr="00254563" w:rsidDel="00B64836">
          <w:rPr>
            <w:sz w:val="22"/>
            <w:szCs w:val="22"/>
          </w:rPr>
          <w:delText xml:space="preserve">a </w:delText>
        </w:r>
      </w:del>
      <w:ins w:id="10" w:author="Chen Liao" w:date="2021-07-09T20:30:00Z">
        <w:r w:rsidR="00903929">
          <w:rPr>
            <w:sz w:val="22"/>
            <w:szCs w:val="22"/>
          </w:rPr>
          <w:t xml:space="preserve">generally </w:t>
        </w:r>
      </w:ins>
      <w:r w:rsidR="00F8452C" w:rsidRPr="00903929">
        <w:rPr>
          <w:sz w:val="22"/>
          <w:szCs w:val="22"/>
        </w:rPr>
        <w:t>rapid</w:t>
      </w:r>
      <w:ins w:id="11" w:author="Chen Liao" w:date="2021-07-09T20:47:00Z">
        <w:r w:rsidR="000A5832">
          <w:rPr>
            <w:sz w:val="22"/>
            <w:szCs w:val="22"/>
          </w:rPr>
          <w:t>,</w:t>
        </w:r>
      </w:ins>
      <w:r w:rsidR="00F8452C" w:rsidRPr="00903929">
        <w:rPr>
          <w:sz w:val="22"/>
          <w:szCs w:val="22"/>
        </w:rPr>
        <w:t xml:space="preserve"> </w:t>
      </w:r>
      <w:ins w:id="12" w:author="Chen Liao" w:date="2021-07-09T20:31:00Z">
        <w:r w:rsidR="00903929">
          <w:rPr>
            <w:sz w:val="22"/>
            <w:szCs w:val="22"/>
          </w:rPr>
          <w:t>yet baseline-</w:t>
        </w:r>
      </w:ins>
      <w:ins w:id="13" w:author="Chen Liao" w:date="2021-07-09T20:47:00Z">
        <w:r w:rsidR="000A5832">
          <w:rPr>
            <w:sz w:val="22"/>
            <w:szCs w:val="22"/>
          </w:rPr>
          <w:t>specific,</w:t>
        </w:r>
      </w:ins>
      <w:ins w:id="14" w:author="Chen Liao" w:date="2021-07-09T20:31:00Z">
        <w:r w:rsidR="00903929">
          <w:rPr>
            <w:sz w:val="22"/>
            <w:szCs w:val="22"/>
          </w:rPr>
          <w:t xml:space="preserve"> </w:t>
        </w:r>
      </w:ins>
      <w:r w:rsidRPr="00903929">
        <w:rPr>
          <w:sz w:val="22"/>
          <w:szCs w:val="22"/>
        </w:rPr>
        <w:t>response</w:t>
      </w:r>
      <w:ins w:id="15" w:author="Chen Liao" w:date="2021-07-09T20:31:00Z">
        <w:r w:rsidR="00B64836">
          <w:rPr>
            <w:sz w:val="22"/>
            <w:szCs w:val="22"/>
          </w:rPr>
          <w:t>s</w:t>
        </w:r>
      </w:ins>
      <w:r w:rsidRPr="00903929">
        <w:rPr>
          <w:sz w:val="22"/>
          <w:szCs w:val="22"/>
        </w:rPr>
        <w:t xml:space="preserve"> followed by </w:t>
      </w:r>
      <w:del w:id="16" w:author="Chen Liao" w:date="2021-07-09T20:31:00Z">
        <w:r w:rsidRPr="00903929" w:rsidDel="00903929">
          <w:rPr>
            <w:sz w:val="22"/>
            <w:szCs w:val="22"/>
          </w:rPr>
          <w:delText xml:space="preserve">a </w:delText>
        </w:r>
      </w:del>
      <w:r w:rsidR="00F8452C" w:rsidRPr="00903929">
        <w:rPr>
          <w:sz w:val="22"/>
          <w:szCs w:val="22"/>
        </w:rPr>
        <w:t xml:space="preserve">gradual stabilization to </w:t>
      </w:r>
      <w:del w:id="17" w:author="Chen Liao" w:date="2021-07-04T16:27:00Z">
        <w:r w:rsidR="00AC5374" w:rsidRPr="00254563" w:rsidDel="001C3DB4">
          <w:rPr>
            <w:sz w:val="22"/>
            <w:szCs w:val="22"/>
          </w:rPr>
          <w:delText xml:space="preserve">a </w:delText>
        </w:r>
      </w:del>
      <w:r w:rsidR="00F8452C" w:rsidRPr="00254563">
        <w:rPr>
          <w:sz w:val="22"/>
          <w:szCs w:val="22"/>
        </w:rPr>
        <w:t>new equilibria</w:t>
      </w:r>
      <w:del w:id="18" w:author="Chen Liao" w:date="2021-07-09T20:31:00Z">
        <w:r w:rsidR="00146476" w:rsidRPr="00254563" w:rsidDel="00903929">
          <w:rPr>
            <w:sz w:val="22"/>
            <w:szCs w:val="22"/>
          </w:rPr>
          <w:delText>, and t</w:delText>
        </w:r>
        <w:r w:rsidR="006D6F2F" w:rsidRPr="00254563" w:rsidDel="00903929">
          <w:rPr>
            <w:sz w:val="22"/>
            <w:szCs w:val="22"/>
          </w:rPr>
          <w:delText>h</w:delText>
        </w:r>
        <w:r w:rsidR="00AC5374" w:rsidRPr="00254563" w:rsidDel="00903929">
          <w:rPr>
            <w:sz w:val="22"/>
            <w:szCs w:val="22"/>
          </w:rPr>
          <w:delText>os</w:delText>
        </w:r>
        <w:r w:rsidR="006D6F2F" w:rsidRPr="00254563" w:rsidDel="00903929">
          <w:rPr>
            <w:sz w:val="22"/>
            <w:szCs w:val="22"/>
          </w:rPr>
          <w:delText>e dynamic</w:delText>
        </w:r>
        <w:r w:rsidR="00146476" w:rsidRPr="00254563" w:rsidDel="00903929">
          <w:rPr>
            <w:sz w:val="22"/>
            <w:szCs w:val="22"/>
          </w:rPr>
          <w:delText>s</w:delText>
        </w:r>
        <w:r w:rsidR="006D6F2F" w:rsidRPr="00254563" w:rsidDel="00903929">
          <w:rPr>
            <w:sz w:val="22"/>
            <w:szCs w:val="22"/>
          </w:rPr>
          <w:delText xml:space="preserve"> </w:delText>
        </w:r>
        <w:r w:rsidR="00146476" w:rsidRPr="00254563" w:rsidDel="00903929">
          <w:rPr>
            <w:sz w:val="22"/>
            <w:szCs w:val="22"/>
          </w:rPr>
          <w:delText>were</w:delText>
        </w:r>
        <w:r w:rsidR="006D6F2F" w:rsidRPr="00254563" w:rsidDel="00903929">
          <w:rPr>
            <w:sz w:val="22"/>
            <w:szCs w:val="22"/>
          </w:rPr>
          <w:delText xml:space="preserve"> baseline-dependent</w:delText>
        </w:r>
      </w:del>
      <w:r w:rsidR="006D6F2F" w:rsidRPr="00254563">
        <w:rPr>
          <w:sz w:val="22"/>
          <w:szCs w:val="22"/>
        </w:rPr>
        <w:t xml:space="preserve">. </w:t>
      </w:r>
      <w:r w:rsidR="00AC5374" w:rsidRPr="00254563">
        <w:rPr>
          <w:color w:val="000000" w:themeColor="text1"/>
          <w:sz w:val="22"/>
          <w:szCs w:val="22"/>
        </w:rPr>
        <w:t>We parameterized an ecology model from the time</w:t>
      </w:r>
      <w:ins w:id="19" w:author="Chen Liao" w:date="2021-07-04T16:27:00Z">
        <w:r w:rsidR="001C3DB4" w:rsidRPr="00254563">
          <w:rPr>
            <w:color w:val="000000" w:themeColor="text1"/>
            <w:sz w:val="22"/>
            <w:szCs w:val="22"/>
          </w:rPr>
          <w:t xml:space="preserve"> </w:t>
        </w:r>
      </w:ins>
      <w:r w:rsidR="00AC5374" w:rsidRPr="00254563">
        <w:rPr>
          <w:color w:val="000000" w:themeColor="text1"/>
          <w:sz w:val="22"/>
          <w:szCs w:val="22"/>
        </w:rPr>
        <w:t xml:space="preserve">series data, </w:t>
      </w:r>
      <w:del w:id="20" w:author="Chen Liao" w:date="2021-07-09T20:32:00Z">
        <w:r w:rsidR="00AC5374" w:rsidRPr="00254563" w:rsidDel="00C84BCC">
          <w:rPr>
            <w:color w:val="000000" w:themeColor="text1"/>
            <w:sz w:val="22"/>
            <w:szCs w:val="22"/>
          </w:rPr>
          <w:delText>which</w:delText>
        </w:r>
        <w:r w:rsidR="006D6F2F" w:rsidRPr="00254563" w:rsidDel="00C84BCC">
          <w:rPr>
            <w:color w:val="000000" w:themeColor="text1"/>
            <w:sz w:val="22"/>
            <w:szCs w:val="22"/>
          </w:rPr>
          <w:delText xml:space="preserve"> </w:delText>
        </w:r>
      </w:del>
      <w:r w:rsidR="00AC5374" w:rsidRPr="00254563">
        <w:rPr>
          <w:color w:val="000000" w:themeColor="text1"/>
          <w:sz w:val="22"/>
          <w:szCs w:val="22"/>
        </w:rPr>
        <w:t>reveal</w:t>
      </w:r>
      <w:ins w:id="21" w:author="Chen Liao" w:date="2021-07-09T20:32:00Z">
        <w:r w:rsidR="00C84BCC">
          <w:rPr>
            <w:color w:val="000000" w:themeColor="text1"/>
            <w:sz w:val="22"/>
            <w:szCs w:val="22"/>
          </w:rPr>
          <w:t>ing</w:t>
        </w:r>
      </w:ins>
      <w:del w:id="22" w:author="Chen Liao" w:date="2021-07-09T20:32:00Z">
        <w:r w:rsidR="00AC5374" w:rsidRPr="00254563" w:rsidDel="00C84BCC">
          <w:rPr>
            <w:color w:val="000000" w:themeColor="text1"/>
            <w:sz w:val="22"/>
            <w:szCs w:val="22"/>
          </w:rPr>
          <w:delText>ed</w:delText>
        </w:r>
      </w:del>
      <w:r w:rsidR="006D6F2F" w:rsidRPr="00254563">
        <w:rPr>
          <w:color w:val="000000" w:themeColor="text1"/>
          <w:sz w:val="22"/>
          <w:szCs w:val="22"/>
        </w:rPr>
        <w:t xml:space="preserve"> a</w:t>
      </w:r>
      <w:r w:rsidR="000D1FAE" w:rsidRPr="00254563">
        <w:rPr>
          <w:color w:val="000000" w:themeColor="text1"/>
          <w:sz w:val="22"/>
          <w:szCs w:val="22"/>
        </w:rPr>
        <w:t xml:space="preserve"> group</w:t>
      </w:r>
      <w:r w:rsidR="006D6F2F" w:rsidRPr="00254563">
        <w:rPr>
          <w:color w:val="000000" w:themeColor="text1"/>
          <w:sz w:val="22"/>
          <w:szCs w:val="22"/>
        </w:rPr>
        <w:t xml:space="preserve"> of </w:t>
      </w:r>
      <w:bookmarkStart w:id="23" w:name="OLE_LINK3"/>
      <w:bookmarkStart w:id="24" w:name="OLE_LINK4"/>
      <w:r w:rsidR="00AC5374" w:rsidRPr="00254563">
        <w:rPr>
          <w:color w:val="000000" w:themeColor="text1"/>
          <w:sz w:val="22"/>
          <w:szCs w:val="22"/>
        </w:rPr>
        <w:t>bacteria</w:t>
      </w:r>
      <w:r w:rsidR="005D37BF" w:rsidRPr="00254563">
        <w:rPr>
          <w:color w:val="000000" w:themeColor="text1"/>
          <w:sz w:val="22"/>
          <w:szCs w:val="22"/>
        </w:rPr>
        <w:t xml:space="preserve"> </w:t>
      </w:r>
      <w:r w:rsidR="000D1FAE" w:rsidRPr="00254563">
        <w:rPr>
          <w:color w:val="000000" w:themeColor="text1"/>
          <w:sz w:val="22"/>
          <w:szCs w:val="22"/>
        </w:rPr>
        <w:t xml:space="preserve">whose </w:t>
      </w:r>
      <w:bookmarkEnd w:id="23"/>
      <w:bookmarkEnd w:id="24"/>
      <w:r w:rsidR="000D1FAE" w:rsidRPr="00254563">
        <w:rPr>
          <w:color w:val="000000" w:themeColor="text1"/>
          <w:sz w:val="22"/>
          <w:szCs w:val="22"/>
        </w:rPr>
        <w:t xml:space="preserve">growth </w:t>
      </w:r>
      <w:ins w:id="25" w:author="Chen Liao" w:date="2021-07-09T20:34:00Z">
        <w:r w:rsidR="00C84BCC">
          <w:rPr>
            <w:color w:val="000000" w:themeColor="text1"/>
            <w:sz w:val="22"/>
            <w:szCs w:val="22"/>
          </w:rPr>
          <w:t xml:space="preserve">significantly </w:t>
        </w:r>
      </w:ins>
      <w:r w:rsidR="00AB7F53" w:rsidRPr="00C84BCC">
        <w:rPr>
          <w:color w:val="000000" w:themeColor="text1"/>
          <w:sz w:val="22"/>
          <w:szCs w:val="22"/>
        </w:rPr>
        <w:t>increases in response to</w:t>
      </w:r>
      <w:ins w:id="26" w:author="Chen Liao" w:date="2021-07-04T16:27:00Z">
        <w:r w:rsidR="001C3DB4" w:rsidRPr="00C84BCC">
          <w:rPr>
            <w:color w:val="000000" w:themeColor="text1"/>
            <w:sz w:val="22"/>
            <w:szCs w:val="22"/>
          </w:rPr>
          <w:t xml:space="preserve"> </w:t>
        </w:r>
      </w:ins>
      <w:r w:rsidR="00146476" w:rsidRPr="00C84BCC">
        <w:rPr>
          <w:color w:val="000000" w:themeColor="text1"/>
          <w:sz w:val="22"/>
          <w:szCs w:val="22"/>
        </w:rPr>
        <w:t>inulin</w:t>
      </w:r>
      <w:r w:rsidR="00AB7F53" w:rsidRPr="00C84BCC">
        <w:rPr>
          <w:color w:val="000000" w:themeColor="text1"/>
          <w:sz w:val="22"/>
          <w:szCs w:val="22"/>
        </w:rPr>
        <w:t>, and whose</w:t>
      </w:r>
      <w:r w:rsidR="008A6BF7" w:rsidRPr="00C84BCC">
        <w:rPr>
          <w:sz w:val="22"/>
          <w:szCs w:val="22"/>
        </w:rPr>
        <w:t xml:space="preserve"> </w:t>
      </w:r>
      <w:del w:id="27" w:author="Chen Liao" w:date="2021-07-09T20:33:00Z">
        <w:r w:rsidR="007D530E" w:rsidRPr="00254563" w:rsidDel="00C84BCC">
          <w:rPr>
            <w:sz w:val="22"/>
            <w:szCs w:val="22"/>
          </w:rPr>
          <w:delText>t</w:delText>
        </w:r>
        <w:r w:rsidR="007D530E" w:rsidRPr="00254563" w:rsidDel="00C84BCC">
          <w:rPr>
            <w:color w:val="000000" w:themeColor="text1"/>
            <w:sz w:val="22"/>
            <w:szCs w:val="22"/>
          </w:rPr>
          <w:delText xml:space="preserve">he </w:delText>
        </w:r>
      </w:del>
      <w:r w:rsidR="008A6BF7" w:rsidRPr="00254563">
        <w:rPr>
          <w:color w:val="000000" w:themeColor="text1"/>
          <w:sz w:val="22"/>
          <w:szCs w:val="22"/>
        </w:rPr>
        <w:t xml:space="preserve">baseline abundance and </w:t>
      </w:r>
      <w:proofErr w:type="spellStart"/>
      <w:r w:rsidR="008A6BF7" w:rsidRPr="00254563">
        <w:rPr>
          <w:color w:val="000000" w:themeColor="text1"/>
          <w:sz w:val="22"/>
          <w:szCs w:val="22"/>
        </w:rPr>
        <w:t>inter</w:t>
      </w:r>
      <w:del w:id="28" w:author="Chen Liao" w:date="2021-07-11T09:57:00Z">
        <w:r w:rsidR="008A6BF7" w:rsidRPr="00254563" w:rsidDel="004D3312">
          <w:rPr>
            <w:color w:val="000000" w:themeColor="text1"/>
            <w:sz w:val="22"/>
            <w:szCs w:val="22"/>
          </w:rPr>
          <w:delText>s</w:delText>
        </w:r>
      </w:del>
      <w:ins w:id="29" w:author="Chen Liao" w:date="2021-07-11T09:57:00Z">
        <w:r w:rsidR="004D3312">
          <w:rPr>
            <w:color w:val="000000" w:themeColor="text1"/>
            <w:sz w:val="22"/>
            <w:szCs w:val="22"/>
          </w:rPr>
          <w:t>taxa</w:t>
        </w:r>
      </w:ins>
      <w:proofErr w:type="spellEnd"/>
      <w:del w:id="30" w:author="Chen Liao" w:date="2021-07-11T09:57:00Z">
        <w:r w:rsidR="008A6BF7" w:rsidRPr="00254563" w:rsidDel="004D3312">
          <w:rPr>
            <w:color w:val="000000" w:themeColor="text1"/>
            <w:sz w:val="22"/>
            <w:szCs w:val="22"/>
          </w:rPr>
          <w:delText>pecies</w:delText>
        </w:r>
      </w:del>
      <w:r w:rsidR="008A6BF7" w:rsidRPr="00254563">
        <w:rPr>
          <w:color w:val="000000" w:themeColor="text1"/>
          <w:sz w:val="22"/>
          <w:szCs w:val="22"/>
        </w:rPr>
        <w:t xml:space="preserve"> competition</w:t>
      </w:r>
      <w:r w:rsidR="00AB7F53" w:rsidRPr="00254563">
        <w:rPr>
          <w:color w:val="000000" w:themeColor="text1"/>
          <w:sz w:val="22"/>
          <w:szCs w:val="22"/>
        </w:rPr>
        <w:t xml:space="preserve"> explain</w:t>
      </w:r>
      <w:del w:id="31" w:author="Chen Liao" w:date="2021-07-09T20:35:00Z">
        <w:r w:rsidR="00AB7F53" w:rsidRPr="00254563" w:rsidDel="00C84BCC">
          <w:rPr>
            <w:color w:val="000000" w:themeColor="text1"/>
            <w:sz w:val="22"/>
            <w:szCs w:val="22"/>
          </w:rPr>
          <w:delText>s</w:delText>
        </w:r>
      </w:del>
      <w:r w:rsidR="00AB7F53" w:rsidRPr="00254563">
        <w:rPr>
          <w:color w:val="000000" w:themeColor="text1"/>
          <w:sz w:val="22"/>
          <w:szCs w:val="22"/>
        </w:rPr>
        <w:t xml:space="preserve"> the </w:t>
      </w:r>
      <w:del w:id="32" w:author="Chen Liao" w:date="2021-07-09T20:35:00Z">
        <w:r w:rsidR="00AB7F53" w:rsidRPr="00254563" w:rsidDel="00C84BCC">
          <w:rPr>
            <w:color w:val="000000" w:themeColor="text1"/>
            <w:sz w:val="22"/>
            <w:szCs w:val="22"/>
          </w:rPr>
          <w:delText>baseline-dependence of</w:delText>
        </w:r>
      </w:del>
      <w:ins w:id="33" w:author="Chen Liao" w:date="2021-07-09T20:35:00Z">
        <w:r w:rsidR="00C84BCC">
          <w:rPr>
            <w:color w:val="000000" w:themeColor="text1"/>
            <w:sz w:val="22"/>
            <w:szCs w:val="22"/>
          </w:rPr>
          <w:t xml:space="preserve">observed </w:t>
        </w:r>
      </w:ins>
      <w:ins w:id="34" w:author="Chen Liao" w:date="2021-07-09T22:20:00Z">
        <w:r w:rsidR="00535488" w:rsidRPr="00C84BCC">
          <w:rPr>
            <w:color w:val="000000" w:themeColor="text1"/>
            <w:sz w:val="22"/>
            <w:szCs w:val="22"/>
          </w:rPr>
          <w:t>dynamics</w:t>
        </w:r>
        <w:r w:rsidR="00535488">
          <w:rPr>
            <w:color w:val="000000" w:themeColor="text1"/>
            <w:sz w:val="22"/>
            <w:szCs w:val="22"/>
          </w:rPr>
          <w:t xml:space="preserve"> of </w:t>
        </w:r>
      </w:ins>
      <w:del w:id="35" w:author="Chen Liao" w:date="2021-07-09T20:35:00Z">
        <w:r w:rsidR="00AB7F53" w:rsidRPr="00C84BCC" w:rsidDel="00C84BCC">
          <w:rPr>
            <w:color w:val="000000" w:themeColor="text1"/>
            <w:sz w:val="22"/>
            <w:szCs w:val="22"/>
          </w:rPr>
          <w:delText xml:space="preserve"> </w:delText>
        </w:r>
      </w:del>
      <w:r w:rsidR="00AB7F53" w:rsidRPr="00C84BCC">
        <w:rPr>
          <w:color w:val="000000" w:themeColor="text1"/>
          <w:sz w:val="22"/>
          <w:szCs w:val="22"/>
        </w:rPr>
        <w:t>microbiome density and community composition</w:t>
      </w:r>
      <w:del w:id="36" w:author="Chen Liao" w:date="2021-07-09T22:20:00Z">
        <w:r w:rsidR="00AB7F53" w:rsidRPr="00C84BCC" w:rsidDel="00535488">
          <w:rPr>
            <w:color w:val="000000" w:themeColor="text1"/>
            <w:sz w:val="22"/>
            <w:szCs w:val="22"/>
          </w:rPr>
          <w:delText xml:space="preserve"> dynamics</w:delText>
        </w:r>
      </w:del>
      <w:r w:rsidR="00AB7F53" w:rsidRPr="00C84BCC">
        <w:rPr>
          <w:color w:val="000000" w:themeColor="text1"/>
          <w:sz w:val="22"/>
          <w:szCs w:val="22"/>
        </w:rPr>
        <w:t xml:space="preserve">. </w:t>
      </w:r>
      <w:ins w:id="37" w:author="Chen Liao" w:date="2021-07-09T20:43:00Z">
        <w:r w:rsidR="00AD63F7">
          <w:rPr>
            <w:color w:val="000000" w:themeColor="text1"/>
            <w:sz w:val="22"/>
            <w:szCs w:val="22"/>
          </w:rPr>
          <w:t>T</w:t>
        </w:r>
      </w:ins>
      <w:del w:id="38" w:author="Chen Liao" w:date="2021-07-09T20:43:00Z">
        <w:r w:rsidR="00AB7F53" w:rsidRPr="00C84BCC" w:rsidDel="00AD63F7">
          <w:rPr>
            <w:color w:val="000000" w:themeColor="text1"/>
            <w:sz w:val="22"/>
            <w:szCs w:val="22"/>
          </w:rPr>
          <w:delText>We show that t</w:delText>
        </w:r>
      </w:del>
      <w:r w:rsidR="00E010C4" w:rsidRPr="00C84BCC">
        <w:rPr>
          <w:color w:val="000000" w:themeColor="text1"/>
          <w:sz w:val="22"/>
          <w:szCs w:val="22"/>
        </w:rPr>
        <w:t xml:space="preserve">he </w:t>
      </w:r>
      <w:r w:rsidR="00FA11A4" w:rsidRPr="00C84BCC">
        <w:rPr>
          <w:color w:val="000000" w:themeColor="text1"/>
          <w:sz w:val="22"/>
          <w:szCs w:val="22"/>
        </w:rPr>
        <w:t>production</w:t>
      </w:r>
      <w:r w:rsidR="00E010C4" w:rsidRPr="00C84BCC">
        <w:rPr>
          <w:color w:val="000000" w:themeColor="text1"/>
          <w:sz w:val="22"/>
          <w:szCs w:val="22"/>
        </w:rPr>
        <w:t xml:space="preserve"> of </w:t>
      </w:r>
      <w:r w:rsidR="000D1FAE" w:rsidRPr="00C84BCC">
        <w:rPr>
          <w:sz w:val="22"/>
          <w:szCs w:val="22"/>
        </w:rPr>
        <w:t>SCFAs</w:t>
      </w:r>
      <w:ins w:id="39" w:author="Chen Liao" w:date="2021-07-09T20:43:00Z">
        <w:r w:rsidR="00AD63F7">
          <w:rPr>
            <w:sz w:val="22"/>
            <w:szCs w:val="22"/>
          </w:rPr>
          <w:t>,</w:t>
        </w:r>
      </w:ins>
      <w:del w:id="40" w:author="Chen Liao" w:date="2021-07-04T16:27:00Z">
        <w:r w:rsidR="000D1FAE" w:rsidRPr="00254563" w:rsidDel="001C3DB4">
          <w:rPr>
            <w:sz w:val="22"/>
            <w:szCs w:val="22"/>
          </w:rPr>
          <w:delText>,</w:delText>
        </w:r>
      </w:del>
      <w:r w:rsidR="000D1FAE" w:rsidRPr="00254563">
        <w:rPr>
          <w:sz w:val="22"/>
          <w:szCs w:val="22"/>
        </w:rPr>
        <w:t xml:space="preserve"> such as propionate</w:t>
      </w:r>
      <w:ins w:id="41" w:author="Chen Liao" w:date="2021-07-09T20:43:00Z">
        <w:r w:rsidR="00AD63F7">
          <w:rPr>
            <w:sz w:val="22"/>
            <w:szCs w:val="22"/>
          </w:rPr>
          <w:t>,</w:t>
        </w:r>
      </w:ins>
      <w:r w:rsidR="00AB7F53" w:rsidRPr="00AD63F7">
        <w:rPr>
          <w:sz w:val="22"/>
          <w:szCs w:val="22"/>
        </w:rPr>
        <w:t xml:space="preserve"> </w:t>
      </w:r>
      <w:del w:id="42" w:author="Chen Liao" w:date="2021-07-09T20:37:00Z">
        <w:r w:rsidR="00AB7F53" w:rsidRPr="00254563" w:rsidDel="00B91ACA">
          <w:rPr>
            <w:sz w:val="22"/>
            <w:szCs w:val="22"/>
          </w:rPr>
          <w:delText>can be predicted by the levels of</w:delText>
        </w:r>
      </w:del>
      <w:ins w:id="43" w:author="Chen Liao" w:date="2021-07-09T20:37:00Z">
        <w:r w:rsidR="00B91ACA">
          <w:rPr>
            <w:sz w:val="22"/>
            <w:szCs w:val="22"/>
          </w:rPr>
          <w:t>is associated with the</w:t>
        </w:r>
      </w:ins>
      <w:ins w:id="44" w:author="Chen Liao" w:date="2021-07-09T20:43:00Z">
        <w:r w:rsidR="00AD63F7">
          <w:rPr>
            <w:sz w:val="22"/>
            <w:szCs w:val="22"/>
          </w:rPr>
          <w:t>se</w:t>
        </w:r>
      </w:ins>
      <w:r w:rsidR="00AB7F53" w:rsidRPr="00B91ACA">
        <w:rPr>
          <w:sz w:val="22"/>
          <w:szCs w:val="22"/>
        </w:rPr>
        <w:t xml:space="preserve"> </w:t>
      </w:r>
      <w:proofErr w:type="spellStart"/>
      <w:r w:rsidR="00AB7F53" w:rsidRPr="00B91ACA">
        <w:rPr>
          <w:sz w:val="22"/>
          <w:szCs w:val="22"/>
        </w:rPr>
        <w:t>inuline</w:t>
      </w:r>
      <w:proofErr w:type="spellEnd"/>
      <w:r w:rsidR="00AB7F53" w:rsidRPr="00B91ACA">
        <w:rPr>
          <w:sz w:val="22"/>
          <w:szCs w:val="22"/>
        </w:rPr>
        <w:t xml:space="preserve"> responders, but fecal levels of </w:t>
      </w:r>
      <w:ins w:id="45" w:author="Chen Liao" w:date="2021-07-09T20:37:00Z">
        <w:r w:rsidR="00B91ACA">
          <w:rPr>
            <w:rFonts w:hint="eastAsia"/>
            <w:sz w:val="22"/>
            <w:szCs w:val="22"/>
          </w:rPr>
          <w:t>these</w:t>
        </w:r>
        <w:r w:rsidR="00B91ACA">
          <w:rPr>
            <w:sz w:val="22"/>
            <w:szCs w:val="22"/>
          </w:rPr>
          <w:t xml:space="preserve"> </w:t>
        </w:r>
      </w:ins>
      <w:del w:id="46" w:author="Chen Liao" w:date="2021-07-09T20:37:00Z">
        <w:r w:rsidR="00AB7F53" w:rsidRPr="00254563" w:rsidDel="00B91ACA">
          <w:rPr>
            <w:sz w:val="22"/>
            <w:szCs w:val="22"/>
          </w:rPr>
          <w:delText>o</w:delText>
        </w:r>
      </w:del>
      <w:del w:id="47" w:author="Chen Liao" w:date="2021-07-09T20:36:00Z">
        <w:r w:rsidR="00AB7F53" w:rsidRPr="00254563" w:rsidDel="00B91ACA">
          <w:rPr>
            <w:sz w:val="22"/>
            <w:szCs w:val="22"/>
          </w:rPr>
          <w:delText xml:space="preserve">ther </w:delText>
        </w:r>
      </w:del>
      <w:r w:rsidR="00AB7F53" w:rsidRPr="00254563">
        <w:rPr>
          <w:sz w:val="22"/>
          <w:szCs w:val="22"/>
        </w:rPr>
        <w:t xml:space="preserve">metabolites could not be </w:t>
      </w:r>
      <w:ins w:id="48" w:author="Chen Liao" w:date="2021-07-09T20:37:00Z">
        <w:r w:rsidR="00B91ACA">
          <w:rPr>
            <w:sz w:val="22"/>
            <w:szCs w:val="22"/>
          </w:rPr>
          <w:t xml:space="preserve">accurately </w:t>
        </w:r>
      </w:ins>
      <w:r w:rsidR="00AB7F53" w:rsidRPr="00B91ACA">
        <w:rPr>
          <w:sz w:val="22"/>
          <w:szCs w:val="22"/>
        </w:rPr>
        <w:t>predicted due to their large</w:t>
      </w:r>
      <w:r w:rsidR="000D1FAE" w:rsidRPr="00B91ACA">
        <w:rPr>
          <w:sz w:val="22"/>
          <w:szCs w:val="22"/>
        </w:rPr>
        <w:t xml:space="preserve"> </w:t>
      </w:r>
      <w:r w:rsidR="00AB7F53" w:rsidRPr="00B91ACA">
        <w:rPr>
          <w:sz w:val="22"/>
          <w:szCs w:val="22"/>
        </w:rPr>
        <w:t xml:space="preserve">variation among </w:t>
      </w:r>
      <w:r w:rsidR="000D1FAE" w:rsidRPr="00B91ACA">
        <w:rPr>
          <w:sz w:val="22"/>
          <w:szCs w:val="22"/>
        </w:rPr>
        <w:t>individual</w:t>
      </w:r>
      <w:r w:rsidR="00AB7F53" w:rsidRPr="00B91ACA">
        <w:rPr>
          <w:sz w:val="22"/>
          <w:szCs w:val="22"/>
        </w:rPr>
        <w:t>s</w:t>
      </w:r>
      <w:r w:rsidR="00612ABF" w:rsidRPr="00B91ACA">
        <w:rPr>
          <w:sz w:val="22"/>
          <w:szCs w:val="22"/>
        </w:rPr>
        <w:t>.</w:t>
      </w:r>
      <w:r w:rsidR="00612ABF" w:rsidRPr="00B91ACA">
        <w:rPr>
          <w:color w:val="000000" w:themeColor="text1"/>
          <w:sz w:val="22"/>
          <w:szCs w:val="22"/>
        </w:rPr>
        <w:t xml:space="preserve"> </w:t>
      </w:r>
      <w:r w:rsidR="00B64BFA" w:rsidRPr="00B91ACA">
        <w:rPr>
          <w:color w:val="000000" w:themeColor="text1"/>
          <w:sz w:val="22"/>
          <w:szCs w:val="22"/>
        </w:rPr>
        <w:t xml:space="preserve">Finally, </w:t>
      </w:r>
      <w:del w:id="49" w:author="Chen Liao" w:date="2021-07-09T20:43:00Z">
        <w:r w:rsidR="00B64BFA" w:rsidRPr="00B91ACA" w:rsidDel="00AD63F7">
          <w:rPr>
            <w:color w:val="000000" w:themeColor="text1"/>
            <w:sz w:val="22"/>
            <w:szCs w:val="22"/>
          </w:rPr>
          <w:delText xml:space="preserve">we </w:delText>
        </w:r>
        <w:r w:rsidR="00AB7F53" w:rsidRPr="00B91ACA" w:rsidDel="00AD63F7">
          <w:rPr>
            <w:color w:val="000000" w:themeColor="text1"/>
            <w:sz w:val="22"/>
            <w:szCs w:val="22"/>
          </w:rPr>
          <w:delText xml:space="preserve">showed </w:delText>
        </w:r>
        <w:r w:rsidR="00B64BFA" w:rsidRPr="00AD63F7" w:rsidDel="00AD63F7">
          <w:rPr>
            <w:color w:val="000000" w:themeColor="text1"/>
            <w:sz w:val="22"/>
            <w:szCs w:val="22"/>
          </w:rPr>
          <w:delText xml:space="preserve">that </w:delText>
        </w:r>
      </w:del>
      <w:r w:rsidR="00774CC3" w:rsidRPr="00AD63F7">
        <w:rPr>
          <w:color w:val="000000" w:themeColor="text1"/>
          <w:sz w:val="22"/>
          <w:szCs w:val="22"/>
        </w:rPr>
        <w:t>our</w:t>
      </w:r>
      <w:r w:rsidR="00884D25" w:rsidRPr="00AD63F7">
        <w:rPr>
          <w:color w:val="000000" w:themeColor="text1"/>
          <w:sz w:val="22"/>
          <w:szCs w:val="22"/>
        </w:rPr>
        <w:t xml:space="preserve"> methods</w:t>
      </w:r>
      <w:r w:rsidR="002142EA" w:rsidRPr="000A5832">
        <w:rPr>
          <w:color w:val="000000" w:themeColor="text1"/>
          <w:sz w:val="22"/>
          <w:szCs w:val="22"/>
        </w:rPr>
        <w:t xml:space="preserve"> </w:t>
      </w:r>
      <w:r w:rsidR="00B024DF" w:rsidRPr="00306A51">
        <w:rPr>
          <w:color w:val="000000" w:themeColor="text1"/>
          <w:sz w:val="22"/>
          <w:szCs w:val="22"/>
        </w:rPr>
        <w:t xml:space="preserve">and </w:t>
      </w:r>
      <w:ins w:id="50" w:author="Chen Liao" w:date="2021-07-09T20:52:00Z">
        <w:r w:rsidR="00306A51">
          <w:rPr>
            <w:color w:val="000000" w:themeColor="text1"/>
            <w:sz w:val="22"/>
            <w:szCs w:val="22"/>
          </w:rPr>
          <w:t xml:space="preserve">major </w:t>
        </w:r>
      </w:ins>
      <w:r w:rsidR="00B024DF" w:rsidRPr="00306A51">
        <w:rPr>
          <w:color w:val="000000" w:themeColor="text1"/>
          <w:sz w:val="22"/>
          <w:szCs w:val="22"/>
        </w:rPr>
        <w:t xml:space="preserve">findings </w:t>
      </w:r>
      <w:r w:rsidR="00AB7F53" w:rsidRPr="00306A51">
        <w:rPr>
          <w:color w:val="000000" w:themeColor="text1"/>
          <w:sz w:val="22"/>
          <w:szCs w:val="22"/>
        </w:rPr>
        <w:t xml:space="preserve">are </w:t>
      </w:r>
      <w:r w:rsidR="000B4EFC" w:rsidRPr="00306A51">
        <w:rPr>
          <w:color w:val="000000" w:themeColor="text1"/>
          <w:sz w:val="22"/>
          <w:szCs w:val="22"/>
        </w:rPr>
        <w:t>generalizable</w:t>
      </w:r>
      <w:r w:rsidR="00BC1358" w:rsidRPr="00306A51">
        <w:rPr>
          <w:color w:val="000000" w:themeColor="text1"/>
          <w:sz w:val="22"/>
          <w:szCs w:val="22"/>
        </w:rPr>
        <w:t xml:space="preserve"> to</w:t>
      </w:r>
      <w:r w:rsidR="00E010C4" w:rsidRPr="00306A51">
        <w:rPr>
          <w:color w:val="000000" w:themeColor="text1"/>
          <w:sz w:val="22"/>
          <w:szCs w:val="22"/>
        </w:rPr>
        <w:t xml:space="preserve"> </w:t>
      </w:r>
      <w:r w:rsidR="00AB7F53" w:rsidRPr="00306A51">
        <w:rPr>
          <w:color w:val="000000" w:themeColor="text1"/>
          <w:sz w:val="22"/>
          <w:szCs w:val="22"/>
        </w:rPr>
        <w:t>dietary</w:t>
      </w:r>
      <w:r w:rsidR="006B4D79" w:rsidRPr="00535488">
        <w:rPr>
          <w:color w:val="000000" w:themeColor="text1"/>
          <w:sz w:val="22"/>
          <w:szCs w:val="22"/>
        </w:rPr>
        <w:t xml:space="preserve"> </w:t>
      </w:r>
      <w:r w:rsidR="00BC1358" w:rsidRPr="00535488">
        <w:rPr>
          <w:color w:val="000000" w:themeColor="text1"/>
          <w:sz w:val="22"/>
          <w:szCs w:val="22"/>
        </w:rPr>
        <w:t>resistant starch</w:t>
      </w:r>
      <w:r w:rsidR="000B4EFC" w:rsidRPr="0057134E">
        <w:rPr>
          <w:color w:val="000000" w:themeColor="text1"/>
          <w:sz w:val="22"/>
          <w:szCs w:val="22"/>
        </w:rPr>
        <w:t xml:space="preserve">. </w:t>
      </w:r>
      <w:r w:rsidR="00AB7F53" w:rsidRPr="00B72097">
        <w:rPr>
          <w:sz w:val="22"/>
          <w:szCs w:val="22"/>
        </w:rPr>
        <w:t>This</w:t>
      </w:r>
      <w:r w:rsidR="006D6F2F" w:rsidRPr="00A9151C">
        <w:rPr>
          <w:sz w:val="22"/>
          <w:szCs w:val="22"/>
        </w:rPr>
        <w:t xml:space="preserve"> </w:t>
      </w:r>
      <w:r w:rsidR="00E010C4" w:rsidRPr="002C5DB1">
        <w:rPr>
          <w:sz w:val="22"/>
          <w:szCs w:val="22"/>
        </w:rPr>
        <w:t>study</w:t>
      </w:r>
      <w:r w:rsidR="006D6F2F" w:rsidRPr="006F2559">
        <w:rPr>
          <w:sz w:val="22"/>
          <w:szCs w:val="22"/>
        </w:rPr>
        <w:t xml:space="preserve"> emphasizes </w:t>
      </w:r>
      <w:r w:rsidR="00774CC3" w:rsidRPr="00254563">
        <w:rPr>
          <w:sz w:val="22"/>
          <w:szCs w:val="22"/>
        </w:rPr>
        <w:t xml:space="preserve">the importance of </w:t>
      </w:r>
      <w:r w:rsidR="002142EA" w:rsidRPr="00254563">
        <w:rPr>
          <w:sz w:val="22"/>
          <w:szCs w:val="22"/>
        </w:rPr>
        <w:t>ecological modeling</w:t>
      </w:r>
      <w:r w:rsidR="006D6F2F" w:rsidRPr="00254563">
        <w:rPr>
          <w:sz w:val="22"/>
          <w:szCs w:val="22"/>
        </w:rPr>
        <w:t xml:space="preserve"> </w:t>
      </w:r>
      <w:r w:rsidR="00AB7F53" w:rsidRPr="00254563">
        <w:rPr>
          <w:sz w:val="22"/>
          <w:szCs w:val="22"/>
        </w:rPr>
        <w:t xml:space="preserve">to </w:t>
      </w:r>
      <w:r w:rsidR="006D6F2F" w:rsidRPr="00254563">
        <w:rPr>
          <w:sz w:val="22"/>
          <w:szCs w:val="22"/>
        </w:rPr>
        <w:t>understand</w:t>
      </w:r>
      <w:r w:rsidR="00774CC3" w:rsidRPr="00254563">
        <w:rPr>
          <w:sz w:val="22"/>
          <w:szCs w:val="22"/>
        </w:rPr>
        <w:t xml:space="preserve"> microbiome</w:t>
      </w:r>
      <w:r w:rsidR="00AB7F53" w:rsidRPr="00254563">
        <w:rPr>
          <w:sz w:val="22"/>
          <w:szCs w:val="22"/>
        </w:rPr>
        <w:t xml:space="preserve"> responses to dietary changes</w:t>
      </w:r>
      <w:r w:rsidR="00774CC3" w:rsidRPr="00254563">
        <w:rPr>
          <w:rFonts w:eastAsiaTheme="minorEastAsia"/>
          <w:sz w:val="22"/>
          <w:szCs w:val="22"/>
        </w:rPr>
        <w:t xml:space="preserve"> </w:t>
      </w:r>
      <w:r w:rsidR="00774CC3" w:rsidRPr="00254563">
        <w:rPr>
          <w:color w:val="000000" w:themeColor="text1"/>
          <w:sz w:val="22"/>
          <w:szCs w:val="22"/>
        </w:rPr>
        <w:t>and</w:t>
      </w:r>
      <w:r w:rsidR="002142EA" w:rsidRPr="00254563">
        <w:rPr>
          <w:color w:val="000000" w:themeColor="text1"/>
          <w:sz w:val="22"/>
          <w:szCs w:val="22"/>
        </w:rPr>
        <w:t xml:space="preserve"> </w:t>
      </w:r>
      <w:r w:rsidR="000A21B2" w:rsidRPr="00254563">
        <w:rPr>
          <w:color w:val="000000" w:themeColor="text1"/>
          <w:sz w:val="22"/>
          <w:szCs w:val="22"/>
        </w:rPr>
        <w:t xml:space="preserve">the need </w:t>
      </w:r>
      <w:r w:rsidR="009D12B4" w:rsidRPr="00254563">
        <w:rPr>
          <w:color w:val="000000" w:themeColor="text1"/>
          <w:sz w:val="22"/>
          <w:szCs w:val="22"/>
        </w:rPr>
        <w:t>for</w:t>
      </w:r>
      <w:r w:rsidR="00AB7F53" w:rsidRPr="00254563">
        <w:rPr>
          <w:color w:val="000000" w:themeColor="text1"/>
          <w:sz w:val="22"/>
          <w:szCs w:val="22"/>
        </w:rPr>
        <w:t xml:space="preserve"> </w:t>
      </w:r>
      <w:r w:rsidR="000A21B2" w:rsidRPr="00254563">
        <w:rPr>
          <w:color w:val="000000" w:themeColor="text1"/>
          <w:sz w:val="22"/>
          <w:szCs w:val="22"/>
        </w:rPr>
        <w:t>personalized</w:t>
      </w:r>
      <w:r w:rsidR="00774CC3" w:rsidRPr="00254563">
        <w:rPr>
          <w:color w:val="000000" w:themeColor="text1"/>
          <w:sz w:val="22"/>
          <w:szCs w:val="22"/>
        </w:rPr>
        <w:t xml:space="preserve"> interventions.</w:t>
      </w:r>
    </w:p>
    <w:p w14:paraId="55A65CB5" w14:textId="68D02D9D" w:rsidR="00F67DA8" w:rsidRPr="00254563" w:rsidRDefault="00F72078" w:rsidP="004071B6">
      <w:pPr>
        <w:spacing w:line="360" w:lineRule="auto"/>
        <w:jc w:val="both"/>
        <w:rPr>
          <w:b/>
          <w:bCs/>
          <w:color w:val="000000" w:themeColor="text1"/>
          <w:shd w:val="clear" w:color="auto" w:fill="FFFFFF"/>
        </w:rPr>
      </w:pPr>
      <w:r w:rsidRPr="00254563">
        <w:rPr>
          <w:color w:val="000000" w:themeColor="text1"/>
          <w:sz w:val="22"/>
          <w:szCs w:val="22"/>
        </w:rPr>
        <w:br/>
      </w:r>
      <w:bookmarkEnd w:id="1"/>
      <w:r w:rsidR="0004635E" w:rsidRPr="00254563">
        <w:rPr>
          <w:b/>
          <w:bCs/>
          <w:color w:val="000000" w:themeColor="text1"/>
          <w:sz w:val="22"/>
          <w:szCs w:val="22"/>
          <w:shd w:val="clear" w:color="auto" w:fill="FFFFFF"/>
        </w:rPr>
        <w:t>Keywords:</w:t>
      </w:r>
      <w:r w:rsidR="0004635E" w:rsidRPr="00254563">
        <w:rPr>
          <w:color w:val="000000" w:themeColor="text1"/>
          <w:sz w:val="22"/>
          <w:szCs w:val="22"/>
          <w:shd w:val="clear" w:color="auto" w:fill="FFFFFF"/>
        </w:rPr>
        <w:t xml:space="preserve"> </w:t>
      </w:r>
      <w:r w:rsidR="00D6382F" w:rsidRPr="00254563">
        <w:rPr>
          <w:color w:val="000000" w:themeColor="text1"/>
          <w:sz w:val="22"/>
          <w:szCs w:val="22"/>
          <w:shd w:val="clear" w:color="auto" w:fill="FFFFFF"/>
        </w:rPr>
        <w:t>gut micr</w:t>
      </w:r>
      <w:r w:rsidR="00AE3682" w:rsidRPr="00254563">
        <w:rPr>
          <w:color w:val="000000" w:themeColor="text1"/>
          <w:sz w:val="22"/>
          <w:szCs w:val="22"/>
          <w:shd w:val="clear" w:color="auto" w:fill="FFFFFF"/>
        </w:rPr>
        <w:t>o</w:t>
      </w:r>
      <w:r w:rsidR="00D6382F" w:rsidRPr="00254563">
        <w:rPr>
          <w:color w:val="000000" w:themeColor="text1"/>
          <w:sz w:val="22"/>
          <w:szCs w:val="22"/>
          <w:shd w:val="clear" w:color="auto" w:fill="FFFFFF"/>
        </w:rPr>
        <w:t xml:space="preserve">biome, </w:t>
      </w:r>
      <w:r w:rsidR="009603D3" w:rsidRPr="00254563">
        <w:rPr>
          <w:color w:val="000000" w:themeColor="text1"/>
          <w:sz w:val="22"/>
          <w:szCs w:val="22"/>
          <w:shd w:val="clear" w:color="auto" w:fill="FFFFFF"/>
        </w:rPr>
        <w:t xml:space="preserve">dietary fiber, </w:t>
      </w:r>
      <w:r w:rsidR="00AE2333" w:rsidRPr="00254563">
        <w:rPr>
          <w:color w:val="000000" w:themeColor="text1"/>
          <w:sz w:val="22"/>
          <w:szCs w:val="22"/>
          <w:shd w:val="clear" w:color="auto" w:fill="FFFFFF"/>
        </w:rPr>
        <w:t xml:space="preserve">ecological </w:t>
      </w:r>
      <w:r w:rsidR="0010117D" w:rsidRPr="00254563">
        <w:rPr>
          <w:color w:val="000000" w:themeColor="text1"/>
          <w:sz w:val="22"/>
          <w:szCs w:val="22"/>
          <w:shd w:val="clear" w:color="auto" w:fill="FFFFFF"/>
        </w:rPr>
        <w:t xml:space="preserve">dynamics, </w:t>
      </w:r>
      <w:r w:rsidR="00D6382F" w:rsidRPr="00254563">
        <w:rPr>
          <w:color w:val="000000" w:themeColor="text1"/>
          <w:sz w:val="22"/>
          <w:szCs w:val="22"/>
          <w:shd w:val="clear" w:color="auto" w:fill="FFFFFF"/>
        </w:rPr>
        <w:t xml:space="preserve">short-chain fatty acids, </w:t>
      </w:r>
      <w:r w:rsidR="00AE2333" w:rsidRPr="00254563">
        <w:rPr>
          <w:color w:val="000000" w:themeColor="text1"/>
          <w:sz w:val="22"/>
          <w:szCs w:val="22"/>
          <w:shd w:val="clear" w:color="auto" w:fill="FFFFFF"/>
        </w:rPr>
        <w:t>baseline</w:t>
      </w:r>
      <w:r w:rsidR="00E5495D" w:rsidRPr="00254563">
        <w:rPr>
          <w:color w:val="000000" w:themeColor="text1"/>
          <w:sz w:val="22"/>
          <w:szCs w:val="22"/>
          <w:shd w:val="clear" w:color="auto" w:fill="FFFFFF"/>
        </w:rPr>
        <w:t xml:space="preserve">-dependent </w:t>
      </w:r>
      <w:r w:rsidR="00AE2333" w:rsidRPr="00254563">
        <w:rPr>
          <w:color w:val="000000" w:themeColor="text1"/>
          <w:sz w:val="22"/>
          <w:szCs w:val="22"/>
          <w:shd w:val="clear" w:color="auto" w:fill="FFFFFF"/>
        </w:rPr>
        <w:t>dependence,</w:t>
      </w:r>
      <w:r w:rsidR="00D6382F" w:rsidRPr="00254563">
        <w:rPr>
          <w:color w:val="000000" w:themeColor="text1"/>
          <w:sz w:val="22"/>
          <w:szCs w:val="22"/>
          <w:shd w:val="clear" w:color="auto" w:fill="FFFFFF"/>
        </w:rPr>
        <w:t xml:space="preserve"> </w:t>
      </w:r>
      <w:r w:rsidR="00AE2333" w:rsidRPr="00254563">
        <w:rPr>
          <w:color w:val="000000" w:themeColor="text1"/>
          <w:sz w:val="22"/>
          <w:szCs w:val="22"/>
          <w:shd w:val="clear" w:color="auto" w:fill="FFFFFF"/>
        </w:rPr>
        <w:t>generalized Lotka-Volterra</w:t>
      </w:r>
      <w:r w:rsidR="006B4D79" w:rsidRPr="00254563">
        <w:rPr>
          <w:color w:val="000000" w:themeColor="text1"/>
          <w:sz w:val="22"/>
          <w:szCs w:val="22"/>
          <w:shd w:val="clear" w:color="auto" w:fill="FFFFFF"/>
        </w:rPr>
        <w:t xml:space="preserve"> model</w:t>
      </w:r>
      <w:r w:rsidR="00F67DA8" w:rsidRPr="00254563">
        <w:rPr>
          <w:b/>
          <w:bCs/>
          <w:color w:val="000000" w:themeColor="text1"/>
          <w:shd w:val="clear" w:color="auto" w:fill="FFFFFF"/>
        </w:rPr>
        <w:br w:type="page"/>
      </w:r>
    </w:p>
    <w:p w14:paraId="49EF3941" w14:textId="7710878C" w:rsidR="00142331" w:rsidRPr="00254563" w:rsidRDefault="00C93D78" w:rsidP="004071B6">
      <w:pPr>
        <w:spacing w:line="360" w:lineRule="auto"/>
        <w:jc w:val="both"/>
        <w:rPr>
          <w:rFonts w:eastAsiaTheme="minorEastAsia"/>
          <w:b/>
          <w:bCs/>
          <w:color w:val="000000" w:themeColor="text1"/>
          <w:sz w:val="22"/>
          <w:szCs w:val="22"/>
          <w:shd w:val="clear" w:color="auto" w:fill="FFFFFF"/>
        </w:rPr>
      </w:pPr>
      <w:r w:rsidRPr="00254563">
        <w:rPr>
          <w:b/>
          <w:bCs/>
          <w:color w:val="000000" w:themeColor="text1"/>
          <w:shd w:val="clear" w:color="auto" w:fill="FFFFFF"/>
        </w:rPr>
        <w:lastRenderedPageBreak/>
        <w:t>Introduction</w:t>
      </w:r>
    </w:p>
    <w:p w14:paraId="6A7198C5" w14:textId="67E9C2D2" w:rsidR="000879BC" w:rsidRPr="00EA463A" w:rsidRDefault="00CD5EC2" w:rsidP="004071B6">
      <w:pPr>
        <w:spacing w:line="360" w:lineRule="auto"/>
        <w:ind w:firstLine="720"/>
        <w:jc w:val="both"/>
        <w:rPr>
          <w:color w:val="000000" w:themeColor="text1"/>
          <w:sz w:val="22"/>
          <w:szCs w:val="22"/>
          <w:shd w:val="clear" w:color="auto" w:fill="FFFFFF"/>
        </w:rPr>
      </w:pPr>
      <w:r w:rsidRPr="00254563">
        <w:rPr>
          <w:color w:val="000000" w:themeColor="text1"/>
          <w:sz w:val="22"/>
          <w:szCs w:val="22"/>
          <w:shd w:val="clear" w:color="auto" w:fill="FFFFFF"/>
        </w:rPr>
        <w:t>Fermentable dietary fibers</w:t>
      </w:r>
      <w:r w:rsidR="003D53E7" w:rsidRPr="00254563">
        <w:rPr>
          <w:color w:val="000000" w:themeColor="text1"/>
          <w:sz w:val="22"/>
          <w:szCs w:val="22"/>
          <w:shd w:val="clear" w:color="auto" w:fill="FFFFFF"/>
        </w:rPr>
        <w:t>,</w:t>
      </w:r>
      <w:r w:rsidRPr="00254563">
        <w:rPr>
          <w:color w:val="000000" w:themeColor="text1"/>
          <w:sz w:val="22"/>
          <w:szCs w:val="22"/>
          <w:shd w:val="clear" w:color="auto" w:fill="FFFFFF"/>
        </w:rPr>
        <w:t xml:space="preserve"> such as inulin and resistant starch</w:t>
      </w:r>
      <w:r w:rsidR="003D53E7" w:rsidRPr="00254563">
        <w:rPr>
          <w:color w:val="000000" w:themeColor="text1"/>
          <w:sz w:val="22"/>
          <w:szCs w:val="22"/>
          <w:shd w:val="clear" w:color="auto" w:fill="FFFFFF"/>
        </w:rPr>
        <w:t>,</w:t>
      </w:r>
      <w:r w:rsidRPr="00254563">
        <w:rPr>
          <w:color w:val="000000" w:themeColor="text1"/>
          <w:sz w:val="22"/>
          <w:szCs w:val="22"/>
          <w:shd w:val="clear" w:color="auto" w:fill="FFFFFF"/>
        </w:rPr>
        <w:t xml:space="preserve"> are edible carbohydrate polymers that escape colonic digestions in the small intestine </w:t>
      </w:r>
      <w:r w:rsidR="0053300A" w:rsidRPr="00254563">
        <w:rPr>
          <w:color w:val="000000" w:themeColor="text1"/>
          <w:sz w:val="22"/>
          <w:szCs w:val="22"/>
          <w:shd w:val="clear" w:color="auto" w:fill="FFFFFF"/>
        </w:rPr>
        <w:t>and</w:t>
      </w:r>
      <w:r w:rsidR="001856F1" w:rsidRPr="00254563">
        <w:rPr>
          <w:color w:val="000000" w:themeColor="text1"/>
          <w:sz w:val="22"/>
          <w:szCs w:val="22"/>
          <w:shd w:val="clear" w:color="auto" w:fill="FFFFFF"/>
        </w:rPr>
        <w:t xml:space="preserve"> are fermented by gut microbiota in the large intestine. </w:t>
      </w:r>
      <w:r w:rsidR="000879BC" w:rsidRPr="00254563">
        <w:rPr>
          <w:color w:val="000000" w:themeColor="text1"/>
          <w:sz w:val="22"/>
          <w:szCs w:val="22"/>
          <w:shd w:val="clear" w:color="auto" w:fill="FFFFFF"/>
        </w:rPr>
        <w:t>A</w:t>
      </w:r>
      <w:r w:rsidR="00310F07" w:rsidRPr="00254563">
        <w:rPr>
          <w:color w:val="000000" w:themeColor="text1"/>
          <w:sz w:val="22"/>
          <w:szCs w:val="22"/>
          <w:shd w:val="clear" w:color="auto" w:fill="FFFFFF"/>
        </w:rPr>
        <w:t xml:space="preserve">naerobic </w:t>
      </w:r>
      <w:r w:rsidR="005D7283" w:rsidRPr="00254563">
        <w:rPr>
          <w:color w:val="000000" w:themeColor="text1"/>
          <w:sz w:val="22"/>
          <w:szCs w:val="22"/>
          <w:shd w:val="clear" w:color="auto" w:fill="FFFFFF"/>
        </w:rPr>
        <w:t>fermentation</w:t>
      </w:r>
      <w:r w:rsidR="00310F07" w:rsidRPr="00254563">
        <w:rPr>
          <w:color w:val="000000" w:themeColor="text1"/>
          <w:sz w:val="22"/>
          <w:szCs w:val="22"/>
          <w:shd w:val="clear" w:color="auto" w:fill="FFFFFF"/>
        </w:rPr>
        <w:t xml:space="preserve"> </w:t>
      </w:r>
      <w:r w:rsidR="000879BC" w:rsidRPr="00254563">
        <w:rPr>
          <w:color w:val="000000" w:themeColor="text1"/>
          <w:sz w:val="22"/>
          <w:szCs w:val="22"/>
          <w:shd w:val="clear" w:color="auto" w:fill="FFFFFF"/>
        </w:rPr>
        <w:t>by</w:t>
      </w:r>
      <w:r w:rsidR="00310F07" w:rsidRPr="00254563">
        <w:rPr>
          <w:color w:val="000000" w:themeColor="text1"/>
          <w:sz w:val="22"/>
          <w:szCs w:val="22"/>
          <w:shd w:val="clear" w:color="auto" w:fill="FFFFFF"/>
        </w:rPr>
        <w:t xml:space="preserve"> </w:t>
      </w:r>
      <w:r w:rsidR="00404D5B" w:rsidRPr="00254563">
        <w:rPr>
          <w:color w:val="000000" w:themeColor="text1"/>
          <w:sz w:val="22"/>
          <w:szCs w:val="22"/>
          <w:shd w:val="clear" w:color="auto" w:fill="FFFFFF"/>
        </w:rPr>
        <w:t>bacteria</w:t>
      </w:r>
      <w:r w:rsidR="005D7283" w:rsidRPr="00254563">
        <w:rPr>
          <w:color w:val="000000" w:themeColor="text1"/>
          <w:sz w:val="22"/>
          <w:szCs w:val="22"/>
          <w:shd w:val="clear" w:color="auto" w:fill="FFFFFF"/>
        </w:rPr>
        <w:t xml:space="preserve"> </w:t>
      </w:r>
      <w:r w:rsidR="00310F07" w:rsidRPr="00254563">
        <w:rPr>
          <w:color w:val="000000" w:themeColor="text1"/>
          <w:sz w:val="22"/>
          <w:szCs w:val="22"/>
          <w:shd w:val="clear" w:color="auto" w:fill="FFFFFF"/>
        </w:rPr>
        <w:t xml:space="preserve">in the large intestine </w:t>
      </w:r>
      <w:r w:rsidR="000879BC" w:rsidRPr="00254563">
        <w:rPr>
          <w:color w:val="000000" w:themeColor="text1"/>
          <w:sz w:val="22"/>
          <w:szCs w:val="22"/>
          <w:shd w:val="clear" w:color="auto" w:fill="FFFFFF"/>
        </w:rPr>
        <w:t xml:space="preserve">produces </w:t>
      </w:r>
      <w:r w:rsidR="002233F3" w:rsidRPr="00254563">
        <w:rPr>
          <w:color w:val="000000" w:themeColor="text1"/>
          <w:sz w:val="22"/>
          <w:szCs w:val="22"/>
          <w:shd w:val="clear" w:color="auto" w:fill="FFFFFF"/>
        </w:rPr>
        <w:t>short-chain fatty acids (</w:t>
      </w:r>
      <w:r w:rsidR="001228A6" w:rsidRPr="00254563">
        <w:rPr>
          <w:color w:val="000000" w:themeColor="text1"/>
          <w:sz w:val="22"/>
          <w:szCs w:val="22"/>
          <w:shd w:val="clear" w:color="auto" w:fill="FFFFFF"/>
        </w:rPr>
        <w:t>SCFAs</w:t>
      </w:r>
      <w:r w:rsidR="002233F3" w:rsidRPr="00254563">
        <w:rPr>
          <w:color w:val="000000" w:themeColor="text1"/>
          <w:sz w:val="22"/>
          <w:szCs w:val="22"/>
          <w:shd w:val="clear" w:color="auto" w:fill="FFFFFF"/>
        </w:rPr>
        <w:t>)</w:t>
      </w:r>
      <w:r w:rsidR="000879BC" w:rsidRPr="00254563">
        <w:rPr>
          <w:color w:val="000000" w:themeColor="text1"/>
          <w:sz w:val="22"/>
          <w:szCs w:val="22"/>
          <w:shd w:val="clear" w:color="auto" w:fill="FFFFFF"/>
        </w:rPr>
        <w:t>—</w:t>
      </w:r>
      <w:r w:rsidR="00A333C4" w:rsidRPr="00254563">
        <w:rPr>
          <w:color w:val="000000" w:themeColor="text1"/>
          <w:sz w:val="22"/>
          <w:szCs w:val="22"/>
          <w:shd w:val="clear" w:color="auto" w:fill="FFFFFF"/>
        </w:rPr>
        <w:t>mainly</w:t>
      </w:r>
      <w:r w:rsidR="000879BC" w:rsidRPr="00254563">
        <w:rPr>
          <w:color w:val="000000" w:themeColor="text1"/>
          <w:sz w:val="22"/>
          <w:szCs w:val="22"/>
          <w:shd w:val="clear" w:color="auto" w:fill="FFFFFF"/>
        </w:rPr>
        <w:t xml:space="preserve"> </w:t>
      </w:r>
      <w:r w:rsidR="00310F07" w:rsidRPr="00254563">
        <w:rPr>
          <w:color w:val="000000" w:themeColor="text1"/>
          <w:sz w:val="22"/>
          <w:szCs w:val="22"/>
          <w:shd w:val="clear" w:color="auto" w:fill="FFFFFF"/>
        </w:rPr>
        <w:t>acetate, propionate and butyrate</w:t>
      </w:r>
      <w:r w:rsidR="000879BC" w:rsidRPr="00254563">
        <w:rPr>
          <w:color w:val="000000" w:themeColor="text1"/>
          <w:sz w:val="22"/>
          <w:szCs w:val="22"/>
          <w:shd w:val="clear" w:color="auto" w:fill="FFFFFF"/>
        </w:rPr>
        <w:t xml:space="preserve">—which </w:t>
      </w:r>
      <w:r w:rsidR="00A333C4" w:rsidRPr="00254563">
        <w:rPr>
          <w:color w:val="000000" w:themeColor="text1"/>
          <w:sz w:val="22"/>
          <w:szCs w:val="22"/>
          <w:shd w:val="clear" w:color="auto" w:fill="FFFFFF"/>
        </w:rPr>
        <w:t xml:space="preserve">have broad impacts on </w:t>
      </w:r>
      <w:r w:rsidR="000879BC" w:rsidRPr="00254563">
        <w:rPr>
          <w:color w:val="000000" w:themeColor="text1"/>
          <w:sz w:val="22"/>
          <w:szCs w:val="22"/>
          <w:shd w:val="clear" w:color="auto" w:fill="FFFFFF"/>
        </w:rPr>
        <w:t>intestinal health and immunity</w:t>
      </w:r>
      <w:r w:rsidR="00A44DCB" w:rsidRPr="00254563">
        <w:rPr>
          <w:color w:val="000000" w:themeColor="text1"/>
          <w:sz w:val="22"/>
          <w:szCs w:val="22"/>
          <w:shd w:val="clear" w:color="auto" w:fill="FFFFFF"/>
        </w:rPr>
        <w:t xml:space="preserve"> </w:t>
      </w:r>
      <w:r w:rsidR="00BA388D" w:rsidRPr="00EA463A">
        <w:rPr>
          <w:color w:val="000000" w:themeColor="text1"/>
          <w:sz w:val="22"/>
          <w:szCs w:val="22"/>
          <w:shd w:val="clear" w:color="auto" w:fill="FFFFFF"/>
        </w:rPr>
        <w:fldChar w:fldCharType="begin"/>
      </w:r>
      <w:r w:rsidR="004E0554" w:rsidRPr="00254563">
        <w:rPr>
          <w:color w:val="000000" w:themeColor="text1"/>
          <w:sz w:val="22"/>
          <w:szCs w:val="22"/>
          <w:shd w:val="clear" w:color="auto" w:fill="FFFFFF"/>
        </w:rPr>
        <w:instrText xml:space="preserve"> ADDIN NE.Ref.{78D659E1-B8D0-41EB-8C2D-5D04F9FD99F0}</w:instrText>
      </w:r>
      <w:r w:rsidR="00BA388D" w:rsidRPr="00EA463A">
        <w:rPr>
          <w:color w:val="000000" w:themeColor="text1"/>
          <w:sz w:val="22"/>
          <w:szCs w:val="22"/>
          <w:shd w:val="clear" w:color="auto" w:fill="FFFFFF"/>
          <w:rPrChange w:id="51" w:author="Chen Liao" w:date="2021-07-09T20:20:00Z">
            <w:rPr>
              <w:color w:val="000000" w:themeColor="text1"/>
              <w:sz w:val="22"/>
              <w:szCs w:val="22"/>
              <w:shd w:val="clear" w:color="auto" w:fill="FFFFFF"/>
            </w:rPr>
          </w:rPrChange>
        </w:rPr>
        <w:fldChar w:fldCharType="separate"/>
      </w:r>
      <w:r w:rsidR="004E0554" w:rsidRPr="00EA463A">
        <w:rPr>
          <w:rFonts w:eastAsiaTheme="minorEastAsia"/>
          <w:color w:val="080000"/>
          <w:sz w:val="22"/>
          <w:szCs w:val="22"/>
        </w:rPr>
        <w:t>[1]</w:t>
      </w:r>
      <w:r w:rsidR="00BA388D" w:rsidRPr="00EA463A">
        <w:rPr>
          <w:color w:val="000000" w:themeColor="text1"/>
          <w:sz w:val="22"/>
          <w:szCs w:val="22"/>
          <w:shd w:val="clear" w:color="auto" w:fill="FFFFFF"/>
        </w:rPr>
        <w:fldChar w:fldCharType="end"/>
      </w:r>
      <w:r w:rsidR="00BA388D" w:rsidRPr="00E64883">
        <w:rPr>
          <w:color w:val="000000" w:themeColor="text1"/>
          <w:sz w:val="22"/>
          <w:szCs w:val="22"/>
          <w:shd w:val="clear" w:color="auto" w:fill="FFFFFF"/>
        </w:rPr>
        <w:fldChar w:fldCharType="begin"/>
      </w:r>
      <w:r w:rsidR="004E0554" w:rsidRPr="00254563">
        <w:rPr>
          <w:color w:val="000000" w:themeColor="text1"/>
          <w:sz w:val="22"/>
          <w:szCs w:val="22"/>
          <w:shd w:val="clear" w:color="auto" w:fill="FFFFFF"/>
        </w:rPr>
        <w:instrText xml:space="preserve"> ADDIN NE.Ref.{67396C98-BB39-44E4-9499-CA544DEBC463}</w:instrText>
      </w:r>
      <w:r w:rsidR="00BA388D" w:rsidRPr="00E64883">
        <w:rPr>
          <w:color w:val="000000" w:themeColor="text1"/>
          <w:sz w:val="22"/>
          <w:szCs w:val="22"/>
          <w:shd w:val="clear" w:color="auto" w:fill="FFFFFF"/>
          <w:rPrChange w:id="52" w:author="Chen Liao" w:date="2021-07-09T20:20:00Z">
            <w:rPr>
              <w:color w:val="000000" w:themeColor="text1"/>
              <w:sz w:val="22"/>
              <w:szCs w:val="22"/>
              <w:shd w:val="clear" w:color="auto" w:fill="FFFFFF"/>
            </w:rPr>
          </w:rPrChange>
        </w:rPr>
        <w:fldChar w:fldCharType="separate"/>
      </w:r>
      <w:r w:rsidR="004E0554" w:rsidRPr="00E64883">
        <w:rPr>
          <w:rFonts w:eastAsiaTheme="minorEastAsia"/>
          <w:color w:val="080000"/>
          <w:sz w:val="22"/>
          <w:szCs w:val="22"/>
        </w:rPr>
        <w:t>[2]</w:t>
      </w:r>
      <w:r w:rsidR="00BA388D" w:rsidRPr="00E64883">
        <w:rPr>
          <w:color w:val="000000" w:themeColor="text1"/>
          <w:sz w:val="22"/>
          <w:szCs w:val="22"/>
          <w:shd w:val="clear" w:color="auto" w:fill="FFFFFF"/>
        </w:rPr>
        <w:fldChar w:fldCharType="end"/>
      </w:r>
      <w:r w:rsidR="00B4256D" w:rsidRPr="006A64F0">
        <w:rPr>
          <w:color w:val="000000" w:themeColor="text1"/>
          <w:sz w:val="22"/>
          <w:szCs w:val="22"/>
          <w:shd w:val="clear" w:color="auto" w:fill="FFFFFF"/>
        </w:rPr>
        <w:fldChar w:fldCharType="begin"/>
      </w:r>
      <w:r w:rsidR="004E0554" w:rsidRPr="00254563">
        <w:rPr>
          <w:color w:val="000000" w:themeColor="text1"/>
          <w:sz w:val="22"/>
          <w:szCs w:val="22"/>
          <w:shd w:val="clear" w:color="auto" w:fill="FFFFFF"/>
        </w:rPr>
        <w:instrText xml:space="preserve"> ADDIN NE.Ref.{D0C80CD3-8E99-4777-994A-3D2AAB20FE99}</w:instrText>
      </w:r>
      <w:r w:rsidR="00B4256D" w:rsidRPr="006A64F0">
        <w:rPr>
          <w:color w:val="000000" w:themeColor="text1"/>
          <w:sz w:val="22"/>
          <w:szCs w:val="22"/>
          <w:shd w:val="clear" w:color="auto" w:fill="FFFFFF"/>
          <w:rPrChange w:id="53" w:author="Chen Liao" w:date="2021-07-09T20:20:00Z">
            <w:rPr>
              <w:color w:val="000000" w:themeColor="text1"/>
              <w:sz w:val="22"/>
              <w:szCs w:val="22"/>
              <w:shd w:val="clear" w:color="auto" w:fill="FFFFFF"/>
            </w:rPr>
          </w:rPrChange>
        </w:rPr>
        <w:fldChar w:fldCharType="separate"/>
      </w:r>
      <w:r w:rsidR="004E0554" w:rsidRPr="006A64F0">
        <w:rPr>
          <w:rFonts w:eastAsiaTheme="minorEastAsia"/>
          <w:color w:val="080000"/>
          <w:sz w:val="22"/>
          <w:szCs w:val="22"/>
        </w:rPr>
        <w:t>[3]</w:t>
      </w:r>
      <w:r w:rsidR="00B4256D" w:rsidRPr="006A64F0">
        <w:rPr>
          <w:color w:val="000000" w:themeColor="text1"/>
          <w:sz w:val="22"/>
          <w:szCs w:val="22"/>
          <w:shd w:val="clear" w:color="auto" w:fill="FFFFFF"/>
        </w:rPr>
        <w:fldChar w:fldCharType="end"/>
      </w:r>
      <w:r w:rsidR="001228A6" w:rsidRPr="00254563">
        <w:rPr>
          <w:color w:val="000000" w:themeColor="text1"/>
          <w:sz w:val="22"/>
          <w:szCs w:val="22"/>
          <w:shd w:val="clear" w:color="auto" w:fill="FFFFFF"/>
        </w:rPr>
        <w:t>.</w:t>
      </w:r>
      <w:r w:rsidR="00A333C4" w:rsidRPr="00EA463A">
        <w:rPr>
          <w:color w:val="000000" w:themeColor="text1"/>
          <w:sz w:val="22"/>
          <w:szCs w:val="22"/>
          <w:shd w:val="clear" w:color="auto" w:fill="FFFFFF"/>
        </w:rPr>
        <w:t xml:space="preserve"> </w:t>
      </w:r>
      <w:r w:rsidR="00A41BC8" w:rsidRPr="00E64883">
        <w:rPr>
          <w:color w:val="000000" w:themeColor="text1"/>
          <w:sz w:val="22"/>
          <w:szCs w:val="22"/>
          <w:shd w:val="clear" w:color="auto" w:fill="FFFFFF"/>
        </w:rPr>
        <w:t>I</w:t>
      </w:r>
      <w:r w:rsidR="001228A6" w:rsidRPr="00E64883">
        <w:rPr>
          <w:color w:val="000000" w:themeColor="text1"/>
          <w:sz w:val="22"/>
          <w:szCs w:val="22"/>
          <w:shd w:val="clear" w:color="auto" w:fill="FFFFFF"/>
        </w:rPr>
        <w:t>mpaired SCFAs production has been</w:t>
      </w:r>
      <w:r w:rsidR="00EC2008" w:rsidRPr="006A64F0">
        <w:rPr>
          <w:color w:val="000000" w:themeColor="text1"/>
          <w:sz w:val="22"/>
          <w:szCs w:val="22"/>
          <w:shd w:val="clear" w:color="auto" w:fill="FFFFFF"/>
        </w:rPr>
        <w:t xml:space="preserve"> </w:t>
      </w:r>
      <w:r w:rsidR="001228A6" w:rsidRPr="006A64F0">
        <w:rPr>
          <w:color w:val="000000" w:themeColor="text1"/>
          <w:sz w:val="22"/>
          <w:szCs w:val="22"/>
          <w:shd w:val="clear" w:color="auto" w:fill="FFFFFF"/>
        </w:rPr>
        <w:t xml:space="preserve">associated with </w:t>
      </w:r>
      <w:proofErr w:type="spellStart"/>
      <w:r w:rsidR="00EC2008" w:rsidRPr="006A64F0">
        <w:rPr>
          <w:color w:val="000000" w:themeColor="text1"/>
          <w:sz w:val="22"/>
          <w:szCs w:val="22"/>
          <w:shd w:val="clear" w:color="auto" w:fill="FFFFFF"/>
        </w:rPr>
        <w:t>diesease</w:t>
      </w:r>
      <w:proofErr w:type="spellEnd"/>
      <w:r w:rsidR="00EC2008" w:rsidRPr="006A64F0">
        <w:rPr>
          <w:color w:val="000000" w:themeColor="text1"/>
          <w:sz w:val="22"/>
          <w:szCs w:val="22"/>
          <w:shd w:val="clear" w:color="auto" w:fill="FFFFFF"/>
        </w:rPr>
        <w:t xml:space="preserve"> </w:t>
      </w:r>
      <w:r w:rsidR="001228A6" w:rsidRPr="00EA463A">
        <w:rPr>
          <w:color w:val="000000" w:themeColor="text1"/>
          <w:sz w:val="22"/>
          <w:szCs w:val="22"/>
          <w:shd w:val="clear" w:color="auto" w:fill="FFFFFF"/>
        </w:rPr>
        <w:fldChar w:fldCharType="begin"/>
      </w:r>
      <w:r w:rsidR="004E0554" w:rsidRPr="00254563">
        <w:rPr>
          <w:color w:val="000000" w:themeColor="text1"/>
          <w:sz w:val="22"/>
          <w:szCs w:val="22"/>
          <w:shd w:val="clear" w:color="auto" w:fill="FFFFFF"/>
        </w:rPr>
        <w:instrText xml:space="preserve"> ADDIN NE.Ref.{F87C529A-2FCA-46BF-BDE1-9E84833B5F7C}</w:instrText>
      </w:r>
      <w:r w:rsidR="001228A6" w:rsidRPr="00EA463A">
        <w:rPr>
          <w:color w:val="000000" w:themeColor="text1"/>
          <w:sz w:val="22"/>
          <w:szCs w:val="22"/>
          <w:shd w:val="clear" w:color="auto" w:fill="FFFFFF"/>
          <w:rPrChange w:id="54" w:author="Chen Liao" w:date="2021-07-09T20:20:00Z">
            <w:rPr>
              <w:color w:val="000000" w:themeColor="text1"/>
              <w:sz w:val="22"/>
              <w:szCs w:val="22"/>
              <w:shd w:val="clear" w:color="auto" w:fill="FFFFFF"/>
            </w:rPr>
          </w:rPrChange>
        </w:rPr>
        <w:fldChar w:fldCharType="separate"/>
      </w:r>
      <w:r w:rsidR="00B1748B" w:rsidRPr="00EA463A">
        <w:rPr>
          <w:rFonts w:eastAsiaTheme="minorEastAsia"/>
          <w:color w:val="080000"/>
          <w:sz w:val="22"/>
          <w:szCs w:val="22"/>
        </w:rPr>
        <w:t>[4, 5]</w:t>
      </w:r>
      <w:r w:rsidR="001228A6" w:rsidRPr="00EA463A">
        <w:rPr>
          <w:color w:val="000000" w:themeColor="text1"/>
          <w:sz w:val="22"/>
          <w:szCs w:val="22"/>
          <w:shd w:val="clear" w:color="auto" w:fill="FFFFFF"/>
        </w:rPr>
        <w:fldChar w:fldCharType="end"/>
      </w:r>
      <w:r w:rsidR="001228A6" w:rsidRPr="00254563">
        <w:rPr>
          <w:color w:val="000000" w:themeColor="text1"/>
          <w:sz w:val="22"/>
          <w:szCs w:val="22"/>
          <w:shd w:val="clear" w:color="auto" w:fill="FFFFFF"/>
        </w:rPr>
        <w:t xml:space="preserve">. </w:t>
      </w:r>
      <w:r w:rsidR="00A41BC8" w:rsidRPr="00EA463A">
        <w:rPr>
          <w:color w:val="000000" w:themeColor="text1"/>
          <w:sz w:val="22"/>
          <w:szCs w:val="22"/>
          <w:shd w:val="clear" w:color="auto" w:fill="FFFFFF"/>
        </w:rPr>
        <w:t>D</w:t>
      </w:r>
      <w:r w:rsidR="00F51F82" w:rsidRPr="00E64883">
        <w:rPr>
          <w:color w:val="000000" w:themeColor="text1"/>
          <w:sz w:val="22"/>
          <w:szCs w:val="22"/>
          <w:shd w:val="clear" w:color="auto" w:fill="FFFFFF"/>
        </w:rPr>
        <w:t>ietary fibers</w:t>
      </w:r>
      <w:r w:rsidR="00F73D21" w:rsidRPr="00E64883">
        <w:rPr>
          <w:color w:val="000000" w:themeColor="text1"/>
          <w:sz w:val="22"/>
          <w:szCs w:val="22"/>
          <w:shd w:val="clear" w:color="auto" w:fill="FFFFFF"/>
        </w:rPr>
        <w:t xml:space="preserve"> </w:t>
      </w:r>
      <w:r w:rsidR="002917C2" w:rsidRPr="006A64F0">
        <w:rPr>
          <w:color w:val="000000" w:themeColor="text1"/>
          <w:sz w:val="22"/>
          <w:szCs w:val="22"/>
          <w:shd w:val="clear" w:color="auto" w:fill="FFFFFF"/>
        </w:rPr>
        <w:t xml:space="preserve">can selectively enrich beneficial </w:t>
      </w:r>
      <w:r w:rsidR="00A41BC8" w:rsidRPr="006A64F0">
        <w:rPr>
          <w:color w:val="000000" w:themeColor="text1"/>
          <w:sz w:val="22"/>
          <w:szCs w:val="22"/>
          <w:shd w:val="clear" w:color="auto" w:fill="FFFFFF"/>
        </w:rPr>
        <w:t xml:space="preserve">gut </w:t>
      </w:r>
      <w:r w:rsidR="00DC4536" w:rsidRPr="006A64F0">
        <w:rPr>
          <w:color w:val="000000" w:themeColor="text1"/>
          <w:sz w:val="22"/>
          <w:szCs w:val="22"/>
          <w:shd w:val="clear" w:color="auto" w:fill="FFFFFF"/>
        </w:rPr>
        <w:t>bacteria</w:t>
      </w:r>
      <w:r w:rsidR="00A41BC8" w:rsidRPr="006A64F0">
        <w:rPr>
          <w:color w:val="000000" w:themeColor="text1"/>
          <w:sz w:val="22"/>
          <w:szCs w:val="22"/>
          <w:shd w:val="clear" w:color="auto" w:fill="FFFFFF"/>
        </w:rPr>
        <w:t xml:space="preserve"> </w:t>
      </w:r>
      <w:r w:rsidR="00B4256D" w:rsidRPr="00EA463A">
        <w:rPr>
          <w:color w:val="000000" w:themeColor="text1"/>
          <w:sz w:val="22"/>
          <w:szCs w:val="22"/>
          <w:shd w:val="clear" w:color="auto" w:fill="FFFFFF"/>
        </w:rPr>
        <w:fldChar w:fldCharType="begin"/>
      </w:r>
      <w:r w:rsidR="004E0554" w:rsidRPr="00254563">
        <w:rPr>
          <w:color w:val="000000" w:themeColor="text1"/>
          <w:sz w:val="22"/>
          <w:szCs w:val="22"/>
          <w:shd w:val="clear" w:color="auto" w:fill="FFFFFF"/>
        </w:rPr>
        <w:instrText xml:space="preserve"> ADDIN NE.Ref.{EA66BD30-BB3D-4277-94CE-7F0FBF490A84}</w:instrText>
      </w:r>
      <w:r w:rsidR="00B4256D" w:rsidRPr="00EA463A">
        <w:rPr>
          <w:color w:val="000000" w:themeColor="text1"/>
          <w:sz w:val="22"/>
          <w:szCs w:val="22"/>
          <w:shd w:val="clear" w:color="auto" w:fill="FFFFFF"/>
          <w:rPrChange w:id="55" w:author="Chen Liao" w:date="2021-07-09T20:20:00Z">
            <w:rPr>
              <w:color w:val="000000" w:themeColor="text1"/>
              <w:sz w:val="22"/>
              <w:szCs w:val="22"/>
              <w:shd w:val="clear" w:color="auto" w:fill="FFFFFF"/>
            </w:rPr>
          </w:rPrChange>
        </w:rPr>
        <w:fldChar w:fldCharType="separate"/>
      </w:r>
      <w:r w:rsidR="004E0554" w:rsidRPr="00EA463A">
        <w:rPr>
          <w:rFonts w:eastAsiaTheme="minorEastAsia"/>
          <w:color w:val="080000"/>
          <w:sz w:val="22"/>
          <w:szCs w:val="22"/>
        </w:rPr>
        <w:t>[6]</w:t>
      </w:r>
      <w:r w:rsidR="00B4256D" w:rsidRPr="00EA463A">
        <w:rPr>
          <w:color w:val="000000" w:themeColor="text1"/>
          <w:sz w:val="22"/>
          <w:szCs w:val="22"/>
          <w:shd w:val="clear" w:color="auto" w:fill="FFFFFF"/>
        </w:rPr>
        <w:fldChar w:fldCharType="end"/>
      </w:r>
      <w:r w:rsidR="00B4256D" w:rsidRPr="00254563">
        <w:rPr>
          <w:color w:val="000000" w:themeColor="text1"/>
          <w:sz w:val="22"/>
          <w:szCs w:val="22"/>
          <w:shd w:val="clear" w:color="auto" w:fill="FFFFFF"/>
        </w:rPr>
        <w:t xml:space="preserve"> </w:t>
      </w:r>
      <w:r w:rsidR="00A41BC8" w:rsidRPr="00EA463A">
        <w:rPr>
          <w:color w:val="000000" w:themeColor="text1"/>
          <w:sz w:val="22"/>
          <w:szCs w:val="22"/>
          <w:shd w:val="clear" w:color="auto" w:fill="FFFFFF"/>
        </w:rPr>
        <w:t>and</w:t>
      </w:r>
      <w:r w:rsidR="00CB4AF2" w:rsidRPr="00E64883">
        <w:rPr>
          <w:color w:val="000000" w:themeColor="text1"/>
          <w:sz w:val="22"/>
          <w:szCs w:val="22"/>
          <w:shd w:val="clear" w:color="auto" w:fill="FFFFFF"/>
        </w:rPr>
        <w:t xml:space="preserve"> </w:t>
      </w:r>
      <w:r w:rsidR="000879BC" w:rsidRPr="006A64F0">
        <w:rPr>
          <w:color w:val="000000" w:themeColor="text1"/>
          <w:sz w:val="22"/>
          <w:szCs w:val="22"/>
          <w:shd w:val="clear" w:color="auto" w:fill="FFFFFF"/>
        </w:rPr>
        <w:t xml:space="preserve">could be </w:t>
      </w:r>
      <w:r w:rsidR="0086529A" w:rsidRPr="006A64F0">
        <w:rPr>
          <w:color w:val="000000" w:themeColor="text1"/>
          <w:sz w:val="22"/>
          <w:szCs w:val="22"/>
          <w:shd w:val="clear" w:color="auto" w:fill="FFFFFF"/>
        </w:rPr>
        <w:t xml:space="preserve">administered </w:t>
      </w:r>
      <w:r w:rsidR="00CB4AF2" w:rsidRPr="006A64F0">
        <w:rPr>
          <w:color w:val="000000" w:themeColor="text1"/>
          <w:sz w:val="22"/>
          <w:szCs w:val="22"/>
          <w:shd w:val="clear" w:color="auto" w:fill="FFFFFF"/>
        </w:rPr>
        <w:t xml:space="preserve">as </w:t>
      </w:r>
      <w:r w:rsidR="000879BC" w:rsidRPr="006A64F0">
        <w:rPr>
          <w:color w:val="000000" w:themeColor="text1"/>
          <w:sz w:val="22"/>
          <w:szCs w:val="22"/>
          <w:shd w:val="clear" w:color="auto" w:fill="FFFFFF"/>
        </w:rPr>
        <w:t>“pre-biotic</w:t>
      </w:r>
      <w:del w:id="56" w:author="Chen Liao" w:date="2021-07-09T20:52:00Z">
        <w:r w:rsidR="000879BC" w:rsidRPr="00254563" w:rsidDel="00EA463A">
          <w:rPr>
            <w:color w:val="000000" w:themeColor="text1"/>
            <w:sz w:val="22"/>
            <w:szCs w:val="22"/>
            <w:shd w:val="clear" w:color="auto" w:fill="FFFFFF"/>
          </w:rPr>
          <w:delText xml:space="preserve"> </w:delText>
        </w:r>
      </w:del>
      <w:r w:rsidR="000879BC" w:rsidRPr="00254563">
        <w:rPr>
          <w:color w:val="000000" w:themeColor="text1"/>
          <w:sz w:val="22"/>
          <w:szCs w:val="22"/>
          <w:shd w:val="clear" w:color="auto" w:fill="FFFFFF"/>
        </w:rPr>
        <w:t>”</w:t>
      </w:r>
      <w:r w:rsidR="00CB4AF2" w:rsidRPr="00254563">
        <w:rPr>
          <w:color w:val="000000" w:themeColor="text1"/>
          <w:sz w:val="22"/>
          <w:szCs w:val="22"/>
          <w:shd w:val="clear" w:color="auto" w:fill="FFFFFF"/>
        </w:rPr>
        <w:t xml:space="preserve"> </w:t>
      </w:r>
      <w:r w:rsidR="000879BC" w:rsidRPr="00254563">
        <w:rPr>
          <w:color w:val="000000" w:themeColor="text1"/>
          <w:sz w:val="22"/>
          <w:szCs w:val="22"/>
          <w:shd w:val="clear" w:color="auto" w:fill="FFFFFF"/>
        </w:rPr>
        <w:t>therapies to</w:t>
      </w:r>
      <w:r w:rsidR="00CB4AF2" w:rsidRPr="00254563">
        <w:rPr>
          <w:color w:val="000000" w:themeColor="text1"/>
          <w:sz w:val="22"/>
          <w:szCs w:val="22"/>
          <w:shd w:val="clear" w:color="auto" w:fill="FFFFFF"/>
        </w:rPr>
        <w:t xml:space="preserve"> restore</w:t>
      </w:r>
      <w:r w:rsidR="007617E1" w:rsidRPr="00254563">
        <w:rPr>
          <w:color w:val="000000" w:themeColor="text1"/>
          <w:sz w:val="22"/>
          <w:szCs w:val="22"/>
          <w:shd w:val="clear" w:color="auto" w:fill="FFFFFF"/>
        </w:rPr>
        <w:t xml:space="preserve"> intestinal </w:t>
      </w:r>
      <w:r w:rsidR="004F0FE6" w:rsidRPr="00254563">
        <w:rPr>
          <w:color w:val="000000" w:themeColor="text1"/>
          <w:sz w:val="22"/>
          <w:szCs w:val="22"/>
          <w:shd w:val="clear" w:color="auto" w:fill="FFFFFF"/>
        </w:rPr>
        <w:t xml:space="preserve">gut microbiota and </w:t>
      </w:r>
      <w:r w:rsidR="000879BC" w:rsidRPr="00254563">
        <w:rPr>
          <w:color w:val="000000" w:themeColor="text1"/>
          <w:sz w:val="22"/>
          <w:szCs w:val="22"/>
          <w:shd w:val="clear" w:color="auto" w:fill="FFFFFF"/>
        </w:rPr>
        <w:t xml:space="preserve">elevate </w:t>
      </w:r>
      <w:r w:rsidR="007617E1" w:rsidRPr="00254563">
        <w:rPr>
          <w:color w:val="000000" w:themeColor="text1"/>
          <w:sz w:val="22"/>
          <w:szCs w:val="22"/>
          <w:shd w:val="clear" w:color="auto" w:fill="FFFFFF"/>
        </w:rPr>
        <w:t xml:space="preserve">SCFA levels </w:t>
      </w:r>
      <w:r w:rsidR="00CF488E" w:rsidRPr="00EA463A">
        <w:rPr>
          <w:color w:val="000000" w:themeColor="text1"/>
          <w:sz w:val="22"/>
          <w:szCs w:val="22"/>
          <w:shd w:val="clear" w:color="auto" w:fill="FFFFFF"/>
        </w:rPr>
        <w:fldChar w:fldCharType="begin"/>
      </w:r>
      <w:r w:rsidR="004E0554" w:rsidRPr="00254563">
        <w:rPr>
          <w:color w:val="000000" w:themeColor="text1"/>
          <w:sz w:val="22"/>
          <w:szCs w:val="22"/>
          <w:shd w:val="clear" w:color="auto" w:fill="FFFFFF"/>
        </w:rPr>
        <w:instrText xml:space="preserve"> ADDIN NE.Ref.{689CB499-036F-49C1-AD30-FAA57CDB4B85}</w:instrText>
      </w:r>
      <w:r w:rsidR="00CF488E" w:rsidRPr="00EA463A">
        <w:rPr>
          <w:color w:val="000000" w:themeColor="text1"/>
          <w:sz w:val="22"/>
          <w:szCs w:val="22"/>
          <w:shd w:val="clear" w:color="auto" w:fill="FFFFFF"/>
          <w:rPrChange w:id="57" w:author="Chen Liao" w:date="2021-07-09T20:20:00Z">
            <w:rPr>
              <w:color w:val="000000" w:themeColor="text1"/>
              <w:sz w:val="22"/>
              <w:szCs w:val="22"/>
              <w:shd w:val="clear" w:color="auto" w:fill="FFFFFF"/>
            </w:rPr>
          </w:rPrChange>
        </w:rPr>
        <w:fldChar w:fldCharType="separate"/>
      </w:r>
      <w:r w:rsidR="004E0554" w:rsidRPr="00EA463A">
        <w:rPr>
          <w:rFonts w:eastAsiaTheme="minorEastAsia"/>
          <w:color w:val="080000"/>
          <w:sz w:val="22"/>
          <w:szCs w:val="22"/>
        </w:rPr>
        <w:t>[7, 8]</w:t>
      </w:r>
      <w:r w:rsidR="00CF488E" w:rsidRPr="00EA463A">
        <w:rPr>
          <w:color w:val="000000" w:themeColor="text1"/>
          <w:sz w:val="22"/>
          <w:szCs w:val="22"/>
          <w:shd w:val="clear" w:color="auto" w:fill="FFFFFF"/>
        </w:rPr>
        <w:fldChar w:fldCharType="end"/>
      </w:r>
      <w:r w:rsidR="00CB4AF2" w:rsidRPr="00254563">
        <w:rPr>
          <w:color w:val="000000" w:themeColor="text1"/>
          <w:sz w:val="22"/>
          <w:szCs w:val="22"/>
          <w:shd w:val="clear" w:color="auto" w:fill="FFFFFF"/>
        </w:rPr>
        <w:t xml:space="preserve">. </w:t>
      </w:r>
    </w:p>
    <w:p w14:paraId="72F9AB63" w14:textId="6A443FA9" w:rsidR="006859DF" w:rsidRPr="00EA463A" w:rsidRDefault="000879BC" w:rsidP="000879BC">
      <w:pPr>
        <w:spacing w:line="360" w:lineRule="auto"/>
        <w:ind w:firstLine="720"/>
        <w:jc w:val="both"/>
        <w:rPr>
          <w:rFonts w:eastAsiaTheme="minorEastAsia"/>
          <w:color w:val="000000" w:themeColor="text1"/>
          <w:sz w:val="22"/>
          <w:szCs w:val="22"/>
          <w:shd w:val="clear" w:color="auto" w:fill="FFFFFF"/>
        </w:rPr>
      </w:pPr>
      <w:r w:rsidRPr="00E64883">
        <w:rPr>
          <w:color w:val="000000" w:themeColor="text1"/>
          <w:sz w:val="22"/>
          <w:szCs w:val="22"/>
          <w:shd w:val="clear" w:color="auto" w:fill="FFFFFF"/>
        </w:rPr>
        <w:t>Previous work showed that</w:t>
      </w:r>
      <w:r w:rsidR="004F0FE6" w:rsidRPr="006A64F0">
        <w:rPr>
          <w:color w:val="000000" w:themeColor="text1"/>
          <w:sz w:val="22"/>
          <w:szCs w:val="22"/>
          <w:shd w:val="clear" w:color="auto" w:fill="FFFFFF"/>
        </w:rPr>
        <w:t xml:space="preserve"> </w:t>
      </w:r>
      <w:r w:rsidR="00A41BC8" w:rsidRPr="00B71192">
        <w:rPr>
          <w:color w:val="000000" w:themeColor="text1"/>
          <w:sz w:val="22"/>
          <w:szCs w:val="22"/>
          <w:shd w:val="clear" w:color="auto" w:fill="FFFFFF"/>
        </w:rPr>
        <w:t xml:space="preserve">dietary fibers </w:t>
      </w:r>
      <w:r w:rsidRPr="000B5B26">
        <w:rPr>
          <w:color w:val="000000" w:themeColor="text1"/>
          <w:sz w:val="22"/>
          <w:szCs w:val="22"/>
          <w:shd w:val="clear" w:color="auto" w:fill="FFFFFF"/>
        </w:rPr>
        <w:t xml:space="preserve">cause rapid changes in microbiota </w:t>
      </w:r>
      <w:proofErr w:type="spellStart"/>
      <w:r w:rsidRPr="000B5B26">
        <w:rPr>
          <w:color w:val="000000" w:themeColor="text1"/>
          <w:sz w:val="22"/>
          <w:szCs w:val="22"/>
          <w:shd w:val="clear" w:color="auto" w:fill="FFFFFF"/>
        </w:rPr>
        <w:t>compsotion</w:t>
      </w:r>
      <w:proofErr w:type="spellEnd"/>
      <w:r w:rsidRPr="000B5B26">
        <w:rPr>
          <w:color w:val="000000" w:themeColor="text1"/>
          <w:sz w:val="22"/>
          <w:szCs w:val="22"/>
          <w:shd w:val="clear" w:color="auto" w:fill="FFFFFF"/>
        </w:rPr>
        <w:t xml:space="preserve"> and density </w:t>
      </w:r>
      <w:r w:rsidR="0026452E" w:rsidRPr="00EA463A">
        <w:rPr>
          <w:color w:val="000000" w:themeColor="text1"/>
          <w:sz w:val="22"/>
          <w:szCs w:val="22"/>
          <w:shd w:val="clear" w:color="auto" w:fill="FFFFFF"/>
        </w:rPr>
        <w:fldChar w:fldCharType="begin"/>
      </w:r>
      <w:r w:rsidR="004E0554" w:rsidRPr="00254563">
        <w:rPr>
          <w:color w:val="000000" w:themeColor="text1"/>
          <w:sz w:val="22"/>
          <w:szCs w:val="22"/>
          <w:shd w:val="clear" w:color="auto" w:fill="FFFFFF"/>
        </w:rPr>
        <w:instrText xml:space="preserve"> ADDIN NE.Ref.{FFF25B4D-6A41-4BD9-B665-03E195AC18E5}</w:instrText>
      </w:r>
      <w:r w:rsidR="0026452E" w:rsidRPr="00EA463A">
        <w:rPr>
          <w:color w:val="000000" w:themeColor="text1"/>
          <w:sz w:val="22"/>
          <w:szCs w:val="22"/>
          <w:shd w:val="clear" w:color="auto" w:fill="FFFFFF"/>
          <w:rPrChange w:id="58" w:author="Chen Liao" w:date="2021-07-09T20:20:00Z">
            <w:rPr>
              <w:color w:val="000000" w:themeColor="text1"/>
              <w:sz w:val="22"/>
              <w:szCs w:val="22"/>
              <w:shd w:val="clear" w:color="auto" w:fill="FFFFFF"/>
            </w:rPr>
          </w:rPrChange>
        </w:rPr>
        <w:fldChar w:fldCharType="separate"/>
      </w:r>
      <w:r w:rsidR="004E0554" w:rsidRPr="00EA463A">
        <w:rPr>
          <w:rFonts w:eastAsiaTheme="minorEastAsia"/>
          <w:color w:val="080000"/>
          <w:sz w:val="22"/>
          <w:szCs w:val="22"/>
        </w:rPr>
        <w:t>[9, 10]</w:t>
      </w:r>
      <w:r w:rsidR="0026452E" w:rsidRPr="00EA463A">
        <w:rPr>
          <w:color w:val="000000" w:themeColor="text1"/>
          <w:sz w:val="22"/>
          <w:szCs w:val="22"/>
          <w:shd w:val="clear" w:color="auto" w:fill="FFFFFF"/>
        </w:rPr>
        <w:fldChar w:fldCharType="end"/>
      </w:r>
      <w:r w:rsidR="004F0FE6" w:rsidRPr="00254563">
        <w:rPr>
          <w:color w:val="000000" w:themeColor="text1"/>
          <w:sz w:val="22"/>
          <w:szCs w:val="22"/>
          <w:shd w:val="clear" w:color="auto" w:fill="FFFFFF"/>
        </w:rPr>
        <w:t xml:space="preserve">. </w:t>
      </w:r>
      <w:r w:rsidRPr="00EA463A">
        <w:rPr>
          <w:color w:val="000000" w:themeColor="text1"/>
          <w:sz w:val="22"/>
          <w:szCs w:val="22"/>
          <w:shd w:val="clear" w:color="auto" w:fill="FFFFFF"/>
        </w:rPr>
        <w:t>But</w:t>
      </w:r>
      <w:r w:rsidR="001D05EF" w:rsidRPr="00E64883">
        <w:rPr>
          <w:color w:val="000000" w:themeColor="text1"/>
          <w:sz w:val="22"/>
          <w:szCs w:val="22"/>
          <w:shd w:val="clear" w:color="auto" w:fill="FFFFFF"/>
        </w:rPr>
        <w:t xml:space="preserve"> the ability of fibers to</w:t>
      </w:r>
      <w:r w:rsidR="007C1012" w:rsidRPr="006A64F0">
        <w:rPr>
          <w:color w:val="000000" w:themeColor="text1"/>
          <w:sz w:val="22"/>
          <w:szCs w:val="22"/>
          <w:shd w:val="clear" w:color="auto" w:fill="FFFFFF"/>
        </w:rPr>
        <w:t xml:space="preserve"> </w:t>
      </w:r>
      <w:r w:rsidRPr="006A64F0">
        <w:rPr>
          <w:color w:val="000000" w:themeColor="text1"/>
          <w:sz w:val="22"/>
          <w:szCs w:val="22"/>
          <w:shd w:val="clear" w:color="auto" w:fill="FFFFFF"/>
        </w:rPr>
        <w:t xml:space="preserve">increase </w:t>
      </w:r>
      <w:r w:rsidR="001D05EF" w:rsidRPr="006A64F0">
        <w:rPr>
          <w:color w:val="000000" w:themeColor="text1"/>
          <w:sz w:val="22"/>
          <w:szCs w:val="22"/>
          <w:shd w:val="clear" w:color="auto" w:fill="FFFFFF"/>
        </w:rPr>
        <w:t>SCFA</w:t>
      </w:r>
      <w:r w:rsidR="00702359" w:rsidRPr="006A64F0">
        <w:rPr>
          <w:color w:val="000000" w:themeColor="text1"/>
          <w:sz w:val="22"/>
          <w:szCs w:val="22"/>
          <w:shd w:val="clear" w:color="auto" w:fill="FFFFFF"/>
        </w:rPr>
        <w:t xml:space="preserve"> </w:t>
      </w:r>
      <w:r w:rsidR="00507B96" w:rsidRPr="006A64F0">
        <w:rPr>
          <w:color w:val="000000" w:themeColor="text1"/>
          <w:sz w:val="22"/>
          <w:szCs w:val="22"/>
          <w:shd w:val="clear" w:color="auto" w:fill="FFFFFF"/>
        </w:rPr>
        <w:t xml:space="preserve">production </w:t>
      </w:r>
      <w:r w:rsidR="001D05EF" w:rsidRPr="006A64F0">
        <w:rPr>
          <w:color w:val="000000" w:themeColor="text1"/>
          <w:sz w:val="22"/>
          <w:szCs w:val="22"/>
          <w:shd w:val="clear" w:color="auto" w:fill="FFFFFF"/>
        </w:rPr>
        <w:t xml:space="preserve">varies </w:t>
      </w:r>
      <w:r w:rsidR="002E733C" w:rsidRPr="006A64F0">
        <w:rPr>
          <w:color w:val="000000" w:themeColor="text1"/>
          <w:sz w:val="22"/>
          <w:szCs w:val="22"/>
          <w:shd w:val="clear" w:color="auto" w:fill="FFFFFF"/>
        </w:rPr>
        <w:t>among individuals</w:t>
      </w:r>
      <w:r w:rsidR="001D05EF" w:rsidRPr="006A64F0">
        <w:rPr>
          <w:color w:val="000000" w:themeColor="text1"/>
          <w:sz w:val="22"/>
          <w:szCs w:val="22"/>
          <w:shd w:val="clear" w:color="auto" w:fill="FFFFFF"/>
        </w:rPr>
        <w:t xml:space="preserve"> </w:t>
      </w:r>
      <w:r w:rsidR="001D05EF" w:rsidRPr="00EA463A">
        <w:rPr>
          <w:color w:val="000000" w:themeColor="text1"/>
          <w:sz w:val="22"/>
          <w:szCs w:val="22"/>
          <w:shd w:val="clear" w:color="auto" w:fill="FFFFFF"/>
        </w:rPr>
        <w:fldChar w:fldCharType="begin"/>
      </w:r>
      <w:r w:rsidR="004E0554" w:rsidRPr="00254563">
        <w:rPr>
          <w:color w:val="000000" w:themeColor="text1"/>
          <w:sz w:val="22"/>
          <w:szCs w:val="22"/>
          <w:shd w:val="clear" w:color="auto" w:fill="FFFFFF"/>
        </w:rPr>
        <w:instrText xml:space="preserve"> ADDIN NE.Ref.{9D5B9D29-357D-4B84-A67D-49A0E7010CE2}</w:instrText>
      </w:r>
      <w:r w:rsidR="001D05EF" w:rsidRPr="00EA463A">
        <w:rPr>
          <w:color w:val="000000" w:themeColor="text1"/>
          <w:sz w:val="22"/>
          <w:szCs w:val="22"/>
          <w:shd w:val="clear" w:color="auto" w:fill="FFFFFF"/>
          <w:rPrChange w:id="59" w:author="Chen Liao" w:date="2021-07-09T20:20:00Z">
            <w:rPr>
              <w:color w:val="000000" w:themeColor="text1"/>
              <w:sz w:val="22"/>
              <w:szCs w:val="22"/>
              <w:shd w:val="clear" w:color="auto" w:fill="FFFFFF"/>
            </w:rPr>
          </w:rPrChange>
        </w:rPr>
        <w:fldChar w:fldCharType="separate"/>
      </w:r>
      <w:r w:rsidR="004E0554" w:rsidRPr="00EA463A">
        <w:rPr>
          <w:rFonts w:eastAsiaTheme="minorEastAsia"/>
          <w:color w:val="080000"/>
          <w:sz w:val="22"/>
          <w:szCs w:val="22"/>
        </w:rPr>
        <w:t>[11-14]</w:t>
      </w:r>
      <w:r w:rsidR="001D05EF" w:rsidRPr="00EA463A">
        <w:rPr>
          <w:color w:val="000000" w:themeColor="text1"/>
          <w:sz w:val="22"/>
          <w:szCs w:val="22"/>
          <w:shd w:val="clear" w:color="auto" w:fill="FFFFFF"/>
        </w:rPr>
        <w:fldChar w:fldCharType="end"/>
      </w:r>
      <w:r w:rsidR="001D05EF" w:rsidRPr="00254563">
        <w:rPr>
          <w:color w:val="000000" w:themeColor="text1"/>
          <w:sz w:val="22"/>
          <w:szCs w:val="22"/>
          <w:shd w:val="clear" w:color="auto" w:fill="FFFFFF"/>
        </w:rPr>
        <w:t xml:space="preserve">. </w:t>
      </w:r>
      <w:r w:rsidR="00B92707" w:rsidRPr="00EA463A">
        <w:rPr>
          <w:color w:val="000000" w:themeColor="text1"/>
          <w:sz w:val="22"/>
          <w:szCs w:val="22"/>
          <w:shd w:val="clear" w:color="auto" w:fill="FFFFFF"/>
        </w:rPr>
        <w:t xml:space="preserve">For example, </w:t>
      </w:r>
      <w:r w:rsidR="00740C1F" w:rsidRPr="00E64883">
        <w:rPr>
          <w:color w:val="000000" w:themeColor="text1"/>
          <w:sz w:val="22"/>
          <w:szCs w:val="22"/>
          <w:shd w:val="clear" w:color="auto" w:fill="FFFFFF"/>
        </w:rPr>
        <w:t xml:space="preserve">Baxter </w:t>
      </w:r>
      <w:r w:rsidR="00740C1F" w:rsidRPr="00B71192">
        <w:rPr>
          <w:i/>
          <w:iCs/>
          <w:color w:val="000000" w:themeColor="text1"/>
          <w:sz w:val="22"/>
          <w:szCs w:val="22"/>
          <w:shd w:val="clear" w:color="auto" w:fill="FFFFFF"/>
        </w:rPr>
        <w:t>et al.</w:t>
      </w:r>
      <w:r w:rsidR="00740C1F" w:rsidRPr="000B5B26">
        <w:rPr>
          <w:color w:val="000000" w:themeColor="text1"/>
          <w:sz w:val="22"/>
          <w:szCs w:val="22"/>
          <w:shd w:val="clear" w:color="auto" w:fill="FFFFFF"/>
        </w:rPr>
        <w:t xml:space="preserve"> show</w:t>
      </w:r>
      <w:r w:rsidRPr="00A16057">
        <w:rPr>
          <w:color w:val="000000" w:themeColor="text1"/>
          <w:sz w:val="22"/>
          <w:szCs w:val="22"/>
          <w:shd w:val="clear" w:color="auto" w:fill="FFFFFF"/>
        </w:rPr>
        <w:t>ed</w:t>
      </w:r>
      <w:r w:rsidR="00740C1F" w:rsidRPr="00A16057">
        <w:rPr>
          <w:color w:val="000000" w:themeColor="text1"/>
          <w:sz w:val="22"/>
          <w:szCs w:val="22"/>
          <w:shd w:val="clear" w:color="auto" w:fill="FFFFFF"/>
        </w:rPr>
        <w:t xml:space="preserve"> that </w:t>
      </w:r>
      <w:r w:rsidR="00A1367D" w:rsidRPr="00B72097">
        <w:rPr>
          <w:color w:val="000000" w:themeColor="text1"/>
          <w:sz w:val="22"/>
          <w:szCs w:val="22"/>
          <w:shd w:val="clear" w:color="auto" w:fill="FFFFFF"/>
        </w:rPr>
        <w:t xml:space="preserve">resistant starch </w:t>
      </w:r>
      <w:r w:rsidR="00740C1F" w:rsidRPr="00A9151C">
        <w:rPr>
          <w:color w:val="000000" w:themeColor="text1"/>
          <w:sz w:val="22"/>
          <w:szCs w:val="22"/>
          <w:shd w:val="clear" w:color="auto" w:fill="FFFFFF"/>
        </w:rPr>
        <w:t>was able to promote</w:t>
      </w:r>
      <w:r w:rsidR="00185E69" w:rsidRPr="001D27C8">
        <w:rPr>
          <w:color w:val="000000" w:themeColor="text1"/>
          <w:sz w:val="22"/>
          <w:szCs w:val="22"/>
          <w:shd w:val="clear" w:color="auto" w:fill="FFFFFF"/>
        </w:rPr>
        <w:t xml:space="preserve"> </w:t>
      </w:r>
      <w:r w:rsidR="00740C1F" w:rsidRPr="002C5DB1">
        <w:rPr>
          <w:color w:val="000000" w:themeColor="text1"/>
          <w:sz w:val="22"/>
          <w:szCs w:val="22"/>
          <w:shd w:val="clear" w:color="auto" w:fill="FFFFFF"/>
        </w:rPr>
        <w:t xml:space="preserve">butyrate production </w:t>
      </w:r>
      <w:r w:rsidR="00185E69" w:rsidRPr="002D1E87">
        <w:rPr>
          <w:color w:val="000000" w:themeColor="text1"/>
          <w:sz w:val="22"/>
          <w:szCs w:val="22"/>
          <w:shd w:val="clear" w:color="auto" w:fill="FFFFFF"/>
        </w:rPr>
        <w:t xml:space="preserve">in </w:t>
      </w:r>
      <w:r w:rsidR="00653AF5" w:rsidRPr="00675077">
        <w:rPr>
          <w:color w:val="000000" w:themeColor="text1"/>
          <w:sz w:val="22"/>
          <w:szCs w:val="22"/>
          <w:shd w:val="clear" w:color="auto" w:fill="FFFFFF"/>
        </w:rPr>
        <w:t xml:space="preserve">only </w:t>
      </w:r>
      <w:r w:rsidR="00185E69" w:rsidRPr="00254563">
        <w:rPr>
          <w:color w:val="000000" w:themeColor="text1"/>
          <w:sz w:val="22"/>
          <w:szCs w:val="22"/>
          <w:shd w:val="clear" w:color="auto" w:fill="FFFFFF"/>
        </w:rPr>
        <w:t xml:space="preserve">63% </w:t>
      </w:r>
      <w:r w:rsidR="007617E1" w:rsidRPr="00254563">
        <w:rPr>
          <w:color w:val="000000" w:themeColor="text1"/>
          <w:sz w:val="22"/>
          <w:szCs w:val="22"/>
          <w:shd w:val="clear" w:color="auto" w:fill="FFFFFF"/>
        </w:rPr>
        <w:t>participa</w:t>
      </w:r>
      <w:r w:rsidR="001978E3" w:rsidRPr="00254563">
        <w:rPr>
          <w:color w:val="000000" w:themeColor="text1"/>
          <w:sz w:val="22"/>
          <w:szCs w:val="22"/>
          <w:shd w:val="clear" w:color="auto" w:fill="FFFFFF"/>
        </w:rPr>
        <w:t>nts</w:t>
      </w:r>
      <w:r w:rsidR="00DA320B" w:rsidRPr="00254563">
        <w:rPr>
          <w:color w:val="000000" w:themeColor="text1"/>
          <w:sz w:val="22"/>
          <w:szCs w:val="22"/>
          <w:shd w:val="clear" w:color="auto" w:fill="FFFFFF"/>
        </w:rPr>
        <w:t xml:space="preserve"> </w:t>
      </w:r>
      <w:r w:rsidR="00DA320B" w:rsidRPr="00EA463A">
        <w:rPr>
          <w:color w:val="000000" w:themeColor="text1"/>
          <w:sz w:val="22"/>
          <w:szCs w:val="22"/>
          <w:shd w:val="clear" w:color="auto" w:fill="FFFFFF"/>
        </w:rPr>
        <w:fldChar w:fldCharType="begin"/>
      </w:r>
      <w:r w:rsidR="004E0554" w:rsidRPr="00254563">
        <w:rPr>
          <w:color w:val="000000" w:themeColor="text1"/>
          <w:sz w:val="22"/>
          <w:szCs w:val="22"/>
          <w:shd w:val="clear" w:color="auto" w:fill="FFFFFF"/>
        </w:rPr>
        <w:instrText xml:space="preserve"> ADDIN NE.Ref.{A76F18B2-95A5-416D-8C63-7ED29A75A45E}</w:instrText>
      </w:r>
      <w:r w:rsidR="00DA320B" w:rsidRPr="00EA463A">
        <w:rPr>
          <w:color w:val="000000" w:themeColor="text1"/>
          <w:sz w:val="22"/>
          <w:szCs w:val="22"/>
          <w:shd w:val="clear" w:color="auto" w:fill="FFFFFF"/>
          <w:rPrChange w:id="60" w:author="Chen Liao" w:date="2021-07-09T20:20:00Z">
            <w:rPr>
              <w:color w:val="000000" w:themeColor="text1"/>
              <w:sz w:val="22"/>
              <w:szCs w:val="22"/>
              <w:shd w:val="clear" w:color="auto" w:fill="FFFFFF"/>
            </w:rPr>
          </w:rPrChange>
        </w:rPr>
        <w:fldChar w:fldCharType="separate"/>
      </w:r>
      <w:r w:rsidR="004E0554" w:rsidRPr="00EA463A">
        <w:rPr>
          <w:rFonts w:eastAsiaTheme="minorEastAsia"/>
          <w:color w:val="080000"/>
          <w:sz w:val="22"/>
          <w:szCs w:val="22"/>
        </w:rPr>
        <w:t>[12]</w:t>
      </w:r>
      <w:r w:rsidR="00DA320B" w:rsidRPr="00EA463A">
        <w:rPr>
          <w:color w:val="000000" w:themeColor="text1"/>
          <w:sz w:val="22"/>
          <w:szCs w:val="22"/>
          <w:shd w:val="clear" w:color="auto" w:fill="FFFFFF"/>
        </w:rPr>
        <w:fldChar w:fldCharType="end"/>
      </w:r>
      <w:r w:rsidR="00740C1F" w:rsidRPr="00254563">
        <w:rPr>
          <w:color w:val="000000" w:themeColor="text1"/>
          <w:sz w:val="22"/>
          <w:szCs w:val="22"/>
          <w:shd w:val="clear" w:color="auto" w:fill="FFFFFF"/>
        </w:rPr>
        <w:t>.</w:t>
      </w:r>
      <w:r w:rsidR="001843D0" w:rsidRPr="00EA463A">
        <w:rPr>
          <w:color w:val="000000" w:themeColor="text1"/>
          <w:sz w:val="22"/>
          <w:szCs w:val="22"/>
          <w:shd w:val="clear" w:color="auto" w:fill="FFFFFF"/>
        </w:rPr>
        <w:t xml:space="preserve"> </w:t>
      </w:r>
      <w:r w:rsidRPr="00E64883">
        <w:rPr>
          <w:color w:val="000000" w:themeColor="text1"/>
          <w:sz w:val="22"/>
          <w:szCs w:val="22"/>
          <w:shd w:val="clear" w:color="auto" w:fill="FFFFFF"/>
        </w:rPr>
        <w:t>T</w:t>
      </w:r>
      <w:r w:rsidR="008B7AD9" w:rsidRPr="006A64F0">
        <w:rPr>
          <w:color w:val="000000" w:themeColor="text1"/>
          <w:sz w:val="22"/>
          <w:szCs w:val="22"/>
          <w:shd w:val="clear" w:color="auto" w:fill="FFFFFF"/>
        </w:rPr>
        <w:t xml:space="preserve">he </w:t>
      </w:r>
      <w:r w:rsidR="0042692B" w:rsidRPr="006A64F0">
        <w:rPr>
          <w:color w:val="000000" w:themeColor="text1"/>
          <w:sz w:val="22"/>
          <w:szCs w:val="22"/>
          <w:shd w:val="clear" w:color="auto" w:fill="FFFFFF"/>
        </w:rPr>
        <w:t>i</w:t>
      </w:r>
      <w:r w:rsidR="008B7AD9" w:rsidRPr="006A64F0">
        <w:rPr>
          <w:color w:val="000000" w:themeColor="text1"/>
          <w:sz w:val="22"/>
          <w:szCs w:val="22"/>
          <w:shd w:val="clear" w:color="auto" w:fill="FFFFFF"/>
        </w:rPr>
        <w:t xml:space="preserve">ndividualized response </w:t>
      </w:r>
      <w:r w:rsidR="00A56CAB" w:rsidRPr="006A64F0">
        <w:rPr>
          <w:color w:val="000000" w:themeColor="text1"/>
          <w:sz w:val="22"/>
          <w:szCs w:val="22"/>
          <w:shd w:val="clear" w:color="auto" w:fill="FFFFFF"/>
        </w:rPr>
        <w:t xml:space="preserve">can arise from a combination of factors such as genetics and </w:t>
      </w:r>
      <w:r w:rsidR="00586CAA" w:rsidRPr="006A64F0">
        <w:rPr>
          <w:color w:val="000000" w:themeColor="text1"/>
          <w:sz w:val="22"/>
          <w:szCs w:val="22"/>
          <w:shd w:val="clear" w:color="auto" w:fill="FFFFFF"/>
        </w:rPr>
        <w:t xml:space="preserve">diet </w:t>
      </w:r>
      <w:r w:rsidR="00A56CAB" w:rsidRPr="006A64F0">
        <w:rPr>
          <w:color w:val="000000" w:themeColor="text1"/>
          <w:sz w:val="22"/>
          <w:szCs w:val="22"/>
          <w:shd w:val="clear" w:color="auto" w:fill="FFFFFF"/>
        </w:rPr>
        <w:t>history</w:t>
      </w:r>
      <w:r w:rsidRPr="006A64F0">
        <w:rPr>
          <w:color w:val="000000" w:themeColor="text1"/>
          <w:sz w:val="22"/>
          <w:szCs w:val="22"/>
          <w:shd w:val="clear" w:color="auto" w:fill="FFFFFF"/>
        </w:rPr>
        <w:t>.</w:t>
      </w:r>
      <w:r w:rsidR="00A56CAB" w:rsidRPr="006A64F0">
        <w:rPr>
          <w:color w:val="000000" w:themeColor="text1"/>
          <w:sz w:val="22"/>
          <w:szCs w:val="22"/>
          <w:shd w:val="clear" w:color="auto" w:fill="FFFFFF"/>
        </w:rPr>
        <w:t xml:space="preserve"> </w:t>
      </w:r>
      <w:r w:rsidRPr="006A64F0">
        <w:rPr>
          <w:color w:val="000000" w:themeColor="text1"/>
          <w:sz w:val="22"/>
          <w:szCs w:val="22"/>
          <w:shd w:val="clear" w:color="auto" w:fill="FFFFFF"/>
        </w:rPr>
        <w:t xml:space="preserve">But </w:t>
      </w:r>
      <w:r w:rsidR="00705A7E" w:rsidRPr="006A64F0">
        <w:rPr>
          <w:color w:val="000000" w:themeColor="text1"/>
          <w:sz w:val="22"/>
          <w:szCs w:val="22"/>
          <w:shd w:val="clear" w:color="auto" w:fill="FFFFFF"/>
        </w:rPr>
        <w:t xml:space="preserve">the </w:t>
      </w:r>
      <w:r w:rsidR="002C76E2" w:rsidRPr="006A64F0">
        <w:rPr>
          <w:color w:val="000000" w:themeColor="text1"/>
          <w:sz w:val="22"/>
          <w:szCs w:val="22"/>
          <w:shd w:val="clear" w:color="auto" w:fill="FFFFFF"/>
        </w:rPr>
        <w:t>baseline</w:t>
      </w:r>
      <w:r w:rsidR="000B7B2E" w:rsidRPr="006A64F0">
        <w:rPr>
          <w:color w:val="000000" w:themeColor="text1"/>
          <w:sz w:val="22"/>
          <w:szCs w:val="22"/>
          <w:shd w:val="clear" w:color="auto" w:fill="FFFFFF"/>
        </w:rPr>
        <w:t xml:space="preserve"> gut </w:t>
      </w:r>
      <w:r w:rsidR="00292258" w:rsidRPr="006A64F0">
        <w:rPr>
          <w:color w:val="000000" w:themeColor="text1"/>
          <w:sz w:val="22"/>
          <w:szCs w:val="22"/>
          <w:shd w:val="clear" w:color="auto" w:fill="FFFFFF"/>
        </w:rPr>
        <w:t xml:space="preserve">microbiota </w:t>
      </w:r>
      <w:r w:rsidR="0042692B" w:rsidRPr="006A64F0">
        <w:rPr>
          <w:color w:val="000000" w:themeColor="text1"/>
          <w:sz w:val="22"/>
          <w:szCs w:val="22"/>
          <w:shd w:val="clear" w:color="auto" w:fill="FFFFFF"/>
        </w:rPr>
        <w:t>is a</w:t>
      </w:r>
      <w:r w:rsidRPr="006A64F0">
        <w:rPr>
          <w:color w:val="000000" w:themeColor="text1"/>
          <w:sz w:val="22"/>
          <w:szCs w:val="22"/>
          <w:shd w:val="clear" w:color="auto" w:fill="FFFFFF"/>
        </w:rPr>
        <w:t>lso a</w:t>
      </w:r>
      <w:r w:rsidR="0042692B" w:rsidRPr="006A64F0">
        <w:rPr>
          <w:color w:val="000000" w:themeColor="text1"/>
          <w:sz w:val="22"/>
          <w:szCs w:val="22"/>
          <w:shd w:val="clear" w:color="auto" w:fill="FFFFFF"/>
        </w:rPr>
        <w:t xml:space="preserve"> critical</w:t>
      </w:r>
      <w:r w:rsidR="003F6D54" w:rsidRPr="006A64F0">
        <w:rPr>
          <w:color w:val="000000" w:themeColor="text1"/>
          <w:sz w:val="22"/>
          <w:szCs w:val="22"/>
          <w:shd w:val="clear" w:color="auto" w:fill="FFFFFF"/>
        </w:rPr>
        <w:t xml:space="preserve"> </w:t>
      </w:r>
      <w:r w:rsidR="0042692B" w:rsidRPr="006A64F0">
        <w:rPr>
          <w:color w:val="000000" w:themeColor="text1"/>
          <w:sz w:val="22"/>
          <w:szCs w:val="22"/>
          <w:shd w:val="clear" w:color="auto" w:fill="FFFFFF"/>
        </w:rPr>
        <w:t xml:space="preserve">factor </w:t>
      </w:r>
      <w:r w:rsidR="00E20669" w:rsidRPr="00EA463A">
        <w:rPr>
          <w:color w:val="000000" w:themeColor="text1"/>
          <w:sz w:val="22"/>
          <w:szCs w:val="22"/>
          <w:shd w:val="clear" w:color="auto" w:fill="FFFFFF"/>
        </w:rPr>
        <w:fldChar w:fldCharType="begin"/>
      </w:r>
      <w:r w:rsidR="004E0554" w:rsidRPr="00254563">
        <w:rPr>
          <w:color w:val="000000" w:themeColor="text1"/>
          <w:sz w:val="22"/>
          <w:szCs w:val="22"/>
          <w:shd w:val="clear" w:color="auto" w:fill="FFFFFF"/>
        </w:rPr>
        <w:instrText xml:space="preserve"> ADDIN NE.Ref.{91CE8208-7920-4F17-947E-C502CBDF6896}</w:instrText>
      </w:r>
      <w:r w:rsidR="00E20669" w:rsidRPr="00EA463A">
        <w:rPr>
          <w:color w:val="000000" w:themeColor="text1"/>
          <w:sz w:val="22"/>
          <w:szCs w:val="22"/>
          <w:shd w:val="clear" w:color="auto" w:fill="FFFFFF"/>
          <w:rPrChange w:id="61" w:author="Chen Liao" w:date="2021-07-09T20:20:00Z">
            <w:rPr>
              <w:color w:val="000000" w:themeColor="text1"/>
              <w:sz w:val="22"/>
              <w:szCs w:val="22"/>
              <w:shd w:val="clear" w:color="auto" w:fill="FFFFFF"/>
            </w:rPr>
          </w:rPrChange>
        </w:rPr>
        <w:fldChar w:fldCharType="separate"/>
      </w:r>
      <w:r w:rsidR="004E0554" w:rsidRPr="00EA463A">
        <w:rPr>
          <w:rFonts w:eastAsiaTheme="minorEastAsia"/>
          <w:color w:val="080000"/>
          <w:sz w:val="22"/>
          <w:szCs w:val="22"/>
        </w:rPr>
        <w:t>[14, 15]</w:t>
      </w:r>
      <w:r w:rsidR="00E20669" w:rsidRPr="00EA463A">
        <w:rPr>
          <w:color w:val="000000" w:themeColor="text1"/>
          <w:sz w:val="22"/>
          <w:szCs w:val="22"/>
          <w:shd w:val="clear" w:color="auto" w:fill="FFFFFF"/>
        </w:rPr>
        <w:fldChar w:fldCharType="end"/>
      </w:r>
      <w:r w:rsidR="0042692B" w:rsidRPr="00254563">
        <w:rPr>
          <w:color w:val="000000" w:themeColor="text1"/>
          <w:sz w:val="22"/>
          <w:szCs w:val="22"/>
          <w:shd w:val="clear" w:color="auto" w:fill="FFFFFF"/>
        </w:rPr>
        <w:t xml:space="preserve">. </w:t>
      </w:r>
      <w:r w:rsidRPr="00EA463A">
        <w:rPr>
          <w:color w:val="000000" w:themeColor="text1"/>
          <w:sz w:val="22"/>
          <w:szCs w:val="22"/>
          <w:shd w:val="clear" w:color="auto" w:fill="FFFFFF"/>
        </w:rPr>
        <w:t>The feces of some</w:t>
      </w:r>
      <w:r w:rsidR="00FC50AF" w:rsidRPr="00E64883">
        <w:rPr>
          <w:color w:val="000000" w:themeColor="text1"/>
          <w:sz w:val="22"/>
          <w:szCs w:val="22"/>
          <w:shd w:val="clear" w:color="auto" w:fill="FFFFFF"/>
        </w:rPr>
        <w:t xml:space="preserve"> healthy </w:t>
      </w:r>
      <w:r w:rsidR="00464A29" w:rsidRPr="006A64F0">
        <w:rPr>
          <w:color w:val="000000" w:themeColor="text1"/>
          <w:sz w:val="22"/>
          <w:szCs w:val="22"/>
          <w:shd w:val="clear" w:color="auto" w:fill="FFFFFF"/>
        </w:rPr>
        <w:t xml:space="preserve">human </w:t>
      </w:r>
      <w:r w:rsidR="00FC50AF" w:rsidRPr="006A64F0">
        <w:rPr>
          <w:color w:val="000000" w:themeColor="text1"/>
          <w:sz w:val="22"/>
          <w:szCs w:val="22"/>
          <w:shd w:val="clear" w:color="auto" w:fill="FFFFFF"/>
        </w:rPr>
        <w:t xml:space="preserve">donors’ </w:t>
      </w:r>
      <w:r w:rsidRPr="00A16057">
        <w:rPr>
          <w:color w:val="000000" w:themeColor="text1"/>
          <w:sz w:val="22"/>
          <w:szCs w:val="22"/>
          <w:shd w:val="clear" w:color="auto" w:fill="FFFFFF"/>
        </w:rPr>
        <w:t>fail</w:t>
      </w:r>
      <w:del w:id="62" w:author="Chen Liao" w:date="2021-07-11T09:59:00Z">
        <w:r w:rsidRPr="00A16057" w:rsidDel="002D1E87">
          <w:rPr>
            <w:color w:val="000000" w:themeColor="text1"/>
            <w:sz w:val="22"/>
            <w:szCs w:val="22"/>
            <w:shd w:val="clear" w:color="auto" w:fill="FFFFFF"/>
          </w:rPr>
          <w:delText>s</w:delText>
        </w:r>
      </w:del>
      <w:r w:rsidR="00FC50AF" w:rsidRPr="00A16057">
        <w:rPr>
          <w:color w:val="000000" w:themeColor="text1"/>
          <w:sz w:val="22"/>
          <w:szCs w:val="22"/>
          <w:shd w:val="clear" w:color="auto" w:fill="FFFFFF"/>
        </w:rPr>
        <w:t xml:space="preserve"> </w:t>
      </w:r>
      <w:r w:rsidR="004B76F8" w:rsidRPr="00B72097">
        <w:rPr>
          <w:color w:val="000000" w:themeColor="text1"/>
          <w:sz w:val="22"/>
          <w:szCs w:val="22"/>
          <w:shd w:val="clear" w:color="auto" w:fill="FFFFFF"/>
        </w:rPr>
        <w:t xml:space="preserve">to </w:t>
      </w:r>
      <w:r w:rsidR="004B76F8" w:rsidRPr="00A9151C">
        <w:rPr>
          <w:color w:val="000000" w:themeColor="text1"/>
          <w:sz w:val="22"/>
          <w:szCs w:val="22"/>
          <w:shd w:val="clear" w:color="auto" w:fill="FFFFFF"/>
        </w:rPr>
        <w:t>ferment resistant starch</w:t>
      </w:r>
      <w:r w:rsidR="00144DF4" w:rsidRPr="001D27C8">
        <w:rPr>
          <w:color w:val="000000" w:themeColor="text1"/>
          <w:sz w:val="22"/>
          <w:szCs w:val="22"/>
          <w:shd w:val="clear" w:color="auto" w:fill="FFFFFF"/>
        </w:rPr>
        <w:t>, but this function</w:t>
      </w:r>
      <w:r w:rsidR="004B76F8" w:rsidRPr="002C5DB1">
        <w:rPr>
          <w:color w:val="000000" w:themeColor="text1"/>
          <w:sz w:val="22"/>
          <w:szCs w:val="22"/>
          <w:shd w:val="clear" w:color="auto" w:fill="FFFFFF"/>
        </w:rPr>
        <w:t xml:space="preserve"> </w:t>
      </w:r>
      <w:r w:rsidR="00B33D1D" w:rsidRPr="002D1E87">
        <w:rPr>
          <w:color w:val="000000" w:themeColor="text1"/>
          <w:sz w:val="22"/>
          <w:szCs w:val="22"/>
          <w:shd w:val="clear" w:color="auto" w:fill="FFFFFF"/>
        </w:rPr>
        <w:t xml:space="preserve">can be </w:t>
      </w:r>
      <w:r w:rsidR="00FC50AF" w:rsidRPr="00675077">
        <w:rPr>
          <w:color w:val="000000" w:themeColor="text1"/>
          <w:sz w:val="22"/>
          <w:szCs w:val="22"/>
          <w:shd w:val="clear" w:color="auto" w:fill="FFFFFF"/>
        </w:rPr>
        <w:t xml:space="preserve">restored </w:t>
      </w:r>
      <w:r w:rsidR="004B76F8" w:rsidRPr="00254563">
        <w:rPr>
          <w:color w:val="000000" w:themeColor="text1"/>
          <w:sz w:val="22"/>
          <w:szCs w:val="22"/>
          <w:shd w:val="clear" w:color="auto" w:fill="FFFFFF"/>
        </w:rPr>
        <w:t>by co-incubation</w:t>
      </w:r>
      <w:r w:rsidR="00B035E0" w:rsidRPr="00254563">
        <w:rPr>
          <w:color w:val="000000" w:themeColor="text1"/>
          <w:sz w:val="22"/>
          <w:szCs w:val="22"/>
          <w:shd w:val="clear" w:color="auto" w:fill="FFFFFF"/>
        </w:rPr>
        <w:t xml:space="preserve"> with </w:t>
      </w:r>
      <w:r w:rsidR="00B035E0" w:rsidRPr="00254563">
        <w:rPr>
          <w:i/>
          <w:iCs/>
          <w:color w:val="000000" w:themeColor="text1"/>
          <w:sz w:val="22"/>
          <w:szCs w:val="22"/>
          <w:shd w:val="clear" w:color="auto" w:fill="FFFFFF"/>
        </w:rPr>
        <w:t xml:space="preserve">R. </w:t>
      </w:r>
      <w:proofErr w:type="spellStart"/>
      <w:r w:rsidR="00B035E0" w:rsidRPr="00254563">
        <w:rPr>
          <w:i/>
          <w:iCs/>
          <w:color w:val="000000" w:themeColor="text1"/>
          <w:sz w:val="22"/>
          <w:szCs w:val="22"/>
          <w:shd w:val="clear" w:color="auto" w:fill="FFFFFF"/>
        </w:rPr>
        <w:t>brommi</w:t>
      </w:r>
      <w:proofErr w:type="spellEnd"/>
      <w:r w:rsidR="008E3796" w:rsidRPr="00254563">
        <w:rPr>
          <w:i/>
          <w:iCs/>
          <w:color w:val="000000" w:themeColor="text1"/>
          <w:sz w:val="22"/>
          <w:szCs w:val="22"/>
          <w:shd w:val="clear" w:color="auto" w:fill="FFFFFF"/>
        </w:rPr>
        <w:t xml:space="preserve">, </w:t>
      </w:r>
      <w:r w:rsidR="008E3796" w:rsidRPr="00254563">
        <w:rPr>
          <w:color w:val="000000" w:themeColor="text1"/>
          <w:sz w:val="22"/>
          <w:szCs w:val="22"/>
          <w:shd w:val="clear" w:color="auto" w:fill="FFFFFF"/>
        </w:rPr>
        <w:t>a well-known degrader of resistant starch</w:t>
      </w:r>
      <w:r w:rsidR="00113E3C" w:rsidRPr="00254563">
        <w:rPr>
          <w:color w:val="000000" w:themeColor="text1"/>
          <w:sz w:val="22"/>
          <w:szCs w:val="22"/>
          <w:shd w:val="clear" w:color="auto" w:fill="FFFFFF"/>
        </w:rPr>
        <w:t xml:space="preserve"> </w:t>
      </w:r>
      <w:r w:rsidR="00113E3C" w:rsidRPr="00EA463A">
        <w:rPr>
          <w:color w:val="000000" w:themeColor="text1"/>
          <w:sz w:val="22"/>
          <w:szCs w:val="22"/>
          <w:shd w:val="clear" w:color="auto" w:fill="FFFFFF"/>
        </w:rPr>
        <w:fldChar w:fldCharType="begin"/>
      </w:r>
      <w:r w:rsidR="004E0554" w:rsidRPr="00254563">
        <w:rPr>
          <w:color w:val="000000" w:themeColor="text1"/>
          <w:sz w:val="22"/>
          <w:szCs w:val="22"/>
          <w:shd w:val="clear" w:color="auto" w:fill="FFFFFF"/>
        </w:rPr>
        <w:instrText xml:space="preserve"> ADDIN NE.Ref.{5224630E-9E3F-4406-9826-373CF860A592}</w:instrText>
      </w:r>
      <w:r w:rsidR="00113E3C" w:rsidRPr="00EA463A">
        <w:rPr>
          <w:color w:val="000000" w:themeColor="text1"/>
          <w:sz w:val="22"/>
          <w:szCs w:val="22"/>
          <w:shd w:val="clear" w:color="auto" w:fill="FFFFFF"/>
          <w:rPrChange w:id="63" w:author="Chen Liao" w:date="2021-07-09T20:20:00Z">
            <w:rPr>
              <w:color w:val="000000" w:themeColor="text1"/>
              <w:sz w:val="22"/>
              <w:szCs w:val="22"/>
              <w:shd w:val="clear" w:color="auto" w:fill="FFFFFF"/>
            </w:rPr>
          </w:rPrChange>
        </w:rPr>
        <w:fldChar w:fldCharType="separate"/>
      </w:r>
      <w:r w:rsidR="004E0554" w:rsidRPr="00EA463A">
        <w:rPr>
          <w:rFonts w:eastAsiaTheme="minorEastAsia"/>
          <w:color w:val="080000"/>
          <w:sz w:val="22"/>
          <w:szCs w:val="22"/>
        </w:rPr>
        <w:t>[16]</w:t>
      </w:r>
      <w:r w:rsidR="00113E3C" w:rsidRPr="00EA463A">
        <w:rPr>
          <w:color w:val="000000" w:themeColor="text1"/>
          <w:sz w:val="22"/>
          <w:szCs w:val="22"/>
          <w:shd w:val="clear" w:color="auto" w:fill="FFFFFF"/>
        </w:rPr>
        <w:fldChar w:fldCharType="end"/>
      </w:r>
      <w:r w:rsidR="00E873FB" w:rsidRPr="00254563">
        <w:rPr>
          <w:color w:val="000000" w:themeColor="text1"/>
          <w:sz w:val="22"/>
          <w:szCs w:val="22"/>
          <w:shd w:val="clear" w:color="auto" w:fill="FFFFFF"/>
        </w:rPr>
        <w:t xml:space="preserve">. </w:t>
      </w:r>
      <w:r w:rsidR="00144DF4" w:rsidRPr="00EA463A">
        <w:rPr>
          <w:color w:val="000000" w:themeColor="text1"/>
          <w:sz w:val="22"/>
          <w:szCs w:val="22"/>
          <w:shd w:val="clear" w:color="auto" w:fill="FFFFFF"/>
        </w:rPr>
        <w:t>Person-to-person</w:t>
      </w:r>
      <w:r w:rsidR="0065763D" w:rsidRPr="00E64883">
        <w:rPr>
          <w:color w:val="000000" w:themeColor="text1"/>
          <w:sz w:val="22"/>
          <w:szCs w:val="22"/>
          <w:shd w:val="clear" w:color="auto" w:fill="FFFFFF"/>
        </w:rPr>
        <w:t xml:space="preserve"> </w:t>
      </w:r>
      <w:r w:rsidR="000854E2" w:rsidRPr="006A64F0">
        <w:rPr>
          <w:color w:val="000000" w:themeColor="text1"/>
          <w:sz w:val="22"/>
          <w:szCs w:val="22"/>
          <w:shd w:val="clear" w:color="auto" w:fill="FFFFFF"/>
        </w:rPr>
        <w:t xml:space="preserve">variation in </w:t>
      </w:r>
      <w:r w:rsidR="0065763D" w:rsidRPr="006A64F0">
        <w:rPr>
          <w:color w:val="000000" w:themeColor="text1"/>
          <w:sz w:val="22"/>
          <w:szCs w:val="22"/>
          <w:shd w:val="clear" w:color="auto" w:fill="FFFFFF"/>
        </w:rPr>
        <w:t xml:space="preserve">the </w:t>
      </w:r>
      <w:r w:rsidR="00144DF4" w:rsidRPr="006A64F0">
        <w:rPr>
          <w:color w:val="000000" w:themeColor="text1"/>
          <w:sz w:val="22"/>
          <w:szCs w:val="22"/>
          <w:shd w:val="clear" w:color="auto" w:fill="FFFFFF"/>
        </w:rPr>
        <w:t xml:space="preserve">bacterial and metabolomic </w:t>
      </w:r>
      <w:r w:rsidR="0065763D" w:rsidRPr="00A16057">
        <w:rPr>
          <w:color w:val="000000" w:themeColor="text1"/>
          <w:sz w:val="22"/>
          <w:szCs w:val="22"/>
          <w:shd w:val="clear" w:color="auto" w:fill="FFFFFF"/>
        </w:rPr>
        <w:t xml:space="preserve">composition of </w:t>
      </w:r>
      <w:r w:rsidR="00E935BB" w:rsidRPr="00A16057">
        <w:rPr>
          <w:color w:val="000000" w:themeColor="text1"/>
          <w:sz w:val="22"/>
          <w:szCs w:val="22"/>
          <w:shd w:val="clear" w:color="auto" w:fill="FFFFFF"/>
        </w:rPr>
        <w:t xml:space="preserve">gut </w:t>
      </w:r>
      <w:r w:rsidR="0065763D" w:rsidRPr="00B72097">
        <w:rPr>
          <w:color w:val="000000" w:themeColor="text1"/>
          <w:sz w:val="22"/>
          <w:szCs w:val="22"/>
          <w:shd w:val="clear" w:color="auto" w:fill="FFFFFF"/>
        </w:rPr>
        <w:t xml:space="preserve">microbiome </w:t>
      </w:r>
      <w:r w:rsidR="000854E2" w:rsidRPr="00A9151C">
        <w:rPr>
          <w:color w:val="000000" w:themeColor="text1"/>
          <w:sz w:val="22"/>
          <w:szCs w:val="22"/>
          <w:shd w:val="clear" w:color="auto" w:fill="FFFFFF"/>
        </w:rPr>
        <w:t xml:space="preserve">can further </w:t>
      </w:r>
      <w:proofErr w:type="spellStart"/>
      <w:r w:rsidR="000854E2" w:rsidRPr="00A9151C">
        <w:rPr>
          <w:color w:val="000000" w:themeColor="text1"/>
          <w:sz w:val="22"/>
          <w:szCs w:val="22"/>
          <w:shd w:val="clear" w:color="auto" w:fill="FFFFFF"/>
        </w:rPr>
        <w:t>propogate</w:t>
      </w:r>
      <w:proofErr w:type="spellEnd"/>
      <w:r w:rsidR="000854E2" w:rsidRPr="00A9151C">
        <w:rPr>
          <w:color w:val="000000" w:themeColor="text1"/>
          <w:sz w:val="22"/>
          <w:szCs w:val="22"/>
          <w:shd w:val="clear" w:color="auto" w:fill="FFFFFF"/>
        </w:rPr>
        <w:t xml:space="preserve"> </w:t>
      </w:r>
      <w:r w:rsidR="00EC7F0F" w:rsidRPr="001D27C8">
        <w:rPr>
          <w:color w:val="000000" w:themeColor="text1"/>
          <w:sz w:val="22"/>
          <w:szCs w:val="22"/>
          <w:shd w:val="clear" w:color="auto" w:fill="FFFFFF"/>
        </w:rPr>
        <w:t xml:space="preserve">to </w:t>
      </w:r>
      <w:r w:rsidR="00144DF4" w:rsidRPr="002C5DB1">
        <w:rPr>
          <w:color w:val="000000" w:themeColor="text1"/>
          <w:sz w:val="22"/>
          <w:szCs w:val="22"/>
          <w:shd w:val="clear" w:color="auto" w:fill="FFFFFF"/>
        </w:rPr>
        <w:t xml:space="preserve">their </w:t>
      </w:r>
      <w:r w:rsidR="00EC7F0F" w:rsidRPr="002D1E87">
        <w:rPr>
          <w:color w:val="000000" w:themeColor="text1"/>
          <w:sz w:val="22"/>
          <w:szCs w:val="22"/>
          <w:shd w:val="clear" w:color="auto" w:fill="FFFFFF"/>
        </w:rPr>
        <w:t xml:space="preserve">human host, </w:t>
      </w:r>
      <w:r w:rsidR="00144DF4" w:rsidRPr="00675077">
        <w:rPr>
          <w:color w:val="000000" w:themeColor="text1"/>
          <w:sz w:val="22"/>
          <w:szCs w:val="22"/>
          <w:shd w:val="clear" w:color="auto" w:fill="FFFFFF"/>
        </w:rPr>
        <w:t>impacting biological variables</w:t>
      </w:r>
      <w:r w:rsidR="006859DF" w:rsidRPr="00254563">
        <w:rPr>
          <w:color w:val="000000" w:themeColor="text1"/>
          <w:sz w:val="22"/>
          <w:szCs w:val="22"/>
          <w:shd w:val="clear" w:color="auto" w:fill="FFFFFF"/>
        </w:rPr>
        <w:t xml:space="preserve"> such as </w:t>
      </w:r>
      <w:r w:rsidR="002A7DCA" w:rsidRPr="00254563">
        <w:rPr>
          <w:color w:val="000000" w:themeColor="text1"/>
          <w:sz w:val="22"/>
          <w:szCs w:val="22"/>
          <w:shd w:val="clear" w:color="auto" w:fill="FFFFFF"/>
        </w:rPr>
        <w:t>body mass index</w:t>
      </w:r>
      <w:r w:rsidR="004656EC" w:rsidRPr="00254563">
        <w:rPr>
          <w:color w:val="000000" w:themeColor="text1"/>
          <w:sz w:val="22"/>
          <w:szCs w:val="22"/>
          <w:shd w:val="clear" w:color="auto" w:fill="FFFFFF"/>
        </w:rPr>
        <w:t xml:space="preserve"> </w:t>
      </w:r>
      <w:r w:rsidR="00944489" w:rsidRPr="00EA463A">
        <w:rPr>
          <w:color w:val="000000" w:themeColor="text1"/>
          <w:sz w:val="22"/>
          <w:szCs w:val="22"/>
          <w:shd w:val="clear" w:color="auto" w:fill="FFFFFF"/>
        </w:rPr>
        <w:fldChar w:fldCharType="begin"/>
      </w:r>
      <w:r w:rsidR="004E0554" w:rsidRPr="00254563">
        <w:rPr>
          <w:color w:val="000000" w:themeColor="text1"/>
          <w:sz w:val="22"/>
          <w:szCs w:val="22"/>
          <w:shd w:val="clear" w:color="auto" w:fill="FFFFFF"/>
        </w:rPr>
        <w:instrText xml:space="preserve"> ADDIN NE.Ref.{E947ADE2-8487-472F-96C6-1E0FF7521A20}</w:instrText>
      </w:r>
      <w:r w:rsidR="00944489" w:rsidRPr="00EA463A">
        <w:rPr>
          <w:color w:val="000000" w:themeColor="text1"/>
          <w:sz w:val="22"/>
          <w:szCs w:val="22"/>
          <w:shd w:val="clear" w:color="auto" w:fill="FFFFFF"/>
          <w:rPrChange w:id="64" w:author="Chen Liao" w:date="2021-07-09T20:20:00Z">
            <w:rPr>
              <w:color w:val="000000" w:themeColor="text1"/>
              <w:sz w:val="22"/>
              <w:szCs w:val="22"/>
              <w:shd w:val="clear" w:color="auto" w:fill="FFFFFF"/>
            </w:rPr>
          </w:rPrChange>
        </w:rPr>
        <w:fldChar w:fldCharType="separate"/>
      </w:r>
      <w:r w:rsidR="004E0554" w:rsidRPr="00EA463A">
        <w:rPr>
          <w:rFonts w:eastAsiaTheme="minorEastAsia"/>
          <w:color w:val="080000"/>
          <w:sz w:val="22"/>
          <w:szCs w:val="22"/>
        </w:rPr>
        <w:t>[17]</w:t>
      </w:r>
      <w:r w:rsidR="00944489" w:rsidRPr="00EA463A">
        <w:rPr>
          <w:color w:val="000000" w:themeColor="text1"/>
          <w:sz w:val="22"/>
          <w:szCs w:val="22"/>
          <w:shd w:val="clear" w:color="auto" w:fill="FFFFFF"/>
        </w:rPr>
        <w:fldChar w:fldCharType="end"/>
      </w:r>
      <w:r w:rsidR="00944489" w:rsidRPr="00254563">
        <w:rPr>
          <w:color w:val="000000" w:themeColor="text1"/>
          <w:sz w:val="22"/>
          <w:szCs w:val="22"/>
          <w:shd w:val="clear" w:color="auto" w:fill="FFFFFF"/>
        </w:rPr>
        <w:t xml:space="preserve"> </w:t>
      </w:r>
      <w:r w:rsidR="004656EC" w:rsidRPr="00EA463A">
        <w:rPr>
          <w:color w:val="000000" w:themeColor="text1"/>
          <w:sz w:val="22"/>
          <w:szCs w:val="22"/>
          <w:shd w:val="clear" w:color="auto" w:fill="FFFFFF"/>
        </w:rPr>
        <w:t xml:space="preserve">and </w:t>
      </w:r>
      <w:r w:rsidR="002A7DCA" w:rsidRPr="00E64883">
        <w:rPr>
          <w:color w:val="000000" w:themeColor="text1"/>
          <w:sz w:val="22"/>
          <w:szCs w:val="22"/>
          <w:shd w:val="clear" w:color="auto" w:fill="FFFFFF"/>
        </w:rPr>
        <w:t>glucose</w:t>
      </w:r>
      <w:r w:rsidR="008A6FF3" w:rsidRPr="00E64883">
        <w:rPr>
          <w:color w:val="000000" w:themeColor="text1"/>
          <w:sz w:val="22"/>
          <w:szCs w:val="22"/>
          <w:shd w:val="clear" w:color="auto" w:fill="FFFFFF"/>
        </w:rPr>
        <w:t xml:space="preserve"> tolerance</w:t>
      </w:r>
      <w:r w:rsidR="00944489" w:rsidRPr="00E64883">
        <w:rPr>
          <w:color w:val="000000" w:themeColor="text1"/>
          <w:sz w:val="22"/>
          <w:szCs w:val="22"/>
          <w:shd w:val="clear" w:color="auto" w:fill="FFFFFF"/>
        </w:rPr>
        <w:t xml:space="preserve"> </w:t>
      </w:r>
      <w:r w:rsidR="00944489" w:rsidRPr="00EA463A">
        <w:rPr>
          <w:color w:val="000000" w:themeColor="text1"/>
          <w:sz w:val="22"/>
          <w:szCs w:val="22"/>
          <w:shd w:val="clear" w:color="auto" w:fill="FFFFFF"/>
        </w:rPr>
        <w:fldChar w:fldCharType="begin"/>
      </w:r>
      <w:r w:rsidR="004E0554" w:rsidRPr="00254563">
        <w:rPr>
          <w:color w:val="000000" w:themeColor="text1"/>
          <w:sz w:val="22"/>
          <w:szCs w:val="22"/>
          <w:shd w:val="clear" w:color="auto" w:fill="FFFFFF"/>
        </w:rPr>
        <w:instrText xml:space="preserve"> ADDIN NE.Ref.{B0AEC599-CD09-4CCF-9AD3-E7EB9C5082D1}</w:instrText>
      </w:r>
      <w:r w:rsidR="00944489" w:rsidRPr="00EA463A">
        <w:rPr>
          <w:color w:val="000000" w:themeColor="text1"/>
          <w:sz w:val="22"/>
          <w:szCs w:val="22"/>
          <w:shd w:val="clear" w:color="auto" w:fill="FFFFFF"/>
          <w:rPrChange w:id="65" w:author="Chen Liao" w:date="2021-07-09T20:20:00Z">
            <w:rPr>
              <w:color w:val="000000" w:themeColor="text1"/>
              <w:sz w:val="22"/>
              <w:szCs w:val="22"/>
              <w:shd w:val="clear" w:color="auto" w:fill="FFFFFF"/>
            </w:rPr>
          </w:rPrChange>
        </w:rPr>
        <w:fldChar w:fldCharType="separate"/>
      </w:r>
      <w:r w:rsidR="004E0554" w:rsidRPr="00EA463A">
        <w:rPr>
          <w:rFonts w:eastAsiaTheme="minorEastAsia"/>
          <w:color w:val="080000"/>
          <w:sz w:val="22"/>
          <w:szCs w:val="22"/>
        </w:rPr>
        <w:t>[18]</w:t>
      </w:r>
      <w:r w:rsidR="00944489" w:rsidRPr="00EA463A">
        <w:rPr>
          <w:color w:val="000000" w:themeColor="text1"/>
          <w:sz w:val="22"/>
          <w:szCs w:val="22"/>
          <w:shd w:val="clear" w:color="auto" w:fill="FFFFFF"/>
        </w:rPr>
        <w:fldChar w:fldCharType="end"/>
      </w:r>
      <w:r w:rsidR="004656EC" w:rsidRPr="00254563">
        <w:rPr>
          <w:color w:val="000000" w:themeColor="text1"/>
          <w:sz w:val="22"/>
          <w:szCs w:val="22"/>
          <w:shd w:val="clear" w:color="auto" w:fill="FFFFFF"/>
        </w:rPr>
        <w:t>.</w:t>
      </w:r>
    </w:p>
    <w:p w14:paraId="15803481" w14:textId="4A3773D7" w:rsidR="00FF60DC" w:rsidRPr="00F06202" w:rsidRDefault="00922E5B" w:rsidP="004071B6">
      <w:pPr>
        <w:spacing w:line="360" w:lineRule="auto"/>
        <w:ind w:firstLine="720"/>
        <w:jc w:val="both"/>
        <w:rPr>
          <w:color w:val="000000" w:themeColor="text1"/>
          <w:sz w:val="22"/>
          <w:szCs w:val="22"/>
          <w:shd w:val="clear" w:color="auto" w:fill="FFFFFF"/>
        </w:rPr>
      </w:pPr>
      <w:r w:rsidRPr="006A64F0">
        <w:rPr>
          <w:color w:val="000000" w:themeColor="text1"/>
          <w:sz w:val="22"/>
          <w:szCs w:val="22"/>
          <w:shd w:val="clear" w:color="auto" w:fill="FFFFFF"/>
        </w:rPr>
        <w:t>D</w:t>
      </w:r>
      <w:r w:rsidR="00A617D4" w:rsidRPr="006A64F0">
        <w:rPr>
          <w:color w:val="000000" w:themeColor="text1"/>
          <w:sz w:val="22"/>
          <w:szCs w:val="22"/>
          <w:shd w:val="clear" w:color="auto" w:fill="FFFFFF"/>
        </w:rPr>
        <w:t xml:space="preserve">ietary fibers </w:t>
      </w:r>
      <w:r w:rsidR="00FD5032" w:rsidRPr="006A64F0">
        <w:rPr>
          <w:color w:val="000000" w:themeColor="text1"/>
          <w:sz w:val="22"/>
          <w:szCs w:val="22"/>
          <w:shd w:val="clear" w:color="auto" w:fill="FFFFFF"/>
        </w:rPr>
        <w:t xml:space="preserve">select </w:t>
      </w:r>
      <w:ins w:id="66" w:author="Chen Liao" w:date="2021-07-09T20:59:00Z">
        <w:r w:rsidR="006241B2">
          <w:rPr>
            <w:color w:val="000000" w:themeColor="text1"/>
            <w:sz w:val="22"/>
            <w:szCs w:val="22"/>
            <w:shd w:val="clear" w:color="auto" w:fill="FFFFFF"/>
          </w:rPr>
          <w:t xml:space="preserve">from the pool of </w:t>
        </w:r>
        <w:r w:rsidR="006241B2">
          <w:rPr>
            <w:rFonts w:hint="eastAsia"/>
            <w:color w:val="000000" w:themeColor="text1"/>
            <w:sz w:val="22"/>
            <w:szCs w:val="22"/>
            <w:shd w:val="clear" w:color="auto" w:fill="FFFFFF"/>
          </w:rPr>
          <w:t>baseline</w:t>
        </w:r>
        <w:r w:rsidR="006241B2">
          <w:rPr>
            <w:color w:val="000000" w:themeColor="text1"/>
            <w:sz w:val="22"/>
            <w:szCs w:val="22"/>
            <w:shd w:val="clear" w:color="auto" w:fill="FFFFFF"/>
          </w:rPr>
          <w:t xml:space="preserve"> community</w:t>
        </w:r>
        <w:r w:rsidR="006241B2" w:rsidRPr="006A64F0">
          <w:rPr>
            <w:color w:val="000000" w:themeColor="text1"/>
            <w:sz w:val="22"/>
            <w:szCs w:val="22"/>
            <w:shd w:val="clear" w:color="auto" w:fill="FFFFFF"/>
          </w:rPr>
          <w:t xml:space="preserve"> </w:t>
        </w:r>
      </w:ins>
      <w:r w:rsidR="00FD5032" w:rsidRPr="006A64F0">
        <w:rPr>
          <w:color w:val="000000" w:themeColor="text1"/>
          <w:sz w:val="22"/>
          <w:szCs w:val="22"/>
          <w:shd w:val="clear" w:color="auto" w:fill="FFFFFF"/>
        </w:rPr>
        <w:t>for microb</w:t>
      </w:r>
      <w:r w:rsidR="007129AE" w:rsidRPr="006A64F0">
        <w:rPr>
          <w:color w:val="000000" w:themeColor="text1"/>
          <w:sz w:val="22"/>
          <w:szCs w:val="22"/>
          <w:shd w:val="clear" w:color="auto" w:fill="FFFFFF"/>
        </w:rPr>
        <w:t>ial taxa</w:t>
      </w:r>
      <w:r w:rsidR="00FD5032" w:rsidRPr="006A64F0">
        <w:rPr>
          <w:color w:val="000000" w:themeColor="text1"/>
          <w:sz w:val="22"/>
          <w:szCs w:val="22"/>
          <w:shd w:val="clear" w:color="auto" w:fill="FFFFFF"/>
        </w:rPr>
        <w:t xml:space="preserve"> </w:t>
      </w:r>
      <w:r w:rsidRPr="006A64F0">
        <w:rPr>
          <w:color w:val="000000" w:themeColor="text1"/>
          <w:sz w:val="22"/>
          <w:szCs w:val="22"/>
          <w:shd w:val="clear" w:color="auto" w:fill="FFFFFF"/>
        </w:rPr>
        <w:t>that can use fibers as substrates for growth</w:t>
      </w:r>
      <w:ins w:id="67" w:author="Chen Liao" w:date="2021-07-09T21:00:00Z">
        <w:r w:rsidR="00F06202">
          <w:rPr>
            <w:color w:val="000000" w:themeColor="text1"/>
            <w:sz w:val="22"/>
            <w:szCs w:val="22"/>
            <w:shd w:val="clear" w:color="auto" w:fill="FFFFFF"/>
          </w:rPr>
          <w:t>,</w:t>
        </w:r>
      </w:ins>
      <w:ins w:id="68" w:author="Chen Liao" w:date="2021-07-09T20:55:00Z">
        <w:r w:rsidR="006A64F0">
          <w:rPr>
            <w:color w:val="000000" w:themeColor="text1"/>
            <w:sz w:val="22"/>
            <w:szCs w:val="22"/>
            <w:shd w:val="clear" w:color="auto" w:fill="FFFFFF"/>
          </w:rPr>
          <w:t xml:space="preserve"> </w:t>
        </w:r>
      </w:ins>
      <w:ins w:id="69" w:author="Chen Liao" w:date="2021-07-09T20:57:00Z">
        <w:r w:rsidR="00F10D1A">
          <w:rPr>
            <w:color w:val="000000" w:themeColor="text1"/>
            <w:sz w:val="22"/>
            <w:szCs w:val="22"/>
            <w:shd w:val="clear" w:color="auto" w:fill="FFFFFF"/>
          </w:rPr>
          <w:t>and</w:t>
        </w:r>
      </w:ins>
      <w:del w:id="70" w:author="Chen Liao" w:date="2021-07-09T20:57:00Z">
        <w:r w:rsidRPr="006A64F0" w:rsidDel="00F10D1A">
          <w:rPr>
            <w:color w:val="000000" w:themeColor="text1"/>
            <w:sz w:val="22"/>
            <w:szCs w:val="22"/>
            <w:shd w:val="clear" w:color="auto" w:fill="FFFFFF"/>
          </w:rPr>
          <w:delText>. But</w:delText>
        </w:r>
      </w:del>
      <w:r w:rsidRPr="006A64F0">
        <w:rPr>
          <w:color w:val="000000" w:themeColor="text1"/>
          <w:sz w:val="22"/>
          <w:szCs w:val="22"/>
          <w:shd w:val="clear" w:color="auto" w:fill="FFFFFF"/>
        </w:rPr>
        <w:t xml:space="preserve"> th</w:t>
      </w:r>
      <w:ins w:id="71" w:author="Chen Liao" w:date="2021-07-09T20:57:00Z">
        <w:r w:rsidR="00F10D1A">
          <w:rPr>
            <w:color w:val="000000" w:themeColor="text1"/>
            <w:sz w:val="22"/>
            <w:szCs w:val="22"/>
            <w:shd w:val="clear" w:color="auto" w:fill="FFFFFF"/>
          </w:rPr>
          <w:t>ese responders</w:t>
        </w:r>
      </w:ins>
      <w:del w:id="72" w:author="Chen Liao" w:date="2021-07-09T20:57:00Z">
        <w:r w:rsidRPr="006A64F0" w:rsidDel="00F10D1A">
          <w:rPr>
            <w:color w:val="000000" w:themeColor="text1"/>
            <w:sz w:val="22"/>
            <w:szCs w:val="22"/>
            <w:shd w:val="clear" w:color="auto" w:fill="FFFFFF"/>
          </w:rPr>
          <w:delText>is</w:delText>
        </w:r>
      </w:del>
      <w:r w:rsidRPr="006A64F0">
        <w:rPr>
          <w:color w:val="000000" w:themeColor="text1"/>
          <w:sz w:val="22"/>
          <w:szCs w:val="22"/>
          <w:shd w:val="clear" w:color="auto" w:fill="FFFFFF"/>
        </w:rPr>
        <w:t xml:space="preserve"> could</w:t>
      </w:r>
      <w:ins w:id="73" w:author="Chen Liao" w:date="2021-07-09T20:57:00Z">
        <w:r w:rsidR="00F10D1A">
          <w:rPr>
            <w:color w:val="000000" w:themeColor="text1"/>
            <w:sz w:val="22"/>
            <w:szCs w:val="22"/>
            <w:shd w:val="clear" w:color="auto" w:fill="FFFFFF"/>
          </w:rPr>
          <w:t xml:space="preserve"> further</w:t>
        </w:r>
      </w:ins>
      <w:r w:rsidRPr="006A64F0">
        <w:rPr>
          <w:color w:val="000000" w:themeColor="text1"/>
          <w:sz w:val="22"/>
          <w:szCs w:val="22"/>
          <w:shd w:val="clear" w:color="auto" w:fill="FFFFFF"/>
        </w:rPr>
        <w:t xml:space="preserve"> impact </w:t>
      </w:r>
      <w:r w:rsidR="00FD5032" w:rsidRPr="006A64F0">
        <w:rPr>
          <w:color w:val="000000" w:themeColor="text1"/>
          <w:sz w:val="22"/>
          <w:szCs w:val="22"/>
          <w:shd w:val="clear" w:color="auto" w:fill="FFFFFF"/>
        </w:rPr>
        <w:t xml:space="preserve">the </w:t>
      </w:r>
      <w:r w:rsidR="007129AE" w:rsidRPr="006A64F0">
        <w:rPr>
          <w:color w:val="000000" w:themeColor="text1"/>
          <w:sz w:val="22"/>
          <w:szCs w:val="22"/>
          <w:shd w:val="clear" w:color="auto" w:fill="FFFFFF"/>
        </w:rPr>
        <w:t>entire gut microbial</w:t>
      </w:r>
      <w:r w:rsidR="00FD5032" w:rsidRPr="006A64F0">
        <w:rPr>
          <w:color w:val="000000" w:themeColor="text1"/>
          <w:sz w:val="22"/>
          <w:szCs w:val="22"/>
          <w:shd w:val="clear" w:color="auto" w:fill="FFFFFF"/>
        </w:rPr>
        <w:t xml:space="preserve"> </w:t>
      </w:r>
      <w:r w:rsidRPr="006A64F0">
        <w:rPr>
          <w:color w:val="000000" w:themeColor="text1"/>
          <w:sz w:val="22"/>
          <w:szCs w:val="22"/>
          <w:shd w:val="clear" w:color="auto" w:fill="FFFFFF"/>
        </w:rPr>
        <w:t>community</w:t>
      </w:r>
      <w:ins w:id="74" w:author="Chen Liao" w:date="2021-07-09T20:58:00Z">
        <w:r w:rsidR="00F10D1A">
          <w:rPr>
            <w:color w:val="000000" w:themeColor="text1"/>
            <w:sz w:val="22"/>
            <w:szCs w:val="22"/>
            <w:shd w:val="clear" w:color="auto" w:fill="FFFFFF"/>
          </w:rPr>
          <w:t xml:space="preserve"> through a baseline-dependent ecological network</w:t>
        </w:r>
      </w:ins>
      <w:r w:rsidRPr="006A64F0">
        <w:rPr>
          <w:color w:val="000000" w:themeColor="text1"/>
          <w:sz w:val="22"/>
          <w:szCs w:val="22"/>
          <w:shd w:val="clear" w:color="auto" w:fill="FFFFFF"/>
        </w:rPr>
        <w:t xml:space="preserve"> </w:t>
      </w:r>
      <w:del w:id="75" w:author="Chen Liao" w:date="2021-07-09T20:58:00Z">
        <w:r w:rsidRPr="006A64F0" w:rsidDel="00F10D1A">
          <w:rPr>
            <w:color w:val="000000" w:themeColor="text1"/>
            <w:sz w:val="22"/>
            <w:szCs w:val="22"/>
            <w:shd w:val="clear" w:color="auto" w:fill="FFFFFF"/>
          </w:rPr>
          <w:delText xml:space="preserve">because species are linked through ecology </w:delText>
        </w:r>
      </w:del>
      <w:r w:rsidRPr="00254563">
        <w:rPr>
          <w:color w:val="000000" w:themeColor="text1"/>
          <w:sz w:val="22"/>
          <w:szCs w:val="22"/>
          <w:highlight w:val="yellow"/>
          <w:shd w:val="clear" w:color="auto" w:fill="FFFFFF"/>
          <w:rPrChange w:id="76" w:author="Chen Liao" w:date="2021-07-09T20:20:00Z">
            <w:rPr>
              <w:color w:val="000000" w:themeColor="text1"/>
              <w:sz w:val="22"/>
              <w:szCs w:val="22"/>
              <w:shd w:val="clear" w:color="auto" w:fill="FFFFFF"/>
            </w:rPr>
          </w:rPrChange>
        </w:rPr>
        <w:t>(#cite PMID: 26542567#)</w:t>
      </w:r>
      <w:ins w:id="77" w:author="Chen Liao" w:date="2021-07-09T20:58:00Z">
        <w:r w:rsidR="00F10D1A">
          <w:rPr>
            <w:color w:val="000000" w:themeColor="text1"/>
            <w:sz w:val="22"/>
            <w:szCs w:val="22"/>
            <w:shd w:val="clear" w:color="auto" w:fill="FFFFFF"/>
          </w:rPr>
          <w:t xml:space="preserve"> </w:t>
        </w:r>
      </w:ins>
      <w:del w:id="78" w:author="Chen Liao" w:date="2021-07-09T20:58:00Z">
        <w:r w:rsidR="00175FD8" w:rsidRPr="00254563" w:rsidDel="00F10D1A">
          <w:rPr>
            <w:color w:val="000000" w:themeColor="text1"/>
            <w:sz w:val="22"/>
            <w:szCs w:val="22"/>
            <w:shd w:val="clear" w:color="auto" w:fill="FFFFFF"/>
          </w:rPr>
          <w:delText>.</w:delText>
        </w:r>
        <w:r w:rsidR="00EA7851" w:rsidRPr="00EA463A" w:rsidDel="00F10D1A">
          <w:rPr>
            <w:color w:val="000000" w:themeColor="text1"/>
            <w:sz w:val="22"/>
            <w:szCs w:val="22"/>
            <w:shd w:val="clear" w:color="auto" w:fill="FFFFFF"/>
          </w:rPr>
          <w:delText xml:space="preserve"> </w:delText>
        </w:r>
        <w:commentRangeStart w:id="79"/>
        <w:r w:rsidR="00633BDE" w:rsidRPr="006A64F0" w:rsidDel="00F10D1A">
          <w:rPr>
            <w:color w:val="000000" w:themeColor="text1"/>
            <w:sz w:val="22"/>
            <w:szCs w:val="22"/>
            <w:shd w:val="clear" w:color="auto" w:fill="FFFFFF"/>
          </w:rPr>
          <w:delText>T</w:delText>
        </w:r>
        <w:r w:rsidR="00BA6284" w:rsidRPr="006A64F0" w:rsidDel="00F10D1A">
          <w:rPr>
            <w:color w:val="000000" w:themeColor="text1"/>
            <w:sz w:val="22"/>
            <w:szCs w:val="22"/>
            <w:shd w:val="clear" w:color="auto" w:fill="FFFFFF"/>
          </w:rPr>
          <w:delText>he</w:delText>
        </w:r>
        <w:r w:rsidR="00FD5032" w:rsidRPr="006A64F0" w:rsidDel="00F10D1A">
          <w:rPr>
            <w:color w:val="000000" w:themeColor="text1"/>
            <w:sz w:val="22"/>
            <w:szCs w:val="22"/>
            <w:shd w:val="clear" w:color="auto" w:fill="FFFFFF"/>
          </w:rPr>
          <w:delText xml:space="preserve"> </w:delText>
        </w:r>
        <w:r w:rsidR="00BA6284" w:rsidRPr="006A64F0" w:rsidDel="00F10D1A">
          <w:rPr>
            <w:color w:val="000000" w:themeColor="text1"/>
            <w:sz w:val="22"/>
            <w:szCs w:val="22"/>
            <w:shd w:val="clear" w:color="auto" w:fill="FFFFFF"/>
          </w:rPr>
          <w:delText xml:space="preserve">shift </w:delText>
        </w:r>
        <w:r w:rsidR="00FD5032" w:rsidRPr="006A64F0" w:rsidDel="00F10D1A">
          <w:rPr>
            <w:color w:val="000000" w:themeColor="text1"/>
            <w:sz w:val="22"/>
            <w:szCs w:val="22"/>
            <w:shd w:val="clear" w:color="auto" w:fill="FFFFFF"/>
          </w:rPr>
          <w:delText xml:space="preserve">in </w:delText>
        </w:r>
        <w:r w:rsidR="007129AE" w:rsidRPr="00F10D1A" w:rsidDel="00F10D1A">
          <w:rPr>
            <w:color w:val="000000" w:themeColor="text1"/>
            <w:sz w:val="22"/>
            <w:szCs w:val="22"/>
            <w:shd w:val="clear" w:color="auto" w:fill="FFFFFF"/>
          </w:rPr>
          <w:delText xml:space="preserve">microbial </w:delText>
        </w:r>
        <w:r w:rsidR="00FD5032" w:rsidRPr="00F10D1A" w:rsidDel="00F10D1A">
          <w:rPr>
            <w:color w:val="000000" w:themeColor="text1"/>
            <w:sz w:val="22"/>
            <w:szCs w:val="22"/>
            <w:shd w:val="clear" w:color="auto" w:fill="FFFFFF"/>
          </w:rPr>
          <w:delText xml:space="preserve">community </w:delText>
        </w:r>
        <w:r w:rsidR="007129AE" w:rsidRPr="00F10D1A" w:rsidDel="00F10D1A">
          <w:rPr>
            <w:color w:val="000000" w:themeColor="text1"/>
            <w:sz w:val="22"/>
            <w:szCs w:val="22"/>
            <w:shd w:val="clear" w:color="auto" w:fill="FFFFFF"/>
          </w:rPr>
          <w:delText xml:space="preserve">under the stimulation of dietary fibers </w:delText>
        </w:r>
        <w:r w:rsidR="00DF4A9F" w:rsidRPr="00F10D1A" w:rsidDel="00F10D1A">
          <w:rPr>
            <w:color w:val="000000" w:themeColor="text1"/>
            <w:sz w:val="22"/>
            <w:szCs w:val="22"/>
            <w:shd w:val="clear" w:color="auto" w:fill="FFFFFF"/>
          </w:rPr>
          <w:delText>can be abstracted by the</w:delText>
        </w:r>
        <w:r w:rsidR="00533E3D" w:rsidRPr="00F10D1A" w:rsidDel="00F10D1A">
          <w:rPr>
            <w:color w:val="000000" w:themeColor="text1"/>
            <w:sz w:val="22"/>
            <w:szCs w:val="22"/>
            <w:shd w:val="clear" w:color="auto" w:fill="FFFFFF"/>
          </w:rPr>
          <w:delText xml:space="preserve"> dy</w:delText>
        </w:r>
        <w:r w:rsidR="00952015" w:rsidRPr="00F10D1A" w:rsidDel="00F10D1A">
          <w:rPr>
            <w:color w:val="000000" w:themeColor="text1"/>
            <w:sz w:val="22"/>
            <w:szCs w:val="22"/>
            <w:shd w:val="clear" w:color="auto" w:fill="FFFFFF"/>
          </w:rPr>
          <w:delText>na</w:delText>
        </w:r>
        <w:r w:rsidR="00533E3D" w:rsidRPr="00F10D1A" w:rsidDel="00F10D1A">
          <w:rPr>
            <w:color w:val="000000" w:themeColor="text1"/>
            <w:sz w:val="22"/>
            <w:szCs w:val="22"/>
            <w:shd w:val="clear" w:color="auto" w:fill="FFFFFF"/>
          </w:rPr>
          <w:delText xml:space="preserve">mics of </w:delText>
        </w:r>
        <w:r w:rsidR="009E5486" w:rsidRPr="00F10D1A" w:rsidDel="00F10D1A">
          <w:rPr>
            <w:color w:val="000000" w:themeColor="text1"/>
            <w:sz w:val="22"/>
            <w:szCs w:val="22"/>
            <w:shd w:val="clear" w:color="auto" w:fill="FFFFFF"/>
          </w:rPr>
          <w:delText>a baseline-</w:delText>
        </w:r>
        <w:r w:rsidR="00836A8F" w:rsidRPr="00254563" w:rsidDel="00F10D1A">
          <w:rPr>
            <w:color w:val="000000" w:themeColor="text1"/>
            <w:sz w:val="22"/>
            <w:szCs w:val="22"/>
            <w:shd w:val="clear" w:color="auto" w:fill="FFFFFF"/>
          </w:rPr>
          <w:delText>specific</w:delText>
        </w:r>
        <w:r w:rsidR="00BA6284" w:rsidRPr="00254563" w:rsidDel="00F10D1A">
          <w:rPr>
            <w:color w:val="000000" w:themeColor="text1"/>
            <w:sz w:val="22"/>
            <w:szCs w:val="22"/>
            <w:shd w:val="clear" w:color="auto" w:fill="FFFFFF"/>
          </w:rPr>
          <w:delText xml:space="preserve"> </w:delText>
        </w:r>
        <w:r w:rsidR="009E5486" w:rsidRPr="00254563" w:rsidDel="00F10D1A">
          <w:rPr>
            <w:color w:val="000000" w:themeColor="text1"/>
            <w:sz w:val="22"/>
            <w:szCs w:val="22"/>
            <w:shd w:val="clear" w:color="auto" w:fill="FFFFFF"/>
          </w:rPr>
          <w:delText xml:space="preserve">ecological </w:delText>
        </w:r>
        <w:r w:rsidR="00BA6284" w:rsidRPr="00254563" w:rsidDel="00F10D1A">
          <w:rPr>
            <w:color w:val="000000" w:themeColor="text1"/>
            <w:sz w:val="22"/>
            <w:szCs w:val="22"/>
            <w:shd w:val="clear" w:color="auto" w:fill="FFFFFF"/>
          </w:rPr>
          <w:delText>network</w:delText>
        </w:r>
        <w:commentRangeEnd w:id="79"/>
        <w:r w:rsidRPr="00254563" w:rsidDel="00F10D1A">
          <w:rPr>
            <w:rStyle w:val="CommentReference"/>
          </w:rPr>
          <w:commentReference w:id="79"/>
        </w:r>
        <w:r w:rsidR="00705A7E" w:rsidRPr="00254563" w:rsidDel="00F10D1A">
          <w:rPr>
            <w:color w:val="000000" w:themeColor="text1"/>
            <w:sz w:val="22"/>
            <w:szCs w:val="22"/>
            <w:shd w:val="clear" w:color="auto" w:fill="FFFFFF"/>
          </w:rPr>
          <w:delText xml:space="preserve"> </w:delText>
        </w:r>
      </w:del>
      <w:r w:rsidR="00BA6284" w:rsidRPr="00EA463A">
        <w:rPr>
          <w:color w:val="000000" w:themeColor="text1"/>
          <w:sz w:val="22"/>
          <w:szCs w:val="22"/>
          <w:shd w:val="clear" w:color="auto" w:fill="FFFFFF"/>
        </w:rPr>
        <w:t>(</w:t>
      </w:r>
      <w:r w:rsidR="00BA6284" w:rsidRPr="006A64F0">
        <w:rPr>
          <w:b/>
          <w:bCs/>
          <w:color w:val="000000" w:themeColor="text1"/>
          <w:sz w:val="22"/>
          <w:szCs w:val="22"/>
          <w:shd w:val="clear" w:color="auto" w:fill="FFFFFF"/>
        </w:rPr>
        <w:t>Fig. 1A</w:t>
      </w:r>
      <w:r w:rsidR="00BA6284" w:rsidRPr="006A64F0">
        <w:rPr>
          <w:color w:val="000000" w:themeColor="text1"/>
          <w:sz w:val="22"/>
          <w:szCs w:val="22"/>
          <w:shd w:val="clear" w:color="auto" w:fill="FFFFFF"/>
        </w:rPr>
        <w:t xml:space="preserve">). </w:t>
      </w:r>
      <w:r w:rsidRPr="006A64F0">
        <w:rPr>
          <w:color w:val="000000" w:themeColor="text1"/>
          <w:sz w:val="22"/>
          <w:szCs w:val="22"/>
          <w:shd w:val="clear" w:color="auto" w:fill="FFFFFF"/>
        </w:rPr>
        <w:t>The primary users of</w:t>
      </w:r>
      <w:r w:rsidR="003A5F26" w:rsidRPr="00F10D1A">
        <w:rPr>
          <w:color w:val="000000" w:themeColor="text1"/>
          <w:sz w:val="22"/>
          <w:szCs w:val="22"/>
          <w:shd w:val="clear" w:color="auto" w:fill="FFFFFF"/>
        </w:rPr>
        <w:t xml:space="preserve"> </w:t>
      </w:r>
      <w:r w:rsidR="00CC4C2F" w:rsidRPr="00F10D1A">
        <w:rPr>
          <w:color w:val="000000" w:themeColor="text1"/>
          <w:sz w:val="22"/>
          <w:szCs w:val="22"/>
          <w:shd w:val="clear" w:color="auto" w:fill="FFFFFF"/>
        </w:rPr>
        <w:t xml:space="preserve">dietary </w:t>
      </w:r>
      <w:r w:rsidR="003E6D1F" w:rsidRPr="00F10D1A">
        <w:rPr>
          <w:color w:val="000000" w:themeColor="text1"/>
          <w:sz w:val="22"/>
          <w:szCs w:val="22"/>
          <w:shd w:val="clear" w:color="auto" w:fill="FFFFFF"/>
        </w:rPr>
        <w:t xml:space="preserve">fibers </w:t>
      </w:r>
      <w:r w:rsidRPr="00F10D1A">
        <w:rPr>
          <w:color w:val="000000" w:themeColor="text1"/>
          <w:sz w:val="22"/>
          <w:szCs w:val="22"/>
          <w:shd w:val="clear" w:color="auto" w:fill="FFFFFF"/>
        </w:rPr>
        <w:t xml:space="preserve">are relatively few in low-fiber diet, but they can </w:t>
      </w:r>
      <w:r w:rsidR="007F7CBD" w:rsidRPr="00F10D1A">
        <w:rPr>
          <w:color w:val="000000" w:themeColor="text1"/>
          <w:sz w:val="22"/>
          <w:szCs w:val="22"/>
          <w:shd w:val="clear" w:color="auto" w:fill="FFFFFF"/>
        </w:rPr>
        <w:t xml:space="preserve">rapidly </w:t>
      </w:r>
      <w:r w:rsidR="00DB5EBF" w:rsidRPr="00F10D1A">
        <w:rPr>
          <w:color w:val="000000" w:themeColor="text1"/>
          <w:sz w:val="22"/>
          <w:szCs w:val="22"/>
          <w:shd w:val="clear" w:color="auto" w:fill="FFFFFF"/>
        </w:rPr>
        <w:t xml:space="preserve">expand and </w:t>
      </w:r>
      <w:r w:rsidR="003A5F26" w:rsidRPr="00F10D1A">
        <w:rPr>
          <w:color w:val="000000" w:themeColor="text1"/>
          <w:sz w:val="22"/>
          <w:szCs w:val="22"/>
          <w:shd w:val="clear" w:color="auto" w:fill="FFFFFF"/>
        </w:rPr>
        <w:t xml:space="preserve">dominate the </w:t>
      </w:r>
      <w:r w:rsidR="0043685B" w:rsidRPr="00F10D1A">
        <w:rPr>
          <w:color w:val="000000" w:themeColor="text1"/>
          <w:sz w:val="22"/>
          <w:szCs w:val="22"/>
          <w:shd w:val="clear" w:color="auto" w:fill="FFFFFF"/>
        </w:rPr>
        <w:t xml:space="preserve">gut </w:t>
      </w:r>
      <w:r w:rsidR="003A5F26" w:rsidRPr="00F10D1A">
        <w:rPr>
          <w:color w:val="000000" w:themeColor="text1"/>
          <w:sz w:val="22"/>
          <w:szCs w:val="22"/>
          <w:shd w:val="clear" w:color="auto" w:fill="FFFFFF"/>
        </w:rPr>
        <w:t>microbiota after substantial induction</w:t>
      </w:r>
      <w:r w:rsidR="00980DF0" w:rsidRPr="00F10D1A">
        <w:rPr>
          <w:color w:val="000000" w:themeColor="text1"/>
          <w:sz w:val="22"/>
          <w:szCs w:val="22"/>
          <w:shd w:val="clear" w:color="auto" w:fill="FFFFFF"/>
        </w:rPr>
        <w:t xml:space="preserve"> </w:t>
      </w:r>
      <w:r w:rsidR="00980DF0" w:rsidRPr="00EA463A">
        <w:rPr>
          <w:color w:val="000000" w:themeColor="text1"/>
          <w:sz w:val="22"/>
          <w:szCs w:val="22"/>
          <w:shd w:val="clear" w:color="auto" w:fill="FFFFFF"/>
        </w:rPr>
        <w:fldChar w:fldCharType="begin"/>
      </w:r>
      <w:r w:rsidR="004E0554" w:rsidRPr="00254563">
        <w:rPr>
          <w:color w:val="000000" w:themeColor="text1"/>
          <w:sz w:val="22"/>
          <w:szCs w:val="22"/>
          <w:shd w:val="clear" w:color="auto" w:fill="FFFFFF"/>
        </w:rPr>
        <w:instrText xml:space="preserve"> ADDIN NE.Ref.{E350E479-AA61-4D68-A0B1-49CF6BFA882C}</w:instrText>
      </w:r>
      <w:r w:rsidR="00980DF0" w:rsidRPr="00EA463A">
        <w:rPr>
          <w:color w:val="000000" w:themeColor="text1"/>
          <w:sz w:val="22"/>
          <w:szCs w:val="22"/>
          <w:shd w:val="clear" w:color="auto" w:fill="FFFFFF"/>
          <w:rPrChange w:id="80" w:author="Chen Liao" w:date="2021-07-09T20:20:00Z">
            <w:rPr>
              <w:color w:val="000000" w:themeColor="text1"/>
              <w:sz w:val="22"/>
              <w:szCs w:val="22"/>
              <w:shd w:val="clear" w:color="auto" w:fill="FFFFFF"/>
            </w:rPr>
          </w:rPrChange>
        </w:rPr>
        <w:fldChar w:fldCharType="separate"/>
      </w:r>
      <w:r w:rsidR="004E0554" w:rsidRPr="00EA463A">
        <w:rPr>
          <w:rFonts w:eastAsiaTheme="minorEastAsia"/>
          <w:color w:val="080000"/>
          <w:sz w:val="22"/>
          <w:szCs w:val="22"/>
        </w:rPr>
        <w:t>[19]</w:t>
      </w:r>
      <w:r w:rsidR="00980DF0" w:rsidRPr="00EA463A">
        <w:rPr>
          <w:color w:val="000000" w:themeColor="text1"/>
          <w:sz w:val="22"/>
          <w:szCs w:val="22"/>
          <w:shd w:val="clear" w:color="auto" w:fill="FFFFFF"/>
        </w:rPr>
        <w:fldChar w:fldCharType="end"/>
      </w:r>
      <w:r w:rsidR="003A5F26" w:rsidRPr="00254563">
        <w:rPr>
          <w:color w:val="000000" w:themeColor="text1"/>
          <w:sz w:val="22"/>
          <w:szCs w:val="22"/>
          <w:shd w:val="clear" w:color="auto" w:fill="FFFFFF"/>
        </w:rPr>
        <w:t xml:space="preserve">. </w:t>
      </w:r>
      <w:r w:rsidR="00CC4C2F" w:rsidRPr="00EA463A">
        <w:rPr>
          <w:color w:val="000000" w:themeColor="text1"/>
          <w:sz w:val="22"/>
          <w:szCs w:val="22"/>
          <w:shd w:val="clear" w:color="auto" w:fill="FFFFFF"/>
        </w:rPr>
        <w:t>P</w:t>
      </w:r>
      <w:r w:rsidR="000439E8" w:rsidRPr="006A64F0">
        <w:rPr>
          <w:color w:val="000000" w:themeColor="text1"/>
          <w:sz w:val="22"/>
          <w:szCs w:val="22"/>
          <w:shd w:val="clear" w:color="auto" w:fill="FFFFFF"/>
        </w:rPr>
        <w:t xml:space="preserve">roduction of </w:t>
      </w:r>
      <w:r w:rsidRPr="006A64F0">
        <w:rPr>
          <w:color w:val="000000" w:themeColor="text1"/>
          <w:sz w:val="22"/>
          <w:szCs w:val="22"/>
          <w:shd w:val="clear" w:color="auto" w:fill="FFFFFF"/>
        </w:rPr>
        <w:t xml:space="preserve">some </w:t>
      </w:r>
      <w:r w:rsidR="0043685B" w:rsidRPr="006A64F0">
        <w:rPr>
          <w:color w:val="000000" w:themeColor="text1"/>
          <w:sz w:val="22"/>
          <w:szCs w:val="22"/>
          <w:shd w:val="clear" w:color="auto" w:fill="FFFFFF"/>
        </w:rPr>
        <w:t>SCFAs</w:t>
      </w:r>
      <w:r w:rsidR="000439E8" w:rsidRPr="006A64F0">
        <w:rPr>
          <w:color w:val="000000" w:themeColor="text1"/>
          <w:sz w:val="22"/>
          <w:szCs w:val="22"/>
          <w:shd w:val="clear" w:color="auto" w:fill="FFFFFF"/>
        </w:rPr>
        <w:t xml:space="preserve">, especially butyrate, </w:t>
      </w:r>
      <w:r w:rsidR="0043685B" w:rsidRPr="006A64F0">
        <w:rPr>
          <w:color w:val="000000" w:themeColor="text1"/>
          <w:sz w:val="22"/>
          <w:szCs w:val="22"/>
          <w:shd w:val="clear" w:color="auto" w:fill="FFFFFF"/>
        </w:rPr>
        <w:t>involve</w:t>
      </w:r>
      <w:r w:rsidR="000439E8" w:rsidRPr="006A64F0">
        <w:rPr>
          <w:color w:val="000000" w:themeColor="text1"/>
          <w:sz w:val="22"/>
          <w:szCs w:val="22"/>
          <w:shd w:val="clear" w:color="auto" w:fill="FFFFFF"/>
        </w:rPr>
        <w:t>s</w:t>
      </w:r>
      <w:r w:rsidR="0043685B" w:rsidRPr="006A64F0">
        <w:rPr>
          <w:color w:val="000000" w:themeColor="text1"/>
          <w:sz w:val="22"/>
          <w:szCs w:val="22"/>
          <w:shd w:val="clear" w:color="auto" w:fill="FFFFFF"/>
        </w:rPr>
        <w:t xml:space="preserve"> </w:t>
      </w:r>
      <w:r w:rsidR="00E06FDC" w:rsidRPr="006A64F0">
        <w:rPr>
          <w:color w:val="000000" w:themeColor="text1"/>
          <w:sz w:val="22"/>
          <w:szCs w:val="22"/>
          <w:shd w:val="clear" w:color="auto" w:fill="FFFFFF"/>
        </w:rPr>
        <w:t xml:space="preserve">cross-feeding </w:t>
      </w:r>
      <w:proofErr w:type="spellStart"/>
      <w:r w:rsidR="000439E8" w:rsidRPr="006A64F0">
        <w:rPr>
          <w:color w:val="000000" w:themeColor="text1"/>
          <w:sz w:val="22"/>
          <w:szCs w:val="22"/>
          <w:shd w:val="clear" w:color="auto" w:fill="FFFFFF"/>
        </w:rPr>
        <w:t>cooperation</w:t>
      </w:r>
      <w:r w:rsidR="00E06FDC" w:rsidRPr="00F10D1A">
        <w:rPr>
          <w:color w:val="000000" w:themeColor="text1"/>
          <w:sz w:val="22"/>
          <w:szCs w:val="22"/>
          <w:shd w:val="clear" w:color="auto" w:fill="FFFFFF"/>
        </w:rPr>
        <w:t>s</w:t>
      </w:r>
      <w:proofErr w:type="spellEnd"/>
      <w:r w:rsidR="00132637" w:rsidRPr="00F10D1A">
        <w:rPr>
          <w:color w:val="000000" w:themeColor="text1"/>
          <w:sz w:val="22"/>
          <w:szCs w:val="22"/>
          <w:shd w:val="clear" w:color="auto" w:fill="FFFFFF"/>
        </w:rPr>
        <w:t xml:space="preserve"> among specialized </w:t>
      </w:r>
      <w:r w:rsidR="00FA03AA" w:rsidRPr="00F10D1A">
        <w:rPr>
          <w:color w:val="000000" w:themeColor="text1"/>
          <w:sz w:val="22"/>
          <w:szCs w:val="22"/>
          <w:shd w:val="clear" w:color="auto" w:fill="FFFFFF"/>
        </w:rPr>
        <w:t>gut bacteria</w:t>
      </w:r>
      <w:r w:rsidR="0043685B" w:rsidRPr="00F10D1A">
        <w:rPr>
          <w:color w:val="000000" w:themeColor="text1"/>
          <w:sz w:val="22"/>
          <w:szCs w:val="22"/>
          <w:shd w:val="clear" w:color="auto" w:fill="FFFFFF"/>
        </w:rPr>
        <w:t xml:space="preserve">. </w:t>
      </w:r>
      <w:r w:rsidR="003C0561" w:rsidRPr="00F10D1A">
        <w:rPr>
          <w:color w:val="000000" w:themeColor="text1"/>
          <w:sz w:val="22"/>
          <w:szCs w:val="22"/>
          <w:shd w:val="clear" w:color="auto" w:fill="FFFFFF"/>
        </w:rPr>
        <w:t xml:space="preserve">By </w:t>
      </w:r>
      <w:r w:rsidR="003E6D1F" w:rsidRPr="00F10D1A">
        <w:rPr>
          <w:color w:val="000000" w:themeColor="text1"/>
          <w:sz w:val="22"/>
          <w:szCs w:val="22"/>
          <w:shd w:val="clear" w:color="auto" w:fill="FFFFFF"/>
        </w:rPr>
        <w:t>hydrolyz</w:t>
      </w:r>
      <w:r w:rsidR="003C0561" w:rsidRPr="00F10D1A">
        <w:rPr>
          <w:color w:val="000000" w:themeColor="text1"/>
          <w:sz w:val="22"/>
          <w:szCs w:val="22"/>
          <w:shd w:val="clear" w:color="auto" w:fill="FFFFFF"/>
        </w:rPr>
        <w:t>ing</w:t>
      </w:r>
      <w:r w:rsidR="003E6D1F" w:rsidRPr="006241B2">
        <w:rPr>
          <w:color w:val="000000" w:themeColor="text1"/>
          <w:sz w:val="22"/>
          <w:szCs w:val="22"/>
          <w:shd w:val="clear" w:color="auto" w:fill="FFFFFF"/>
        </w:rPr>
        <w:t xml:space="preserve"> c</w:t>
      </w:r>
      <w:r w:rsidR="0043685B" w:rsidRPr="006241B2">
        <w:rPr>
          <w:color w:val="000000" w:themeColor="text1"/>
          <w:sz w:val="22"/>
          <w:szCs w:val="22"/>
          <w:shd w:val="clear" w:color="auto" w:fill="FFFFFF"/>
        </w:rPr>
        <w:t>omplex polysaccharide fibers</w:t>
      </w:r>
      <w:r w:rsidR="003C0561" w:rsidRPr="006241B2">
        <w:rPr>
          <w:color w:val="000000" w:themeColor="text1"/>
          <w:sz w:val="22"/>
          <w:szCs w:val="22"/>
          <w:shd w:val="clear" w:color="auto" w:fill="FFFFFF"/>
        </w:rPr>
        <w:t xml:space="preserve">, primary degraders </w:t>
      </w:r>
      <w:r w:rsidR="003E6D1F" w:rsidRPr="006241B2">
        <w:rPr>
          <w:color w:val="000000" w:themeColor="text1"/>
          <w:sz w:val="22"/>
          <w:szCs w:val="22"/>
          <w:shd w:val="clear" w:color="auto" w:fill="FFFFFF"/>
        </w:rPr>
        <w:t xml:space="preserve">release </w:t>
      </w:r>
      <w:r w:rsidR="00C80298" w:rsidRPr="006241B2">
        <w:rPr>
          <w:color w:val="000000" w:themeColor="text1"/>
          <w:sz w:val="22"/>
          <w:szCs w:val="22"/>
          <w:shd w:val="clear" w:color="auto" w:fill="FFFFFF"/>
        </w:rPr>
        <w:t xml:space="preserve">into the gut </w:t>
      </w:r>
      <w:r w:rsidR="00024AA8" w:rsidRPr="00B71192">
        <w:rPr>
          <w:color w:val="000000" w:themeColor="text1"/>
          <w:sz w:val="22"/>
          <w:szCs w:val="22"/>
          <w:shd w:val="clear" w:color="auto" w:fill="FFFFFF"/>
        </w:rPr>
        <w:t xml:space="preserve">partially </w:t>
      </w:r>
      <w:r w:rsidR="003E6D1F" w:rsidRPr="000B5B26">
        <w:rPr>
          <w:color w:val="000000" w:themeColor="text1"/>
          <w:sz w:val="22"/>
          <w:szCs w:val="22"/>
          <w:shd w:val="clear" w:color="auto" w:fill="FFFFFF"/>
        </w:rPr>
        <w:t>breakdown products (e.g., mono</w:t>
      </w:r>
      <w:r w:rsidR="00622785" w:rsidRPr="00A16057">
        <w:rPr>
          <w:color w:val="000000" w:themeColor="text1"/>
          <w:sz w:val="22"/>
          <w:szCs w:val="22"/>
          <w:shd w:val="clear" w:color="auto" w:fill="FFFFFF"/>
        </w:rPr>
        <w:t xml:space="preserve">- and </w:t>
      </w:r>
      <w:r w:rsidR="003E6D1F" w:rsidRPr="00A16057">
        <w:rPr>
          <w:color w:val="000000" w:themeColor="text1"/>
          <w:sz w:val="22"/>
          <w:szCs w:val="22"/>
          <w:shd w:val="clear" w:color="auto" w:fill="FFFFFF"/>
        </w:rPr>
        <w:t>oligo</w:t>
      </w:r>
      <w:r w:rsidR="00622785" w:rsidRPr="00B72097">
        <w:rPr>
          <w:color w:val="000000" w:themeColor="text1"/>
          <w:sz w:val="22"/>
          <w:szCs w:val="22"/>
          <w:shd w:val="clear" w:color="auto" w:fill="FFFFFF"/>
        </w:rPr>
        <w:t>-</w:t>
      </w:r>
      <w:r w:rsidR="003E6D1F" w:rsidRPr="00A9151C">
        <w:rPr>
          <w:color w:val="000000" w:themeColor="text1"/>
          <w:sz w:val="22"/>
          <w:szCs w:val="22"/>
          <w:shd w:val="clear" w:color="auto" w:fill="FFFFFF"/>
        </w:rPr>
        <w:t>saccharides) and fermentation metabolites (e.g</w:t>
      </w:r>
      <w:r w:rsidR="00C80298" w:rsidRPr="00254563">
        <w:rPr>
          <w:color w:val="000000" w:themeColor="text1"/>
          <w:sz w:val="22"/>
          <w:szCs w:val="22"/>
          <w:shd w:val="clear" w:color="auto" w:fill="FFFFFF"/>
        </w:rPr>
        <w:t>.</w:t>
      </w:r>
      <w:r w:rsidR="003E6D1F" w:rsidRPr="00254563">
        <w:rPr>
          <w:color w:val="000000" w:themeColor="text1"/>
          <w:sz w:val="22"/>
          <w:szCs w:val="22"/>
          <w:shd w:val="clear" w:color="auto" w:fill="FFFFFF"/>
        </w:rPr>
        <w:t>, pyruvate)</w:t>
      </w:r>
      <w:r w:rsidR="00C80298" w:rsidRPr="00254563">
        <w:rPr>
          <w:color w:val="000000" w:themeColor="text1"/>
          <w:sz w:val="22"/>
          <w:szCs w:val="22"/>
          <w:shd w:val="clear" w:color="auto" w:fill="FFFFFF"/>
        </w:rPr>
        <w:t xml:space="preserve">, </w:t>
      </w:r>
      <w:r w:rsidR="007678CA" w:rsidRPr="00254563">
        <w:rPr>
          <w:color w:val="000000" w:themeColor="text1"/>
          <w:sz w:val="22"/>
          <w:szCs w:val="22"/>
          <w:shd w:val="clear" w:color="auto" w:fill="FFFFFF"/>
        </w:rPr>
        <w:t>which can respectively benefit the secondary fiber degraders and SCFAs producers</w:t>
      </w:r>
      <w:r w:rsidR="003C0561" w:rsidRPr="00254563">
        <w:rPr>
          <w:color w:val="000000" w:themeColor="text1"/>
          <w:sz w:val="22"/>
          <w:szCs w:val="22"/>
          <w:shd w:val="clear" w:color="auto" w:fill="FFFFFF"/>
        </w:rPr>
        <w:t xml:space="preserve"> </w:t>
      </w:r>
      <w:r w:rsidR="0043685B" w:rsidRPr="00EA463A">
        <w:rPr>
          <w:color w:val="000000" w:themeColor="text1"/>
          <w:sz w:val="22"/>
          <w:szCs w:val="22"/>
          <w:shd w:val="clear" w:color="auto" w:fill="FFFFFF"/>
        </w:rPr>
        <w:fldChar w:fldCharType="begin"/>
      </w:r>
      <w:r w:rsidR="004E0554" w:rsidRPr="00254563">
        <w:rPr>
          <w:color w:val="000000" w:themeColor="text1"/>
          <w:sz w:val="22"/>
          <w:szCs w:val="22"/>
          <w:shd w:val="clear" w:color="auto" w:fill="FFFFFF"/>
        </w:rPr>
        <w:instrText xml:space="preserve"> ADDIN NE.Ref.{E0EC0640-6447-4D73-849F-F61019AAAF84}</w:instrText>
      </w:r>
      <w:r w:rsidR="0043685B" w:rsidRPr="00EA463A">
        <w:rPr>
          <w:color w:val="000000" w:themeColor="text1"/>
          <w:sz w:val="22"/>
          <w:szCs w:val="22"/>
          <w:shd w:val="clear" w:color="auto" w:fill="FFFFFF"/>
          <w:rPrChange w:id="81" w:author="Chen Liao" w:date="2021-07-09T20:20:00Z">
            <w:rPr>
              <w:color w:val="000000" w:themeColor="text1"/>
              <w:sz w:val="22"/>
              <w:szCs w:val="22"/>
              <w:shd w:val="clear" w:color="auto" w:fill="FFFFFF"/>
            </w:rPr>
          </w:rPrChange>
        </w:rPr>
        <w:fldChar w:fldCharType="separate"/>
      </w:r>
      <w:r w:rsidR="004E0554" w:rsidRPr="00EA463A">
        <w:rPr>
          <w:rFonts w:eastAsiaTheme="minorEastAsia"/>
          <w:color w:val="080000"/>
          <w:sz w:val="22"/>
          <w:szCs w:val="22"/>
        </w:rPr>
        <w:t>[20, 21]</w:t>
      </w:r>
      <w:r w:rsidR="0043685B" w:rsidRPr="00EA463A">
        <w:rPr>
          <w:color w:val="000000" w:themeColor="text1"/>
          <w:sz w:val="22"/>
          <w:szCs w:val="22"/>
          <w:shd w:val="clear" w:color="auto" w:fill="FFFFFF"/>
        </w:rPr>
        <w:fldChar w:fldCharType="end"/>
      </w:r>
      <w:r w:rsidR="007678CA" w:rsidRPr="00254563">
        <w:rPr>
          <w:color w:val="000000" w:themeColor="text1"/>
          <w:sz w:val="22"/>
          <w:szCs w:val="22"/>
          <w:shd w:val="clear" w:color="auto" w:fill="FFFFFF"/>
        </w:rPr>
        <w:t>.</w:t>
      </w:r>
      <w:r w:rsidR="00D218B8" w:rsidRPr="00EA463A">
        <w:rPr>
          <w:rFonts w:eastAsiaTheme="minorEastAsia"/>
          <w:color w:val="000000" w:themeColor="text1"/>
          <w:sz w:val="22"/>
          <w:szCs w:val="22"/>
          <w:shd w:val="clear" w:color="auto" w:fill="FFFFFF"/>
        </w:rPr>
        <w:t xml:space="preserve"> </w:t>
      </w:r>
      <w:ins w:id="82" w:author="Chen Liao" w:date="2021-07-09T21:04:00Z">
        <w:r w:rsidR="00F06202">
          <w:rPr>
            <w:rFonts w:eastAsiaTheme="minorEastAsia"/>
            <w:color w:val="000000" w:themeColor="text1"/>
            <w:sz w:val="22"/>
            <w:szCs w:val="22"/>
            <w:shd w:val="clear" w:color="auto" w:fill="FFFFFF"/>
          </w:rPr>
          <w:t>D</w:t>
        </w:r>
        <w:r w:rsidR="00F06202">
          <w:rPr>
            <w:rFonts w:eastAsiaTheme="minorEastAsia" w:hint="eastAsia"/>
            <w:color w:val="000000" w:themeColor="text1"/>
            <w:sz w:val="22"/>
            <w:szCs w:val="22"/>
            <w:shd w:val="clear" w:color="auto" w:fill="FFFFFF"/>
          </w:rPr>
          <w:t>espite</w:t>
        </w:r>
        <w:r w:rsidR="00F06202">
          <w:rPr>
            <w:rFonts w:eastAsiaTheme="minorEastAsia"/>
            <w:color w:val="000000" w:themeColor="text1"/>
            <w:sz w:val="22"/>
            <w:szCs w:val="22"/>
            <w:shd w:val="clear" w:color="auto" w:fill="FFFFFF"/>
          </w:rPr>
          <w:t xml:space="preserve"> </w:t>
        </w:r>
      </w:ins>
      <w:del w:id="83" w:author="Chen Liao" w:date="2021-07-09T21:04:00Z">
        <w:r w:rsidRPr="006A64F0" w:rsidDel="00F06202">
          <w:rPr>
            <w:color w:val="000000" w:themeColor="text1"/>
            <w:sz w:val="22"/>
            <w:szCs w:val="22"/>
            <w:shd w:val="clear" w:color="auto" w:fill="FFFFFF"/>
          </w:rPr>
          <w:delText xml:space="preserve">There is </w:delText>
        </w:r>
      </w:del>
      <w:r w:rsidRPr="006A64F0">
        <w:rPr>
          <w:color w:val="000000" w:themeColor="text1"/>
          <w:sz w:val="22"/>
          <w:szCs w:val="22"/>
          <w:shd w:val="clear" w:color="auto" w:fill="FFFFFF"/>
        </w:rPr>
        <w:t>increasing</w:t>
      </w:r>
      <w:r w:rsidR="00633BDE" w:rsidRPr="006A64F0">
        <w:rPr>
          <w:color w:val="000000" w:themeColor="text1"/>
          <w:sz w:val="22"/>
          <w:szCs w:val="22"/>
          <w:shd w:val="clear" w:color="auto" w:fill="FFFFFF"/>
        </w:rPr>
        <w:t xml:space="preserve"> interes</w:t>
      </w:r>
      <w:ins w:id="84" w:author="Chen Liao" w:date="2021-07-09T21:04:00Z">
        <w:r w:rsidR="00F06202">
          <w:rPr>
            <w:color w:val="000000" w:themeColor="text1"/>
            <w:sz w:val="22"/>
            <w:szCs w:val="22"/>
            <w:shd w:val="clear" w:color="auto" w:fill="FFFFFF"/>
          </w:rPr>
          <w:t>t</w:t>
        </w:r>
      </w:ins>
      <w:r w:rsidR="00633BDE" w:rsidRPr="006A64F0">
        <w:rPr>
          <w:color w:val="000000" w:themeColor="text1"/>
          <w:sz w:val="22"/>
          <w:szCs w:val="22"/>
          <w:shd w:val="clear" w:color="auto" w:fill="FFFFFF"/>
        </w:rPr>
        <w:t xml:space="preserve">s </w:t>
      </w:r>
      <w:ins w:id="85" w:author="Chen Liao" w:date="2021-07-09T21:04:00Z">
        <w:r w:rsidR="00F06202">
          <w:rPr>
            <w:color w:val="000000" w:themeColor="text1"/>
            <w:sz w:val="22"/>
            <w:szCs w:val="22"/>
            <w:shd w:val="clear" w:color="auto" w:fill="FFFFFF"/>
          </w:rPr>
          <w:t xml:space="preserve">in </w:t>
        </w:r>
      </w:ins>
      <w:bookmarkStart w:id="86" w:name="OLE_LINK10"/>
      <w:bookmarkStart w:id="87" w:name="OLE_LINK11"/>
      <w:bookmarkStart w:id="88" w:name="OLE_LINK8"/>
      <w:bookmarkStart w:id="89" w:name="OLE_LINK9"/>
      <w:ins w:id="90" w:author="Chen Liao" w:date="2021-07-09T21:44:00Z">
        <w:r w:rsidR="00246EC2">
          <w:rPr>
            <w:color w:val="000000" w:themeColor="text1"/>
            <w:sz w:val="22"/>
            <w:szCs w:val="22"/>
            <w:shd w:val="clear" w:color="auto" w:fill="FFFFFF"/>
          </w:rPr>
          <w:t>diet-induced</w:t>
        </w:r>
      </w:ins>
      <w:ins w:id="91" w:author="Chen Liao" w:date="2021-07-09T21:30:00Z">
        <w:r w:rsidR="00831D1D">
          <w:rPr>
            <w:color w:val="000000" w:themeColor="text1"/>
            <w:sz w:val="22"/>
            <w:szCs w:val="22"/>
            <w:shd w:val="clear" w:color="auto" w:fill="FFFFFF"/>
          </w:rPr>
          <w:t xml:space="preserve"> </w:t>
        </w:r>
      </w:ins>
      <w:ins w:id="92" w:author="Chen Liao" w:date="2021-07-09T21:44:00Z">
        <w:r w:rsidR="00246EC2">
          <w:rPr>
            <w:color w:val="000000" w:themeColor="text1"/>
            <w:sz w:val="22"/>
            <w:szCs w:val="22"/>
            <w:shd w:val="clear" w:color="auto" w:fill="FFFFFF"/>
          </w:rPr>
          <w:t xml:space="preserve">modulation </w:t>
        </w:r>
        <w:bookmarkEnd w:id="86"/>
        <w:bookmarkEnd w:id="87"/>
        <w:r w:rsidR="00246EC2">
          <w:rPr>
            <w:color w:val="000000" w:themeColor="text1"/>
            <w:sz w:val="22"/>
            <w:szCs w:val="22"/>
            <w:shd w:val="clear" w:color="auto" w:fill="FFFFFF"/>
          </w:rPr>
          <w:t xml:space="preserve">of </w:t>
        </w:r>
      </w:ins>
      <w:r w:rsidR="00D218B8" w:rsidRPr="006A64F0">
        <w:rPr>
          <w:color w:val="000000" w:themeColor="text1"/>
          <w:sz w:val="22"/>
          <w:szCs w:val="22"/>
          <w:shd w:val="clear" w:color="auto" w:fill="FFFFFF"/>
        </w:rPr>
        <w:t xml:space="preserve">microbiota </w:t>
      </w:r>
      <w:ins w:id="93" w:author="Chen Liao" w:date="2021-07-09T21:45:00Z">
        <w:r w:rsidR="00246EC2">
          <w:rPr>
            <w:color w:val="000000" w:themeColor="text1"/>
            <w:sz w:val="22"/>
            <w:szCs w:val="22"/>
            <w:shd w:val="clear" w:color="auto" w:fill="FFFFFF"/>
          </w:rPr>
          <w:t xml:space="preserve">composition and </w:t>
        </w:r>
      </w:ins>
      <w:r w:rsidR="00D218B8" w:rsidRPr="006A64F0">
        <w:rPr>
          <w:color w:val="000000" w:themeColor="text1"/>
          <w:sz w:val="22"/>
          <w:szCs w:val="22"/>
          <w:shd w:val="clear" w:color="auto" w:fill="FFFFFF"/>
        </w:rPr>
        <w:t xml:space="preserve">ecology </w:t>
      </w:r>
      <w:bookmarkEnd w:id="88"/>
      <w:bookmarkEnd w:id="89"/>
      <w:del w:id="94" w:author="Chen Liao" w:date="2021-07-09T21:45:00Z">
        <w:r w:rsidR="00633BDE" w:rsidRPr="006A64F0" w:rsidDel="00246EC2">
          <w:rPr>
            <w:color w:val="000000" w:themeColor="text1"/>
            <w:sz w:val="22"/>
            <w:szCs w:val="22"/>
            <w:shd w:val="clear" w:color="auto" w:fill="FFFFFF"/>
          </w:rPr>
          <w:delText xml:space="preserve">and </w:delText>
        </w:r>
        <w:bookmarkStart w:id="95" w:name="OLE_LINK6"/>
        <w:bookmarkStart w:id="96" w:name="OLE_LINK7"/>
        <w:r w:rsidR="00633BDE" w:rsidRPr="006A64F0" w:rsidDel="00246EC2">
          <w:rPr>
            <w:color w:val="000000" w:themeColor="text1"/>
            <w:sz w:val="22"/>
            <w:szCs w:val="22"/>
            <w:shd w:val="clear" w:color="auto" w:fill="FFFFFF"/>
          </w:rPr>
          <w:delText>targeted modulation</w:delText>
        </w:r>
        <w:r w:rsidR="00BE2A89" w:rsidRPr="006A64F0" w:rsidDel="00246EC2">
          <w:rPr>
            <w:color w:val="000000" w:themeColor="text1"/>
            <w:sz w:val="22"/>
            <w:szCs w:val="22"/>
            <w:shd w:val="clear" w:color="auto" w:fill="FFFFFF"/>
          </w:rPr>
          <w:delText xml:space="preserve"> </w:delText>
        </w:r>
      </w:del>
      <w:bookmarkEnd w:id="95"/>
      <w:bookmarkEnd w:id="96"/>
      <w:r w:rsidR="00BE2A89" w:rsidRPr="00EA463A">
        <w:rPr>
          <w:color w:val="000000" w:themeColor="text1"/>
          <w:sz w:val="22"/>
          <w:szCs w:val="22"/>
          <w:shd w:val="clear" w:color="auto" w:fill="FFFFFF"/>
        </w:rPr>
        <w:fldChar w:fldCharType="begin"/>
      </w:r>
      <w:r w:rsidR="004E0554" w:rsidRPr="00254563">
        <w:rPr>
          <w:color w:val="000000" w:themeColor="text1"/>
          <w:sz w:val="22"/>
          <w:szCs w:val="22"/>
          <w:shd w:val="clear" w:color="auto" w:fill="FFFFFF"/>
        </w:rPr>
        <w:instrText xml:space="preserve"> ADDIN NE.Ref.{BC772D82-3A18-4236-B9D3-373E8EAD9489}</w:instrText>
      </w:r>
      <w:r w:rsidR="00BE2A89" w:rsidRPr="00EA463A">
        <w:rPr>
          <w:color w:val="000000" w:themeColor="text1"/>
          <w:sz w:val="22"/>
          <w:szCs w:val="22"/>
          <w:shd w:val="clear" w:color="auto" w:fill="FFFFFF"/>
          <w:rPrChange w:id="97" w:author="Chen Liao" w:date="2021-07-09T20:20:00Z">
            <w:rPr>
              <w:color w:val="000000" w:themeColor="text1"/>
              <w:sz w:val="22"/>
              <w:szCs w:val="22"/>
              <w:shd w:val="clear" w:color="auto" w:fill="FFFFFF"/>
            </w:rPr>
          </w:rPrChange>
        </w:rPr>
        <w:fldChar w:fldCharType="separate"/>
      </w:r>
      <w:r w:rsidR="004E0554" w:rsidRPr="00EA463A">
        <w:rPr>
          <w:rFonts w:eastAsiaTheme="minorEastAsia"/>
          <w:color w:val="080000"/>
          <w:sz w:val="22"/>
          <w:szCs w:val="22"/>
        </w:rPr>
        <w:t>[22]</w:t>
      </w:r>
      <w:r w:rsidR="00BE2A89" w:rsidRPr="00EA463A">
        <w:rPr>
          <w:color w:val="000000" w:themeColor="text1"/>
          <w:sz w:val="22"/>
          <w:szCs w:val="22"/>
          <w:shd w:val="clear" w:color="auto" w:fill="FFFFFF"/>
        </w:rPr>
        <w:fldChar w:fldCharType="end"/>
      </w:r>
      <w:ins w:id="98" w:author="Chen Liao" w:date="2021-07-09T21:05:00Z">
        <w:r w:rsidR="00F06202">
          <w:rPr>
            <w:color w:val="000000" w:themeColor="text1"/>
            <w:sz w:val="22"/>
            <w:szCs w:val="22"/>
            <w:shd w:val="clear" w:color="auto" w:fill="FFFFFF"/>
          </w:rPr>
          <w:t xml:space="preserve">, </w:t>
        </w:r>
      </w:ins>
      <w:del w:id="99" w:author="Chen Liao" w:date="2021-07-09T21:05:00Z">
        <w:r w:rsidRPr="00254563" w:rsidDel="00F06202">
          <w:rPr>
            <w:color w:val="000000" w:themeColor="text1"/>
            <w:sz w:val="22"/>
            <w:szCs w:val="22"/>
            <w:shd w:val="clear" w:color="auto" w:fill="FFFFFF"/>
          </w:rPr>
          <w:delText>. But</w:delText>
        </w:r>
        <w:r w:rsidR="00CC4C2F" w:rsidRPr="006A64F0" w:rsidDel="00F06202">
          <w:rPr>
            <w:color w:val="000000" w:themeColor="text1"/>
            <w:sz w:val="22"/>
            <w:szCs w:val="22"/>
            <w:shd w:val="clear" w:color="auto" w:fill="FFFFFF"/>
          </w:rPr>
          <w:delText xml:space="preserve"> </w:delText>
        </w:r>
      </w:del>
      <w:r w:rsidR="00633BDE" w:rsidRPr="006A64F0">
        <w:rPr>
          <w:color w:val="000000" w:themeColor="text1"/>
          <w:sz w:val="22"/>
          <w:szCs w:val="22"/>
          <w:shd w:val="clear" w:color="auto" w:fill="FFFFFF"/>
        </w:rPr>
        <w:t xml:space="preserve">a </w:t>
      </w:r>
      <w:r w:rsidR="00CC4C2F" w:rsidRPr="006A64F0">
        <w:rPr>
          <w:color w:val="000000" w:themeColor="text1"/>
          <w:sz w:val="22"/>
          <w:szCs w:val="22"/>
          <w:shd w:val="clear" w:color="auto" w:fill="FFFFFF"/>
        </w:rPr>
        <w:t>system-level</w:t>
      </w:r>
      <w:r w:rsidR="00D218B8" w:rsidRPr="006A64F0">
        <w:rPr>
          <w:color w:val="000000" w:themeColor="text1"/>
          <w:sz w:val="22"/>
          <w:szCs w:val="22"/>
          <w:shd w:val="clear" w:color="auto" w:fill="FFFFFF"/>
        </w:rPr>
        <w:t>, quantitative</w:t>
      </w:r>
      <w:r w:rsidR="00C82A21" w:rsidRPr="006A64F0">
        <w:rPr>
          <w:color w:val="000000" w:themeColor="text1"/>
          <w:sz w:val="22"/>
          <w:szCs w:val="22"/>
          <w:shd w:val="clear" w:color="auto" w:fill="FFFFFF"/>
        </w:rPr>
        <w:t xml:space="preserve"> </w:t>
      </w:r>
      <w:r w:rsidR="00CC4C2F" w:rsidRPr="006A64F0">
        <w:rPr>
          <w:color w:val="000000" w:themeColor="text1"/>
          <w:sz w:val="22"/>
          <w:szCs w:val="22"/>
          <w:shd w:val="clear" w:color="auto" w:fill="FFFFFF"/>
        </w:rPr>
        <w:t>understanding of</w:t>
      </w:r>
      <w:r w:rsidR="0061537F" w:rsidRPr="006A64F0">
        <w:rPr>
          <w:color w:val="000000" w:themeColor="text1"/>
          <w:sz w:val="22"/>
          <w:szCs w:val="22"/>
          <w:shd w:val="clear" w:color="auto" w:fill="FFFFFF"/>
        </w:rPr>
        <w:t xml:space="preserve"> the ecological </w:t>
      </w:r>
      <w:proofErr w:type="spellStart"/>
      <w:r w:rsidR="0061537F" w:rsidRPr="006A64F0">
        <w:rPr>
          <w:color w:val="000000" w:themeColor="text1"/>
          <w:sz w:val="22"/>
          <w:szCs w:val="22"/>
          <w:shd w:val="clear" w:color="auto" w:fill="FFFFFF"/>
        </w:rPr>
        <w:t>dyanmics</w:t>
      </w:r>
      <w:proofErr w:type="spellEnd"/>
      <w:r w:rsidR="00CC4C2F" w:rsidRPr="006A64F0">
        <w:rPr>
          <w:color w:val="000000" w:themeColor="text1"/>
          <w:sz w:val="22"/>
          <w:szCs w:val="22"/>
          <w:shd w:val="clear" w:color="auto" w:fill="FFFFFF"/>
        </w:rPr>
        <w:t xml:space="preserve"> of gut microbiome</w:t>
      </w:r>
      <w:r w:rsidR="0061537F" w:rsidRPr="006A64F0">
        <w:rPr>
          <w:color w:val="000000" w:themeColor="text1"/>
          <w:sz w:val="22"/>
          <w:szCs w:val="22"/>
          <w:shd w:val="clear" w:color="auto" w:fill="FFFFFF"/>
        </w:rPr>
        <w:t xml:space="preserve"> </w:t>
      </w:r>
      <w:r w:rsidR="00CC4C2F" w:rsidRPr="006A64F0">
        <w:rPr>
          <w:color w:val="000000" w:themeColor="text1"/>
          <w:sz w:val="22"/>
          <w:szCs w:val="22"/>
          <w:shd w:val="clear" w:color="auto" w:fill="FFFFFF"/>
        </w:rPr>
        <w:t xml:space="preserve">under </w:t>
      </w:r>
      <w:r w:rsidR="00B730BB" w:rsidRPr="00F10D1A">
        <w:rPr>
          <w:color w:val="000000" w:themeColor="text1"/>
          <w:sz w:val="22"/>
          <w:szCs w:val="22"/>
          <w:shd w:val="clear" w:color="auto" w:fill="FFFFFF"/>
        </w:rPr>
        <w:t>dietary</w:t>
      </w:r>
      <w:r w:rsidR="00CC4C2F" w:rsidRPr="00F10D1A">
        <w:rPr>
          <w:color w:val="000000" w:themeColor="text1"/>
          <w:sz w:val="22"/>
          <w:szCs w:val="22"/>
          <w:shd w:val="clear" w:color="auto" w:fill="FFFFFF"/>
        </w:rPr>
        <w:t xml:space="preserve"> interventions </w:t>
      </w:r>
      <w:r w:rsidR="0061537F" w:rsidRPr="00F10D1A">
        <w:rPr>
          <w:color w:val="000000" w:themeColor="text1"/>
          <w:sz w:val="22"/>
          <w:szCs w:val="22"/>
          <w:shd w:val="clear" w:color="auto" w:fill="FFFFFF"/>
        </w:rPr>
        <w:t xml:space="preserve">and </w:t>
      </w:r>
      <w:r w:rsidR="00CC4C2F" w:rsidRPr="00F10D1A">
        <w:rPr>
          <w:color w:val="000000" w:themeColor="text1"/>
          <w:sz w:val="22"/>
          <w:szCs w:val="22"/>
          <w:shd w:val="clear" w:color="auto" w:fill="FFFFFF"/>
        </w:rPr>
        <w:t>the</w:t>
      </w:r>
      <w:ins w:id="100" w:author="Chen Liao" w:date="2021-07-09T21:10:00Z">
        <w:r w:rsidR="000E6145">
          <w:rPr>
            <w:color w:val="000000" w:themeColor="text1"/>
            <w:sz w:val="22"/>
            <w:szCs w:val="22"/>
            <w:shd w:val="clear" w:color="auto" w:fill="FFFFFF"/>
          </w:rPr>
          <w:t>ir baseline</w:t>
        </w:r>
      </w:ins>
      <w:r w:rsidR="0061537F" w:rsidRPr="00F10D1A">
        <w:rPr>
          <w:color w:val="000000" w:themeColor="text1"/>
          <w:sz w:val="22"/>
          <w:szCs w:val="22"/>
          <w:shd w:val="clear" w:color="auto" w:fill="FFFFFF"/>
        </w:rPr>
        <w:t xml:space="preserve"> </w:t>
      </w:r>
      <w:r w:rsidR="00B4035A" w:rsidRPr="00F10D1A">
        <w:rPr>
          <w:color w:val="000000" w:themeColor="text1"/>
          <w:sz w:val="22"/>
          <w:szCs w:val="22"/>
          <w:shd w:val="clear" w:color="auto" w:fill="FFFFFF"/>
        </w:rPr>
        <w:t>dependence</w:t>
      </w:r>
      <w:ins w:id="101" w:author="Chen Liao" w:date="2021-07-09T21:10:00Z">
        <w:r w:rsidR="000E6145">
          <w:rPr>
            <w:color w:val="000000" w:themeColor="text1"/>
            <w:sz w:val="22"/>
            <w:szCs w:val="22"/>
            <w:shd w:val="clear" w:color="auto" w:fill="FFFFFF"/>
          </w:rPr>
          <w:t>s</w:t>
        </w:r>
      </w:ins>
      <w:r w:rsidR="00B4035A" w:rsidRPr="00F10D1A">
        <w:rPr>
          <w:color w:val="000000" w:themeColor="text1"/>
          <w:sz w:val="22"/>
          <w:szCs w:val="22"/>
          <w:shd w:val="clear" w:color="auto" w:fill="FFFFFF"/>
        </w:rPr>
        <w:t xml:space="preserve"> </w:t>
      </w:r>
      <w:del w:id="102" w:author="Chen Liao" w:date="2021-07-09T21:10:00Z">
        <w:r w:rsidR="00B4035A" w:rsidRPr="00F10D1A" w:rsidDel="000E6145">
          <w:rPr>
            <w:color w:val="000000" w:themeColor="text1"/>
            <w:sz w:val="22"/>
            <w:szCs w:val="22"/>
            <w:shd w:val="clear" w:color="auto" w:fill="FFFFFF"/>
          </w:rPr>
          <w:delText xml:space="preserve">on </w:delText>
        </w:r>
        <w:r w:rsidR="00CC4C2F" w:rsidRPr="00F10D1A" w:rsidDel="000E6145">
          <w:rPr>
            <w:color w:val="000000" w:themeColor="text1"/>
            <w:sz w:val="22"/>
            <w:szCs w:val="22"/>
            <w:shd w:val="clear" w:color="auto" w:fill="FFFFFF"/>
          </w:rPr>
          <w:delText xml:space="preserve">the </w:delText>
        </w:r>
        <w:r w:rsidR="0061537F" w:rsidRPr="006241B2" w:rsidDel="000E6145">
          <w:rPr>
            <w:color w:val="000000" w:themeColor="text1"/>
            <w:sz w:val="22"/>
            <w:szCs w:val="22"/>
            <w:shd w:val="clear" w:color="auto" w:fill="FFFFFF"/>
          </w:rPr>
          <w:delText xml:space="preserve">baseline </w:delText>
        </w:r>
        <w:r w:rsidR="00CC4C2F" w:rsidRPr="006241B2" w:rsidDel="000E6145">
          <w:rPr>
            <w:color w:val="000000" w:themeColor="text1"/>
            <w:sz w:val="22"/>
            <w:szCs w:val="22"/>
            <w:shd w:val="clear" w:color="auto" w:fill="FFFFFF"/>
          </w:rPr>
          <w:delText>community composition</w:delText>
        </w:r>
        <w:r w:rsidR="0061537F" w:rsidRPr="006241B2" w:rsidDel="000E6145">
          <w:rPr>
            <w:color w:val="000000" w:themeColor="text1"/>
            <w:sz w:val="22"/>
            <w:szCs w:val="22"/>
            <w:shd w:val="clear" w:color="auto" w:fill="FFFFFF"/>
          </w:rPr>
          <w:delText xml:space="preserve"> </w:delText>
        </w:r>
      </w:del>
      <w:r w:rsidR="00CC4C2F" w:rsidRPr="006241B2">
        <w:rPr>
          <w:color w:val="000000" w:themeColor="text1"/>
          <w:sz w:val="22"/>
          <w:szCs w:val="22"/>
          <w:shd w:val="clear" w:color="auto" w:fill="FFFFFF"/>
        </w:rPr>
        <w:t>is still lacking</w:t>
      </w:r>
      <w:r w:rsidR="0061537F" w:rsidRPr="00F06202">
        <w:rPr>
          <w:color w:val="000000" w:themeColor="text1"/>
          <w:sz w:val="22"/>
          <w:szCs w:val="22"/>
          <w:shd w:val="clear" w:color="auto" w:fill="FFFFFF"/>
        </w:rPr>
        <w:t>.</w:t>
      </w:r>
    </w:p>
    <w:p w14:paraId="2BCE8085" w14:textId="202B8138" w:rsidR="00FF60DC" w:rsidRPr="005345B1" w:rsidRDefault="00FF60DC" w:rsidP="004071B6">
      <w:pPr>
        <w:spacing w:line="360" w:lineRule="auto"/>
        <w:ind w:firstLine="720"/>
        <w:jc w:val="both"/>
        <w:rPr>
          <w:rFonts w:eastAsia="SimSun"/>
          <w:color w:val="000000" w:themeColor="text1"/>
          <w:sz w:val="22"/>
          <w:szCs w:val="22"/>
          <w:shd w:val="clear" w:color="auto" w:fill="FFFFFF"/>
        </w:rPr>
      </w:pPr>
      <w:r w:rsidRPr="00D76F09">
        <w:rPr>
          <w:color w:val="000000" w:themeColor="text1"/>
          <w:sz w:val="22"/>
          <w:szCs w:val="22"/>
          <w:shd w:val="clear" w:color="auto" w:fill="FFFFFF"/>
        </w:rPr>
        <w:t>I</w:t>
      </w:r>
      <w:r w:rsidR="002D1FE4" w:rsidRPr="00D76F09">
        <w:rPr>
          <w:color w:val="000000" w:themeColor="text1"/>
          <w:sz w:val="22"/>
          <w:szCs w:val="22"/>
          <w:shd w:val="clear" w:color="auto" w:fill="FFFFFF"/>
        </w:rPr>
        <w:t>n this study</w:t>
      </w:r>
      <w:r w:rsidR="00D103EB" w:rsidRPr="00D76F09">
        <w:rPr>
          <w:color w:val="000000" w:themeColor="text1"/>
          <w:sz w:val="22"/>
          <w:szCs w:val="22"/>
          <w:shd w:val="clear" w:color="auto" w:fill="FFFFFF"/>
        </w:rPr>
        <w:t xml:space="preserve">, we </w:t>
      </w:r>
      <w:r w:rsidR="0085025F" w:rsidRPr="00B71192">
        <w:rPr>
          <w:color w:val="000000" w:themeColor="text1"/>
          <w:sz w:val="22"/>
          <w:szCs w:val="22"/>
          <w:shd w:val="clear" w:color="auto" w:fill="FFFFFF"/>
        </w:rPr>
        <w:t>profile</w:t>
      </w:r>
      <w:ins w:id="103" w:author="Chen Liao" w:date="2021-07-09T21:45:00Z">
        <w:r w:rsidR="00D76F09">
          <w:rPr>
            <w:color w:val="000000" w:themeColor="text1"/>
            <w:sz w:val="22"/>
            <w:szCs w:val="22"/>
            <w:shd w:val="clear" w:color="auto" w:fill="FFFFFF"/>
          </w:rPr>
          <w:t>d</w:t>
        </w:r>
      </w:ins>
      <w:r w:rsidR="0085025F" w:rsidRPr="00D76F09">
        <w:rPr>
          <w:color w:val="000000" w:themeColor="text1"/>
          <w:sz w:val="22"/>
          <w:szCs w:val="22"/>
          <w:shd w:val="clear" w:color="auto" w:fill="FFFFFF"/>
        </w:rPr>
        <w:t xml:space="preserve"> longitudinally the </w:t>
      </w:r>
      <w:r w:rsidR="00705A7E" w:rsidRPr="00D76F09">
        <w:rPr>
          <w:color w:val="000000" w:themeColor="text1"/>
          <w:sz w:val="22"/>
          <w:szCs w:val="22"/>
          <w:shd w:val="clear" w:color="auto" w:fill="FFFFFF"/>
        </w:rPr>
        <w:t>gut microbiota</w:t>
      </w:r>
      <w:r w:rsidR="00CC3B56" w:rsidRPr="00D76F09">
        <w:rPr>
          <w:color w:val="000000" w:themeColor="text1"/>
          <w:sz w:val="22"/>
          <w:szCs w:val="22"/>
          <w:shd w:val="clear" w:color="auto" w:fill="FFFFFF"/>
        </w:rPr>
        <w:t xml:space="preserve"> </w:t>
      </w:r>
      <w:r w:rsidR="0085025F" w:rsidRPr="00B71192">
        <w:rPr>
          <w:color w:val="000000" w:themeColor="text1"/>
          <w:sz w:val="22"/>
          <w:szCs w:val="22"/>
          <w:shd w:val="clear" w:color="auto" w:fill="FFFFFF"/>
        </w:rPr>
        <w:t>of mice to study</w:t>
      </w:r>
      <w:r w:rsidR="00CC3B56" w:rsidRPr="000B5B26">
        <w:rPr>
          <w:color w:val="000000" w:themeColor="text1"/>
          <w:sz w:val="22"/>
          <w:szCs w:val="22"/>
          <w:shd w:val="clear" w:color="auto" w:fill="FFFFFF"/>
        </w:rPr>
        <w:t xml:space="preserve"> the </w:t>
      </w:r>
      <w:r w:rsidR="0085025F" w:rsidRPr="00A16057">
        <w:rPr>
          <w:color w:val="000000" w:themeColor="text1"/>
          <w:sz w:val="22"/>
          <w:szCs w:val="22"/>
          <w:shd w:val="clear" w:color="auto" w:fill="FFFFFF"/>
        </w:rPr>
        <w:t xml:space="preserve">basis for the </w:t>
      </w:r>
      <w:r w:rsidR="00CC3B56" w:rsidRPr="00A16057">
        <w:rPr>
          <w:color w:val="000000" w:themeColor="text1"/>
          <w:sz w:val="22"/>
          <w:szCs w:val="22"/>
          <w:shd w:val="clear" w:color="auto" w:fill="FFFFFF"/>
        </w:rPr>
        <w:t xml:space="preserve">baseline-dependent dynamical response to dietary fibers. </w:t>
      </w:r>
      <w:r w:rsidR="00B730BB" w:rsidRPr="00B72097">
        <w:rPr>
          <w:rFonts w:eastAsia="SimSun"/>
          <w:color w:val="000000" w:themeColor="text1"/>
          <w:sz w:val="22"/>
          <w:szCs w:val="22"/>
          <w:shd w:val="clear" w:color="auto" w:fill="FFFFFF"/>
        </w:rPr>
        <w:t>W</w:t>
      </w:r>
      <w:r w:rsidR="001741F1" w:rsidRPr="00A9151C">
        <w:rPr>
          <w:rFonts w:eastAsia="SimSun"/>
          <w:color w:val="000000" w:themeColor="text1"/>
          <w:sz w:val="22"/>
          <w:szCs w:val="22"/>
          <w:shd w:val="clear" w:color="auto" w:fill="FFFFFF"/>
        </w:rPr>
        <w:t xml:space="preserve">e </w:t>
      </w:r>
      <w:r w:rsidR="0085025F" w:rsidRPr="001D27C8">
        <w:rPr>
          <w:rFonts w:eastAsia="SimSun"/>
          <w:color w:val="000000" w:themeColor="text1"/>
          <w:sz w:val="22"/>
          <w:szCs w:val="22"/>
          <w:shd w:val="clear" w:color="auto" w:fill="FFFFFF"/>
        </w:rPr>
        <w:t>use</w:t>
      </w:r>
      <w:ins w:id="104" w:author="Chen Liao" w:date="2021-07-09T21:46:00Z">
        <w:r w:rsidR="00D76F09">
          <w:rPr>
            <w:rFonts w:eastAsia="SimSun"/>
            <w:color w:val="000000" w:themeColor="text1"/>
            <w:sz w:val="22"/>
            <w:szCs w:val="22"/>
            <w:shd w:val="clear" w:color="auto" w:fill="FFFFFF"/>
          </w:rPr>
          <w:t>d</w:t>
        </w:r>
      </w:ins>
      <w:r w:rsidR="0085025F" w:rsidRPr="00D76F09">
        <w:rPr>
          <w:rFonts w:eastAsia="SimSun"/>
          <w:color w:val="000000" w:themeColor="text1"/>
          <w:sz w:val="22"/>
          <w:szCs w:val="22"/>
          <w:shd w:val="clear" w:color="auto" w:fill="FFFFFF"/>
        </w:rPr>
        <w:t xml:space="preserve"> the</w:t>
      </w:r>
      <w:r w:rsidR="00EE67FB" w:rsidRPr="00B71192">
        <w:rPr>
          <w:rFonts w:eastAsia="SimSun"/>
          <w:color w:val="000000" w:themeColor="text1"/>
          <w:sz w:val="22"/>
          <w:szCs w:val="22"/>
          <w:shd w:val="clear" w:color="auto" w:fill="FFFFFF"/>
        </w:rPr>
        <w:t xml:space="preserve"> time series data </w:t>
      </w:r>
      <w:r w:rsidR="00F3317C" w:rsidRPr="000B5B26">
        <w:rPr>
          <w:rFonts w:eastAsia="SimSun"/>
          <w:color w:val="000000" w:themeColor="text1"/>
          <w:sz w:val="22"/>
          <w:szCs w:val="22"/>
          <w:shd w:val="clear" w:color="auto" w:fill="FFFFFF"/>
        </w:rPr>
        <w:t xml:space="preserve">to </w:t>
      </w:r>
      <w:r w:rsidR="0085025F" w:rsidRPr="00A16057">
        <w:rPr>
          <w:rFonts w:eastAsia="SimSun"/>
          <w:color w:val="000000" w:themeColor="text1"/>
          <w:sz w:val="22"/>
          <w:szCs w:val="22"/>
          <w:shd w:val="clear" w:color="auto" w:fill="FFFFFF"/>
        </w:rPr>
        <w:t>infer the ecological network that explains why</w:t>
      </w:r>
      <w:r w:rsidR="007048A5" w:rsidRPr="00A16057">
        <w:rPr>
          <w:rFonts w:eastAsia="SimSun"/>
          <w:color w:val="000000" w:themeColor="text1"/>
          <w:sz w:val="22"/>
          <w:szCs w:val="22"/>
          <w:shd w:val="clear" w:color="auto" w:fill="FFFFFF"/>
        </w:rPr>
        <w:t xml:space="preserve"> </w:t>
      </w:r>
      <w:r w:rsidR="00BD3ABA" w:rsidRPr="00B72097">
        <w:rPr>
          <w:rFonts w:eastAsia="SimSun"/>
          <w:color w:val="000000" w:themeColor="text1"/>
          <w:sz w:val="22"/>
          <w:szCs w:val="22"/>
          <w:shd w:val="clear" w:color="auto" w:fill="FFFFFF"/>
        </w:rPr>
        <w:t xml:space="preserve">the microbiota </w:t>
      </w:r>
      <w:r w:rsidR="0085025F" w:rsidRPr="00A9151C">
        <w:rPr>
          <w:rFonts w:eastAsia="SimSun"/>
          <w:color w:val="000000" w:themeColor="text1"/>
          <w:sz w:val="22"/>
          <w:szCs w:val="22"/>
          <w:shd w:val="clear" w:color="auto" w:fill="FFFFFF"/>
        </w:rPr>
        <w:t xml:space="preserve">fiber </w:t>
      </w:r>
      <w:r w:rsidR="007048A5" w:rsidRPr="001D27C8">
        <w:rPr>
          <w:rFonts w:eastAsia="SimSun"/>
          <w:color w:val="000000" w:themeColor="text1"/>
          <w:sz w:val="22"/>
          <w:szCs w:val="22"/>
          <w:shd w:val="clear" w:color="auto" w:fill="FFFFFF"/>
        </w:rPr>
        <w:t xml:space="preserve">responses </w:t>
      </w:r>
      <w:r w:rsidR="0085025F" w:rsidRPr="002C5DB1">
        <w:rPr>
          <w:rFonts w:eastAsia="SimSun"/>
          <w:color w:val="000000" w:themeColor="text1"/>
          <w:sz w:val="22"/>
          <w:szCs w:val="22"/>
          <w:shd w:val="clear" w:color="auto" w:fill="FFFFFF"/>
        </w:rPr>
        <w:t>vary with</w:t>
      </w:r>
      <w:r w:rsidR="00BD3ABA" w:rsidRPr="002D1E87">
        <w:rPr>
          <w:rFonts w:eastAsia="SimSun"/>
          <w:color w:val="000000" w:themeColor="text1"/>
          <w:sz w:val="22"/>
          <w:szCs w:val="22"/>
          <w:shd w:val="clear" w:color="auto" w:fill="FFFFFF"/>
        </w:rPr>
        <w:t xml:space="preserve"> their</w:t>
      </w:r>
      <w:r w:rsidR="00EE67FB" w:rsidRPr="00675077">
        <w:rPr>
          <w:rFonts w:eastAsia="SimSun"/>
          <w:color w:val="000000" w:themeColor="text1"/>
          <w:sz w:val="22"/>
          <w:szCs w:val="22"/>
          <w:shd w:val="clear" w:color="auto" w:fill="FFFFFF"/>
        </w:rPr>
        <w:t xml:space="preserve"> baseline composition</w:t>
      </w:r>
      <w:r w:rsidR="00F3317C" w:rsidRPr="00254563">
        <w:rPr>
          <w:rFonts w:eastAsia="SimSun"/>
          <w:color w:val="000000" w:themeColor="text1"/>
          <w:sz w:val="22"/>
          <w:szCs w:val="22"/>
          <w:shd w:val="clear" w:color="auto" w:fill="FFFFFF"/>
        </w:rPr>
        <w:t>.</w:t>
      </w:r>
      <w:r w:rsidR="00925343" w:rsidRPr="00254563">
        <w:rPr>
          <w:rFonts w:eastAsia="SimSun"/>
          <w:color w:val="000000" w:themeColor="text1"/>
          <w:sz w:val="22"/>
          <w:szCs w:val="22"/>
          <w:shd w:val="clear" w:color="auto" w:fill="FFFFFF"/>
        </w:rPr>
        <w:t xml:space="preserve"> </w:t>
      </w:r>
      <w:del w:id="105" w:author="Chen Liao" w:date="2021-07-09T21:47:00Z">
        <w:r w:rsidR="00BD3ABA" w:rsidRPr="00831D1D" w:rsidDel="00D76F09">
          <w:rPr>
            <w:rFonts w:eastAsia="SimSun"/>
            <w:color w:val="000000" w:themeColor="text1"/>
            <w:sz w:val="22"/>
            <w:szCs w:val="22"/>
            <w:shd w:val="clear" w:color="auto" w:fill="FFFFFF"/>
          </w:rPr>
          <w:delText>Our model</w:delText>
        </w:r>
      </w:del>
      <w:ins w:id="106" w:author="Chen Liao" w:date="2021-07-09T21:47:00Z">
        <w:r w:rsidR="00D76F09">
          <w:rPr>
            <w:rFonts w:eastAsia="SimSun"/>
            <w:color w:val="000000" w:themeColor="text1"/>
            <w:sz w:val="22"/>
            <w:szCs w:val="22"/>
            <w:shd w:val="clear" w:color="auto" w:fill="FFFFFF"/>
          </w:rPr>
          <w:t xml:space="preserve">The </w:t>
        </w:r>
      </w:ins>
      <w:ins w:id="107" w:author="Chen Liao" w:date="2021-07-09T22:10:00Z">
        <w:r w:rsidR="00B71192">
          <w:rPr>
            <w:rFonts w:eastAsia="SimSun" w:hint="eastAsia"/>
            <w:color w:val="000000" w:themeColor="text1"/>
            <w:sz w:val="22"/>
            <w:szCs w:val="22"/>
            <w:shd w:val="clear" w:color="auto" w:fill="FFFFFF"/>
          </w:rPr>
          <w:t>deriv</w:t>
        </w:r>
        <w:r w:rsidR="00B71192">
          <w:rPr>
            <w:rFonts w:eastAsia="SimSun"/>
            <w:color w:val="000000" w:themeColor="text1"/>
            <w:sz w:val="22"/>
            <w:szCs w:val="22"/>
            <w:shd w:val="clear" w:color="auto" w:fill="FFFFFF"/>
          </w:rPr>
          <w:t xml:space="preserve">ed </w:t>
        </w:r>
      </w:ins>
      <w:ins w:id="108" w:author="Chen Liao" w:date="2021-07-09T21:47:00Z">
        <w:r w:rsidR="00D76F09">
          <w:rPr>
            <w:rFonts w:eastAsia="SimSun"/>
            <w:color w:val="000000" w:themeColor="text1"/>
            <w:sz w:val="22"/>
            <w:szCs w:val="22"/>
            <w:shd w:val="clear" w:color="auto" w:fill="FFFFFF"/>
          </w:rPr>
          <w:t>network</w:t>
        </w:r>
      </w:ins>
      <w:r w:rsidR="00BD3ABA" w:rsidRPr="00D76F09">
        <w:rPr>
          <w:rFonts w:eastAsia="SimSun"/>
          <w:color w:val="000000" w:themeColor="text1"/>
          <w:sz w:val="22"/>
          <w:szCs w:val="22"/>
          <w:shd w:val="clear" w:color="auto" w:fill="FFFFFF"/>
        </w:rPr>
        <w:t xml:space="preserve"> shows that the </w:t>
      </w:r>
      <w:r w:rsidR="00B730BB" w:rsidRPr="00D76F09">
        <w:rPr>
          <w:rFonts w:eastAsia="SimSun"/>
          <w:color w:val="000000" w:themeColor="text1"/>
          <w:sz w:val="22"/>
          <w:szCs w:val="22"/>
          <w:shd w:val="clear" w:color="auto" w:fill="FFFFFF"/>
        </w:rPr>
        <w:t xml:space="preserve">growth and </w:t>
      </w:r>
      <w:r w:rsidR="00BD3ABA" w:rsidRPr="00B71192">
        <w:rPr>
          <w:rFonts w:eastAsia="SimSun"/>
          <w:color w:val="000000" w:themeColor="text1"/>
          <w:sz w:val="22"/>
          <w:szCs w:val="22"/>
          <w:shd w:val="clear" w:color="auto" w:fill="FFFFFF"/>
        </w:rPr>
        <w:t>ecological interaction</w:t>
      </w:r>
      <w:ins w:id="109" w:author="Chen Liao" w:date="2021-07-09T21:13:00Z">
        <w:r w:rsidR="00F801D7" w:rsidRPr="00B71192">
          <w:rPr>
            <w:rFonts w:eastAsia="SimSun"/>
            <w:color w:val="000000" w:themeColor="text1"/>
            <w:sz w:val="22"/>
            <w:szCs w:val="22"/>
            <w:shd w:val="clear" w:color="auto" w:fill="FFFFFF"/>
          </w:rPr>
          <w:t>s</w:t>
        </w:r>
      </w:ins>
      <w:r w:rsidR="00B730BB" w:rsidRPr="00B71192">
        <w:rPr>
          <w:rFonts w:eastAsia="SimSun"/>
          <w:color w:val="000000" w:themeColor="text1"/>
          <w:sz w:val="22"/>
          <w:szCs w:val="22"/>
          <w:shd w:val="clear" w:color="auto" w:fill="FFFFFF"/>
        </w:rPr>
        <w:t xml:space="preserve"> of key responders</w:t>
      </w:r>
      <w:r w:rsidR="00BD3ABA" w:rsidRPr="00B71192">
        <w:rPr>
          <w:rFonts w:eastAsia="SimSun"/>
          <w:color w:val="000000" w:themeColor="text1"/>
          <w:sz w:val="22"/>
          <w:szCs w:val="22"/>
          <w:shd w:val="clear" w:color="auto" w:fill="FFFFFF"/>
        </w:rPr>
        <w:t xml:space="preserve">—bacteria with </w:t>
      </w:r>
      <w:ins w:id="110" w:author="Chen Liao" w:date="2021-07-09T21:24:00Z">
        <w:r w:rsidR="00F02395" w:rsidRPr="00831D1D">
          <w:rPr>
            <w:rFonts w:eastAsia="SimSun"/>
            <w:color w:val="000000" w:themeColor="text1"/>
            <w:sz w:val="22"/>
            <w:szCs w:val="22"/>
            <w:shd w:val="clear" w:color="auto" w:fill="FFFFFF"/>
            <w:rPrChange w:id="111" w:author="Chen Liao" w:date="2021-07-09T21:31:00Z">
              <w:rPr>
                <w:rFonts w:eastAsia="SimSun"/>
                <w:color w:val="000000" w:themeColor="text1"/>
                <w:sz w:val="22"/>
                <w:szCs w:val="22"/>
                <w:highlight w:val="yellow"/>
                <w:shd w:val="clear" w:color="auto" w:fill="FFFFFF"/>
              </w:rPr>
            </w:rPrChange>
          </w:rPr>
          <w:t>significant</w:t>
        </w:r>
      </w:ins>
      <w:ins w:id="112" w:author="Chen Liao" w:date="2021-07-09T22:17:00Z">
        <w:r w:rsidR="00041761">
          <w:rPr>
            <w:rFonts w:eastAsia="SimSun"/>
            <w:color w:val="000000" w:themeColor="text1"/>
            <w:sz w:val="22"/>
            <w:szCs w:val="22"/>
            <w:shd w:val="clear" w:color="auto" w:fill="FFFFFF"/>
          </w:rPr>
          <w:t xml:space="preserve"> </w:t>
        </w:r>
        <w:r w:rsidR="00041761" w:rsidRPr="001F2418">
          <w:rPr>
            <w:rFonts w:eastAsia="SimSun"/>
            <w:i/>
            <w:iCs/>
            <w:color w:val="000000" w:themeColor="text1"/>
            <w:sz w:val="22"/>
            <w:szCs w:val="22"/>
            <w:shd w:val="clear" w:color="auto" w:fill="FFFFFF"/>
          </w:rPr>
          <w:t>in vivo</w:t>
        </w:r>
      </w:ins>
      <w:ins w:id="113" w:author="Chen Liao" w:date="2021-07-09T21:24:00Z">
        <w:r w:rsidR="00F02395" w:rsidRPr="00831D1D">
          <w:rPr>
            <w:rFonts w:eastAsia="SimSun"/>
            <w:color w:val="000000" w:themeColor="text1"/>
            <w:sz w:val="22"/>
            <w:szCs w:val="22"/>
            <w:shd w:val="clear" w:color="auto" w:fill="FFFFFF"/>
            <w:rPrChange w:id="114" w:author="Chen Liao" w:date="2021-07-09T21:31:00Z">
              <w:rPr>
                <w:rFonts w:eastAsia="SimSun"/>
                <w:color w:val="000000" w:themeColor="text1"/>
                <w:sz w:val="22"/>
                <w:szCs w:val="22"/>
                <w:highlight w:val="yellow"/>
                <w:shd w:val="clear" w:color="auto" w:fill="FFFFFF"/>
              </w:rPr>
            </w:rPrChange>
          </w:rPr>
          <w:t xml:space="preserve"> growth in inulin </w:t>
        </w:r>
      </w:ins>
      <w:ins w:id="115" w:author="Chen Liao" w:date="2021-07-09T22:17:00Z">
        <w:r w:rsidR="00041761">
          <w:rPr>
            <w:rFonts w:eastAsia="SimSun" w:hint="eastAsia"/>
            <w:color w:val="000000" w:themeColor="text1"/>
            <w:sz w:val="22"/>
            <w:szCs w:val="22"/>
            <w:shd w:val="clear" w:color="auto" w:fill="FFFFFF"/>
          </w:rPr>
          <w:t>or</w:t>
        </w:r>
        <w:r w:rsidR="00041761">
          <w:rPr>
            <w:rFonts w:eastAsia="SimSun"/>
            <w:color w:val="000000" w:themeColor="text1"/>
            <w:sz w:val="22"/>
            <w:szCs w:val="22"/>
            <w:shd w:val="clear" w:color="auto" w:fill="FFFFFF"/>
          </w:rPr>
          <w:t xml:space="preserve"> resistant starch </w:t>
        </w:r>
      </w:ins>
      <w:ins w:id="116" w:author="Chen Liao" w:date="2021-07-09T21:24:00Z">
        <w:r w:rsidR="00F02395" w:rsidRPr="00831D1D">
          <w:rPr>
            <w:rFonts w:eastAsia="SimSun"/>
            <w:color w:val="000000" w:themeColor="text1"/>
            <w:sz w:val="22"/>
            <w:szCs w:val="22"/>
            <w:shd w:val="clear" w:color="auto" w:fill="FFFFFF"/>
            <w:rPrChange w:id="117" w:author="Chen Liao" w:date="2021-07-09T21:31:00Z">
              <w:rPr>
                <w:rFonts w:eastAsia="SimSun"/>
                <w:color w:val="000000" w:themeColor="text1"/>
                <w:sz w:val="22"/>
                <w:szCs w:val="22"/>
                <w:highlight w:val="yellow"/>
                <w:shd w:val="clear" w:color="auto" w:fill="FFFFFF"/>
              </w:rPr>
            </w:rPrChange>
          </w:rPr>
          <w:t>compared to cellulose</w:t>
        </w:r>
      </w:ins>
      <w:del w:id="118" w:author="Chen Liao" w:date="2021-07-09T21:24:00Z">
        <w:r w:rsidR="00BD3ABA" w:rsidRPr="00831D1D" w:rsidDel="00F02395">
          <w:rPr>
            <w:rFonts w:eastAsia="SimSun"/>
            <w:color w:val="000000" w:themeColor="text1"/>
            <w:sz w:val="22"/>
            <w:szCs w:val="22"/>
            <w:shd w:val="clear" w:color="auto" w:fill="FFFFFF"/>
          </w:rPr>
          <w:delText>known ability to benefit from fibers</w:delText>
        </w:r>
      </w:del>
      <w:r w:rsidR="00BD3ABA" w:rsidRPr="00831D1D">
        <w:rPr>
          <w:rFonts w:eastAsia="SimSun"/>
          <w:color w:val="000000" w:themeColor="text1"/>
          <w:sz w:val="22"/>
          <w:szCs w:val="22"/>
          <w:shd w:val="clear" w:color="auto" w:fill="FFFFFF"/>
        </w:rPr>
        <w:t xml:space="preserve">—drive </w:t>
      </w:r>
      <w:r w:rsidR="00B730BB" w:rsidRPr="00831D1D">
        <w:rPr>
          <w:rFonts w:eastAsia="SimSun"/>
          <w:color w:val="000000" w:themeColor="text1"/>
          <w:sz w:val="22"/>
          <w:szCs w:val="22"/>
          <w:shd w:val="clear" w:color="auto" w:fill="FFFFFF"/>
        </w:rPr>
        <w:t>the major shifts in microbiota composition</w:t>
      </w:r>
      <w:del w:id="119" w:author="Chen Liao" w:date="2021-07-09T21:25:00Z">
        <w:r w:rsidR="00B730BB" w:rsidRPr="00831D1D" w:rsidDel="0002358F">
          <w:rPr>
            <w:rFonts w:eastAsia="SimSun"/>
            <w:color w:val="000000" w:themeColor="text1"/>
            <w:sz w:val="22"/>
            <w:szCs w:val="22"/>
            <w:shd w:val="clear" w:color="auto" w:fill="FFFFFF"/>
          </w:rPr>
          <w:delText xml:space="preserve">. </w:delText>
        </w:r>
        <w:r w:rsidR="00BD3ABA" w:rsidRPr="00831D1D" w:rsidDel="0002358F">
          <w:rPr>
            <w:rFonts w:eastAsia="SimSun"/>
            <w:color w:val="000000" w:themeColor="text1"/>
            <w:sz w:val="22"/>
            <w:szCs w:val="22"/>
            <w:shd w:val="clear" w:color="auto" w:fill="FFFFFF"/>
          </w:rPr>
          <w:delText>And we identify the set of putative fiber-degrading bacteria whose baseline</w:delText>
        </w:r>
      </w:del>
      <w:ins w:id="120" w:author="Chen Liao" w:date="2021-07-09T22:15:00Z">
        <w:r w:rsidR="00041761">
          <w:rPr>
            <w:rFonts w:eastAsia="SimSun"/>
            <w:color w:val="000000" w:themeColor="text1"/>
            <w:sz w:val="22"/>
            <w:szCs w:val="22"/>
            <w:shd w:val="clear" w:color="auto" w:fill="FFFFFF"/>
          </w:rPr>
          <w:t xml:space="preserve">. We further showed that </w:t>
        </w:r>
      </w:ins>
      <w:ins w:id="121" w:author="Chen Liao" w:date="2021-07-09T21:25:00Z">
        <w:r w:rsidR="0002358F" w:rsidRPr="00831D1D">
          <w:rPr>
            <w:rFonts w:eastAsia="SimSun"/>
            <w:color w:val="000000" w:themeColor="text1"/>
            <w:sz w:val="22"/>
            <w:szCs w:val="22"/>
            <w:shd w:val="clear" w:color="auto" w:fill="FFFFFF"/>
            <w:rPrChange w:id="122" w:author="Chen Liao" w:date="2021-07-09T21:31:00Z">
              <w:rPr>
                <w:rFonts w:eastAsia="SimSun"/>
                <w:color w:val="000000" w:themeColor="text1"/>
                <w:sz w:val="22"/>
                <w:szCs w:val="22"/>
                <w:highlight w:val="yellow"/>
                <w:shd w:val="clear" w:color="auto" w:fill="FFFFFF"/>
              </w:rPr>
            </w:rPrChange>
          </w:rPr>
          <w:t>their baseline</w:t>
        </w:r>
      </w:ins>
      <w:r w:rsidR="00BD3ABA" w:rsidRPr="00831D1D">
        <w:rPr>
          <w:rFonts w:eastAsia="SimSun"/>
          <w:color w:val="000000" w:themeColor="text1"/>
          <w:sz w:val="22"/>
          <w:szCs w:val="22"/>
          <w:shd w:val="clear" w:color="auto" w:fill="FFFFFF"/>
        </w:rPr>
        <w:t xml:space="preserve"> ab</w:t>
      </w:r>
      <w:r w:rsidR="00BD3ABA" w:rsidRPr="00246EC2">
        <w:rPr>
          <w:rFonts w:eastAsia="SimSun"/>
          <w:color w:val="000000" w:themeColor="text1"/>
          <w:sz w:val="22"/>
          <w:szCs w:val="22"/>
          <w:shd w:val="clear" w:color="auto" w:fill="FFFFFF"/>
        </w:rPr>
        <w:t>undances predict individual</w:t>
      </w:r>
      <w:ins w:id="123" w:author="Chen Liao" w:date="2021-07-09T21:26:00Z">
        <w:r w:rsidR="008C3DC7" w:rsidRPr="00831D1D">
          <w:rPr>
            <w:rFonts w:eastAsia="SimSun"/>
            <w:color w:val="000000" w:themeColor="text1"/>
            <w:sz w:val="22"/>
            <w:szCs w:val="22"/>
            <w:shd w:val="clear" w:color="auto" w:fill="FFFFFF"/>
            <w:rPrChange w:id="124" w:author="Chen Liao" w:date="2021-07-09T21:31:00Z">
              <w:rPr>
                <w:rFonts w:eastAsia="SimSun"/>
                <w:color w:val="000000" w:themeColor="text1"/>
                <w:sz w:val="22"/>
                <w:szCs w:val="22"/>
                <w:highlight w:val="yellow"/>
                <w:shd w:val="clear" w:color="auto" w:fill="FFFFFF"/>
              </w:rPr>
            </w:rPrChange>
          </w:rPr>
          <w:t>ized</w:t>
        </w:r>
      </w:ins>
      <w:r w:rsidR="00B730BB" w:rsidRPr="00831D1D">
        <w:rPr>
          <w:rFonts w:eastAsia="SimSun"/>
          <w:color w:val="000000" w:themeColor="text1"/>
          <w:sz w:val="22"/>
          <w:szCs w:val="22"/>
          <w:shd w:val="clear" w:color="auto" w:fill="FFFFFF"/>
        </w:rPr>
        <w:t xml:space="preserve"> </w:t>
      </w:r>
      <w:del w:id="125" w:author="Chen Liao" w:date="2021-07-09T21:28:00Z">
        <w:r w:rsidR="00B730BB" w:rsidRPr="00831D1D" w:rsidDel="005345B1">
          <w:rPr>
            <w:rFonts w:eastAsia="SimSun"/>
            <w:color w:val="000000" w:themeColor="text1"/>
            <w:sz w:val="22"/>
            <w:szCs w:val="22"/>
            <w:shd w:val="clear" w:color="auto" w:fill="FFFFFF"/>
          </w:rPr>
          <w:delText>responses</w:delText>
        </w:r>
        <w:r w:rsidR="00A44DAF" w:rsidRPr="00831D1D" w:rsidDel="005345B1">
          <w:rPr>
            <w:rFonts w:eastAsia="SimSun"/>
            <w:color w:val="000000" w:themeColor="text1"/>
            <w:sz w:val="22"/>
            <w:szCs w:val="22"/>
            <w:shd w:val="clear" w:color="auto" w:fill="FFFFFF"/>
          </w:rPr>
          <w:delText xml:space="preserve"> </w:delText>
        </w:r>
      </w:del>
      <w:ins w:id="126" w:author="Chen Liao" w:date="2021-07-09T21:28:00Z">
        <w:r w:rsidR="005345B1" w:rsidRPr="00831D1D">
          <w:rPr>
            <w:rFonts w:eastAsia="SimSun"/>
            <w:color w:val="000000" w:themeColor="text1"/>
            <w:sz w:val="22"/>
            <w:szCs w:val="22"/>
            <w:shd w:val="clear" w:color="auto" w:fill="FFFFFF"/>
            <w:rPrChange w:id="127" w:author="Chen Liao" w:date="2021-07-09T21:31:00Z">
              <w:rPr>
                <w:rFonts w:eastAsia="SimSun"/>
                <w:color w:val="000000" w:themeColor="text1"/>
                <w:sz w:val="22"/>
                <w:szCs w:val="22"/>
                <w:highlight w:val="yellow"/>
                <w:shd w:val="clear" w:color="auto" w:fill="FFFFFF"/>
              </w:rPr>
            </w:rPrChange>
          </w:rPr>
          <w:t>changes</w:t>
        </w:r>
        <w:r w:rsidR="005345B1" w:rsidRPr="00831D1D">
          <w:rPr>
            <w:rFonts w:eastAsia="SimSun"/>
            <w:color w:val="000000" w:themeColor="text1"/>
            <w:sz w:val="22"/>
            <w:szCs w:val="22"/>
            <w:shd w:val="clear" w:color="auto" w:fill="FFFFFF"/>
          </w:rPr>
          <w:t xml:space="preserve"> </w:t>
        </w:r>
      </w:ins>
      <w:r w:rsidR="00B730BB" w:rsidRPr="00246EC2">
        <w:rPr>
          <w:rFonts w:eastAsia="SimSun"/>
          <w:color w:val="000000" w:themeColor="text1"/>
          <w:sz w:val="22"/>
          <w:szCs w:val="22"/>
          <w:shd w:val="clear" w:color="auto" w:fill="FFFFFF"/>
        </w:rPr>
        <w:t xml:space="preserve">in </w:t>
      </w:r>
      <w:r w:rsidR="00F86616" w:rsidRPr="00246EC2">
        <w:rPr>
          <w:rFonts w:eastAsia="SimSun"/>
          <w:color w:val="000000" w:themeColor="text1"/>
          <w:sz w:val="22"/>
          <w:szCs w:val="22"/>
          <w:shd w:val="clear" w:color="auto" w:fill="FFFFFF"/>
        </w:rPr>
        <w:t xml:space="preserve">bacterial </w:t>
      </w:r>
      <w:r w:rsidR="00DA36F7" w:rsidRPr="00246EC2">
        <w:rPr>
          <w:rFonts w:eastAsia="SimSun"/>
          <w:color w:val="000000" w:themeColor="text1"/>
          <w:sz w:val="22"/>
          <w:szCs w:val="22"/>
          <w:shd w:val="clear" w:color="auto" w:fill="FFFFFF"/>
        </w:rPr>
        <w:lastRenderedPageBreak/>
        <w:t xml:space="preserve">absolute abundance </w:t>
      </w:r>
      <w:r w:rsidR="00F86616" w:rsidRPr="00246EC2">
        <w:rPr>
          <w:rFonts w:eastAsia="SimSun"/>
          <w:color w:val="000000" w:themeColor="text1"/>
          <w:sz w:val="22"/>
          <w:szCs w:val="22"/>
          <w:shd w:val="clear" w:color="auto" w:fill="FFFFFF"/>
        </w:rPr>
        <w:t xml:space="preserve">and </w:t>
      </w:r>
      <w:del w:id="128" w:author="Chen Liao" w:date="2021-07-09T21:27:00Z">
        <w:r w:rsidR="00B730BB" w:rsidRPr="00831D1D" w:rsidDel="005345B1">
          <w:rPr>
            <w:rFonts w:eastAsia="SimSun"/>
            <w:color w:val="000000" w:themeColor="text1"/>
            <w:sz w:val="22"/>
            <w:szCs w:val="22"/>
            <w:shd w:val="clear" w:color="auto" w:fill="FFFFFF"/>
          </w:rPr>
          <w:delText>SCFA</w:delText>
        </w:r>
      </w:del>
      <w:ins w:id="129" w:author="Chen Liao" w:date="2021-07-09T21:27:00Z">
        <w:r w:rsidR="005345B1" w:rsidRPr="00831D1D">
          <w:rPr>
            <w:rFonts w:eastAsia="SimSun"/>
            <w:color w:val="000000" w:themeColor="text1"/>
            <w:sz w:val="22"/>
            <w:szCs w:val="22"/>
            <w:shd w:val="clear" w:color="auto" w:fill="FFFFFF"/>
            <w:rPrChange w:id="130" w:author="Chen Liao" w:date="2021-07-09T21:31:00Z">
              <w:rPr>
                <w:rFonts w:eastAsia="SimSun"/>
                <w:color w:val="000000" w:themeColor="text1"/>
                <w:sz w:val="22"/>
                <w:szCs w:val="22"/>
                <w:highlight w:val="yellow"/>
                <w:shd w:val="clear" w:color="auto" w:fill="FFFFFF"/>
              </w:rPr>
            </w:rPrChange>
          </w:rPr>
          <w:t>propionate concentration</w:t>
        </w:r>
      </w:ins>
      <w:ins w:id="131" w:author="Chen Liao" w:date="2021-07-09T21:28:00Z">
        <w:r w:rsidR="005345B1" w:rsidRPr="00831D1D">
          <w:rPr>
            <w:rFonts w:eastAsia="SimSun"/>
            <w:color w:val="000000" w:themeColor="text1"/>
            <w:sz w:val="22"/>
            <w:szCs w:val="22"/>
            <w:shd w:val="clear" w:color="auto" w:fill="FFFFFF"/>
            <w:rPrChange w:id="132" w:author="Chen Liao" w:date="2021-07-09T21:31:00Z">
              <w:rPr>
                <w:rFonts w:eastAsia="SimSun"/>
                <w:color w:val="000000" w:themeColor="text1"/>
                <w:sz w:val="22"/>
                <w:szCs w:val="22"/>
                <w:highlight w:val="yellow"/>
                <w:shd w:val="clear" w:color="auto" w:fill="FFFFFF"/>
              </w:rPr>
            </w:rPrChange>
          </w:rPr>
          <w:t xml:space="preserve"> in feces</w:t>
        </w:r>
      </w:ins>
      <w:r w:rsidR="001C6264" w:rsidRPr="00831D1D">
        <w:rPr>
          <w:rFonts w:eastAsia="SimSun"/>
          <w:color w:val="000000" w:themeColor="text1"/>
          <w:sz w:val="22"/>
          <w:szCs w:val="22"/>
          <w:shd w:val="clear" w:color="auto" w:fill="FFFFFF"/>
        </w:rPr>
        <w:t>.</w:t>
      </w:r>
      <w:r w:rsidR="001C6264" w:rsidRPr="00246EC2">
        <w:rPr>
          <w:rFonts w:eastAsia="SimSun"/>
          <w:color w:val="000000" w:themeColor="text1"/>
          <w:sz w:val="22"/>
          <w:szCs w:val="22"/>
          <w:shd w:val="clear" w:color="auto" w:fill="FFFFFF"/>
        </w:rPr>
        <w:t xml:space="preserve"> </w:t>
      </w:r>
      <w:r w:rsidR="00BD3ABA" w:rsidRPr="00246EC2">
        <w:rPr>
          <w:rFonts w:eastAsia="SimSun"/>
          <w:color w:val="000000" w:themeColor="text1"/>
          <w:sz w:val="22"/>
          <w:szCs w:val="22"/>
          <w:shd w:val="clear" w:color="auto" w:fill="FFFFFF"/>
        </w:rPr>
        <w:t>Th</w:t>
      </w:r>
      <w:r w:rsidR="00BD3ABA" w:rsidRPr="00F02395">
        <w:rPr>
          <w:rFonts w:eastAsia="SimSun"/>
          <w:color w:val="000000" w:themeColor="text1"/>
          <w:sz w:val="22"/>
          <w:szCs w:val="22"/>
          <w:shd w:val="clear" w:color="auto" w:fill="FFFFFF"/>
        </w:rPr>
        <w:t xml:space="preserve">is </w:t>
      </w:r>
      <w:r w:rsidR="00621CB1" w:rsidRPr="00F02395">
        <w:rPr>
          <w:rFonts w:eastAsia="SimSun"/>
          <w:color w:val="000000" w:themeColor="text1"/>
          <w:sz w:val="22"/>
          <w:szCs w:val="22"/>
          <w:shd w:val="clear" w:color="auto" w:fill="FFFFFF"/>
        </w:rPr>
        <w:t>study</w:t>
      </w:r>
      <w:r w:rsidR="00B730BB" w:rsidRPr="00F02395">
        <w:rPr>
          <w:rFonts w:eastAsia="SimSun"/>
          <w:color w:val="000000" w:themeColor="text1"/>
          <w:sz w:val="22"/>
          <w:szCs w:val="22"/>
          <w:shd w:val="clear" w:color="auto" w:fill="FFFFFF"/>
        </w:rPr>
        <w:t xml:space="preserve"> provides a</w:t>
      </w:r>
      <w:r w:rsidR="00DA36F7" w:rsidRPr="00F02395">
        <w:rPr>
          <w:rFonts w:eastAsia="SimSun"/>
          <w:color w:val="000000" w:themeColor="text1"/>
          <w:sz w:val="22"/>
          <w:szCs w:val="22"/>
          <w:shd w:val="clear" w:color="auto" w:fill="FFFFFF"/>
        </w:rPr>
        <w:t xml:space="preserve"> framework to identify the</w:t>
      </w:r>
      <w:r w:rsidR="00B730BB" w:rsidRPr="00F02395">
        <w:rPr>
          <w:rFonts w:eastAsia="SimSun"/>
          <w:color w:val="000000" w:themeColor="text1"/>
          <w:sz w:val="22"/>
          <w:szCs w:val="22"/>
          <w:shd w:val="clear" w:color="auto" w:fill="FFFFFF"/>
        </w:rPr>
        <w:t xml:space="preserve"> </w:t>
      </w:r>
      <w:r w:rsidR="008451E2" w:rsidRPr="00F02395">
        <w:rPr>
          <w:rFonts w:eastAsia="SimSun"/>
          <w:color w:val="000000" w:themeColor="text1"/>
          <w:sz w:val="22"/>
          <w:szCs w:val="22"/>
          <w:shd w:val="clear" w:color="auto" w:fill="FFFFFF"/>
        </w:rPr>
        <w:t xml:space="preserve">ecological </w:t>
      </w:r>
      <w:r w:rsidR="00DA36F7" w:rsidRPr="00F02395">
        <w:rPr>
          <w:rFonts w:eastAsia="SimSun"/>
          <w:color w:val="000000" w:themeColor="text1"/>
          <w:sz w:val="22"/>
          <w:szCs w:val="22"/>
          <w:shd w:val="clear" w:color="auto" w:fill="FFFFFF"/>
        </w:rPr>
        <w:t>drivers of microbiota response to dietary interventions, which</w:t>
      </w:r>
      <w:r w:rsidR="008451E2" w:rsidRPr="00F02395">
        <w:rPr>
          <w:rFonts w:eastAsia="SimSun"/>
          <w:color w:val="000000" w:themeColor="text1"/>
          <w:sz w:val="22"/>
          <w:szCs w:val="22"/>
          <w:shd w:val="clear" w:color="auto" w:fill="FFFFFF"/>
        </w:rPr>
        <w:t xml:space="preserve"> is critical for understanding</w:t>
      </w:r>
      <w:r w:rsidR="00841FA7" w:rsidRPr="00F02395">
        <w:rPr>
          <w:rFonts w:eastAsia="SimSun"/>
          <w:color w:val="000000" w:themeColor="text1"/>
          <w:sz w:val="22"/>
          <w:szCs w:val="22"/>
          <w:shd w:val="clear" w:color="auto" w:fill="FFFFFF"/>
        </w:rPr>
        <w:t xml:space="preserve"> </w:t>
      </w:r>
      <w:r w:rsidR="009F139A" w:rsidRPr="00F02395">
        <w:rPr>
          <w:rFonts w:eastAsia="SimSun"/>
          <w:color w:val="000000" w:themeColor="text1"/>
          <w:sz w:val="22"/>
          <w:szCs w:val="22"/>
          <w:shd w:val="clear" w:color="auto" w:fill="FFFFFF"/>
        </w:rPr>
        <w:t xml:space="preserve">the </w:t>
      </w:r>
      <w:r w:rsidR="00DC0D74" w:rsidRPr="00F02395">
        <w:rPr>
          <w:rFonts w:eastAsia="SimSun"/>
          <w:color w:val="000000" w:themeColor="text1"/>
          <w:sz w:val="22"/>
          <w:szCs w:val="22"/>
          <w:shd w:val="clear" w:color="auto" w:fill="FFFFFF"/>
        </w:rPr>
        <w:t xml:space="preserve">individualized </w:t>
      </w:r>
      <w:r w:rsidR="009F139A" w:rsidRPr="00F02395">
        <w:rPr>
          <w:rFonts w:eastAsia="SimSun"/>
          <w:color w:val="000000" w:themeColor="text1"/>
          <w:sz w:val="22"/>
          <w:szCs w:val="22"/>
          <w:shd w:val="clear" w:color="auto" w:fill="FFFFFF"/>
        </w:rPr>
        <w:t xml:space="preserve">responses </w:t>
      </w:r>
      <w:r w:rsidR="00212A3A" w:rsidRPr="0002358F">
        <w:rPr>
          <w:rFonts w:eastAsia="SimSun"/>
          <w:color w:val="000000" w:themeColor="text1"/>
          <w:sz w:val="22"/>
          <w:szCs w:val="22"/>
          <w:shd w:val="clear" w:color="auto" w:fill="FFFFFF"/>
        </w:rPr>
        <w:t xml:space="preserve">of gut microbiota </w:t>
      </w:r>
      <w:r w:rsidR="00DC0D74" w:rsidRPr="0002358F">
        <w:rPr>
          <w:rFonts w:eastAsia="SimSun"/>
          <w:color w:val="000000" w:themeColor="text1"/>
          <w:sz w:val="22"/>
          <w:szCs w:val="22"/>
          <w:shd w:val="clear" w:color="auto" w:fill="FFFFFF"/>
        </w:rPr>
        <w:t>and</w:t>
      </w:r>
      <w:r w:rsidR="00DA36F7" w:rsidRPr="008C3DC7">
        <w:rPr>
          <w:rFonts w:eastAsia="SimSun"/>
          <w:color w:val="000000" w:themeColor="text1"/>
          <w:sz w:val="22"/>
          <w:szCs w:val="22"/>
          <w:shd w:val="clear" w:color="auto" w:fill="FFFFFF"/>
        </w:rPr>
        <w:t xml:space="preserve"> the design of targeted modulations</w:t>
      </w:r>
      <w:r w:rsidR="009F139A" w:rsidRPr="005345B1">
        <w:rPr>
          <w:rFonts w:eastAsia="SimSun"/>
          <w:color w:val="000000" w:themeColor="text1"/>
          <w:sz w:val="22"/>
          <w:szCs w:val="22"/>
          <w:shd w:val="clear" w:color="auto" w:fill="FFFFFF"/>
        </w:rPr>
        <w:t>.</w:t>
      </w:r>
      <w:r w:rsidR="00DC0D74" w:rsidRPr="005345B1">
        <w:rPr>
          <w:rFonts w:eastAsia="SimSun"/>
          <w:color w:val="000000" w:themeColor="text1"/>
          <w:sz w:val="22"/>
          <w:szCs w:val="22"/>
          <w:shd w:val="clear" w:color="auto" w:fill="FFFFFF"/>
        </w:rPr>
        <w:t xml:space="preserve"> </w:t>
      </w:r>
    </w:p>
    <w:p w14:paraId="6861DFF8" w14:textId="77777777" w:rsidR="00FF60DC" w:rsidRPr="00B72097" w:rsidRDefault="00FF60DC" w:rsidP="004071B6">
      <w:pPr>
        <w:spacing w:line="360" w:lineRule="auto"/>
        <w:jc w:val="both"/>
        <w:rPr>
          <w:rFonts w:eastAsiaTheme="minorEastAsia"/>
          <w:b/>
          <w:bCs/>
          <w:color w:val="000000" w:themeColor="text1"/>
        </w:rPr>
      </w:pPr>
    </w:p>
    <w:p w14:paraId="13C46AD1" w14:textId="335D5905" w:rsidR="00217F4E" w:rsidRPr="00254563" w:rsidRDefault="00217F4E" w:rsidP="004071B6">
      <w:pPr>
        <w:spacing w:line="360" w:lineRule="auto"/>
        <w:jc w:val="both"/>
        <w:rPr>
          <w:b/>
          <w:bCs/>
          <w:color w:val="000000" w:themeColor="text1"/>
        </w:rPr>
      </w:pPr>
      <w:r w:rsidRPr="00254563">
        <w:rPr>
          <w:b/>
          <w:bCs/>
          <w:color w:val="000000" w:themeColor="text1"/>
        </w:rPr>
        <w:t>Results</w:t>
      </w:r>
    </w:p>
    <w:p w14:paraId="02C6C2A6" w14:textId="2E4E7871" w:rsidR="00E4493D" w:rsidRPr="00254563" w:rsidRDefault="00C404F7" w:rsidP="004071B6">
      <w:pPr>
        <w:spacing w:line="360" w:lineRule="auto"/>
        <w:jc w:val="both"/>
        <w:rPr>
          <w:rFonts w:eastAsia="SimSun"/>
          <w:color w:val="000000" w:themeColor="text1"/>
          <w:sz w:val="22"/>
          <w:szCs w:val="22"/>
        </w:rPr>
      </w:pPr>
      <w:r w:rsidRPr="00254563">
        <w:rPr>
          <w:b/>
          <w:bCs/>
          <w:color w:val="000000" w:themeColor="text1"/>
          <w:sz w:val="22"/>
          <w:szCs w:val="22"/>
        </w:rPr>
        <w:t xml:space="preserve">Isogenic mice from different origins </w:t>
      </w:r>
      <w:r w:rsidR="001B2FA3" w:rsidRPr="00254563">
        <w:rPr>
          <w:b/>
          <w:bCs/>
          <w:color w:val="000000" w:themeColor="text1"/>
          <w:sz w:val="22"/>
          <w:szCs w:val="22"/>
        </w:rPr>
        <w:t>vary in their</w:t>
      </w:r>
      <w:r w:rsidR="00536821" w:rsidRPr="00254563">
        <w:rPr>
          <w:b/>
          <w:bCs/>
          <w:color w:val="000000" w:themeColor="text1"/>
          <w:sz w:val="22"/>
          <w:szCs w:val="22"/>
        </w:rPr>
        <w:t xml:space="preserve"> </w:t>
      </w:r>
      <w:r w:rsidR="00C94922" w:rsidRPr="00254563">
        <w:rPr>
          <w:b/>
          <w:bCs/>
          <w:color w:val="000000" w:themeColor="text1"/>
          <w:sz w:val="22"/>
          <w:szCs w:val="22"/>
        </w:rPr>
        <w:t>b</w:t>
      </w:r>
      <w:r w:rsidR="0033015C" w:rsidRPr="00254563">
        <w:rPr>
          <w:b/>
          <w:bCs/>
          <w:color w:val="000000" w:themeColor="text1"/>
          <w:sz w:val="22"/>
          <w:szCs w:val="22"/>
        </w:rPr>
        <w:t>aseline</w:t>
      </w:r>
      <w:r w:rsidR="00DE22F6" w:rsidRPr="00254563">
        <w:rPr>
          <w:b/>
          <w:bCs/>
          <w:color w:val="000000" w:themeColor="text1"/>
          <w:sz w:val="22"/>
          <w:szCs w:val="22"/>
        </w:rPr>
        <w:t xml:space="preserve"> </w:t>
      </w:r>
      <w:r w:rsidR="00590F03" w:rsidRPr="00254563">
        <w:rPr>
          <w:b/>
          <w:bCs/>
          <w:color w:val="000000" w:themeColor="text1"/>
          <w:sz w:val="22"/>
          <w:szCs w:val="22"/>
        </w:rPr>
        <w:t>gut</w:t>
      </w:r>
      <w:r w:rsidR="00AD0876" w:rsidRPr="00254563">
        <w:rPr>
          <w:b/>
          <w:bCs/>
          <w:color w:val="000000" w:themeColor="text1"/>
          <w:sz w:val="22"/>
          <w:szCs w:val="22"/>
        </w:rPr>
        <w:t xml:space="preserve"> microbio</w:t>
      </w:r>
      <w:r w:rsidR="001B2FA3" w:rsidRPr="00254563">
        <w:rPr>
          <w:b/>
          <w:bCs/>
          <w:color w:val="000000" w:themeColor="text1"/>
          <w:sz w:val="22"/>
          <w:szCs w:val="22"/>
        </w:rPr>
        <w:t>ta</w:t>
      </w:r>
    </w:p>
    <w:p w14:paraId="187BEA37" w14:textId="3637694A" w:rsidR="00696249" w:rsidRPr="00831D1D" w:rsidRDefault="009B7F39" w:rsidP="004071B6">
      <w:pPr>
        <w:spacing w:line="360" w:lineRule="auto"/>
        <w:ind w:firstLine="720"/>
        <w:jc w:val="both"/>
        <w:rPr>
          <w:color w:val="000000" w:themeColor="text1"/>
          <w:sz w:val="22"/>
          <w:szCs w:val="22"/>
          <w:shd w:val="clear" w:color="auto" w:fill="FFFFFF"/>
        </w:rPr>
      </w:pPr>
      <w:r w:rsidRPr="00254563">
        <w:rPr>
          <w:color w:val="000000" w:themeColor="text1"/>
          <w:sz w:val="22"/>
          <w:szCs w:val="22"/>
          <w:shd w:val="clear" w:color="auto" w:fill="FFFFFF"/>
        </w:rPr>
        <w:t xml:space="preserve">We used age- and gender-matched isogenic </w:t>
      </w:r>
      <w:r w:rsidRPr="00254563">
        <w:rPr>
          <w:rFonts w:eastAsia="SimSun"/>
          <w:color w:val="000000" w:themeColor="text1"/>
          <w:sz w:val="22"/>
          <w:szCs w:val="22"/>
          <w:shd w:val="clear" w:color="auto" w:fill="FFFFFF"/>
        </w:rPr>
        <w:t>mice</w:t>
      </w:r>
      <w:r w:rsidRPr="00254563">
        <w:rPr>
          <w:color w:val="000000" w:themeColor="text1"/>
          <w:sz w:val="22"/>
          <w:szCs w:val="22"/>
          <w:shd w:val="clear" w:color="auto" w:fill="FFFFFF"/>
        </w:rPr>
        <w:t xml:space="preserve"> that harbor distinct baseline gut microbiota composition to study </w:t>
      </w:r>
      <w:r w:rsidR="00E64D0A" w:rsidRPr="00254563">
        <w:rPr>
          <w:color w:val="000000" w:themeColor="text1"/>
          <w:sz w:val="22"/>
          <w:szCs w:val="22"/>
          <w:shd w:val="clear" w:color="auto" w:fill="FFFFFF"/>
        </w:rPr>
        <w:t xml:space="preserve">the dynamical response </w:t>
      </w:r>
      <w:r w:rsidRPr="00254563">
        <w:rPr>
          <w:color w:val="000000" w:themeColor="text1"/>
          <w:sz w:val="22"/>
          <w:szCs w:val="22"/>
          <w:shd w:val="clear" w:color="auto" w:fill="FFFFFF"/>
        </w:rPr>
        <w:t xml:space="preserve">to dietary interventions and the inter-individual variation </w:t>
      </w:r>
      <w:r w:rsidR="00E64D0A" w:rsidRPr="00254563">
        <w:rPr>
          <w:color w:val="000000" w:themeColor="text1"/>
          <w:sz w:val="22"/>
          <w:szCs w:val="22"/>
          <w:shd w:val="clear" w:color="auto" w:fill="FFFFFF"/>
        </w:rPr>
        <w:t>in ecological dynamics</w:t>
      </w:r>
      <w:r w:rsidRPr="00254563">
        <w:rPr>
          <w:color w:val="000000" w:themeColor="text1"/>
          <w:sz w:val="22"/>
          <w:szCs w:val="22"/>
          <w:shd w:val="clear" w:color="auto" w:fill="FFFFFF"/>
        </w:rPr>
        <w:t xml:space="preserve"> </w:t>
      </w:r>
      <w:r w:rsidRPr="00831D1D">
        <w:rPr>
          <w:color w:val="000000" w:themeColor="text1"/>
          <w:sz w:val="22"/>
          <w:szCs w:val="22"/>
          <w:shd w:val="clear" w:color="auto" w:fill="FFFFFF"/>
        </w:rPr>
        <w:fldChar w:fldCharType="begin"/>
      </w:r>
      <w:r w:rsidR="004E0554" w:rsidRPr="00254563">
        <w:rPr>
          <w:color w:val="000000" w:themeColor="text1"/>
          <w:sz w:val="22"/>
          <w:szCs w:val="22"/>
          <w:shd w:val="clear" w:color="auto" w:fill="FFFFFF"/>
        </w:rPr>
        <w:instrText xml:space="preserve"> ADDIN NE.Ref.{01F84759-D3C3-4785-98B5-411CA4ECE2C8}</w:instrText>
      </w:r>
      <w:r w:rsidRPr="00831D1D">
        <w:rPr>
          <w:color w:val="000000" w:themeColor="text1"/>
          <w:sz w:val="22"/>
          <w:szCs w:val="22"/>
          <w:shd w:val="clear" w:color="auto" w:fill="FFFFFF"/>
          <w:rPrChange w:id="133" w:author="Chen Liao" w:date="2021-07-09T20:20:00Z">
            <w:rPr>
              <w:color w:val="000000" w:themeColor="text1"/>
              <w:sz w:val="22"/>
              <w:szCs w:val="22"/>
              <w:shd w:val="clear" w:color="auto" w:fill="FFFFFF"/>
            </w:rPr>
          </w:rPrChange>
        </w:rPr>
        <w:fldChar w:fldCharType="separate"/>
      </w:r>
      <w:r w:rsidR="004E0554" w:rsidRPr="00831D1D">
        <w:rPr>
          <w:rFonts w:eastAsiaTheme="minorEastAsia"/>
          <w:color w:val="080000"/>
          <w:sz w:val="22"/>
          <w:szCs w:val="22"/>
        </w:rPr>
        <w:t>[23]</w:t>
      </w:r>
      <w:r w:rsidRPr="00831D1D">
        <w:rPr>
          <w:color w:val="000000" w:themeColor="text1"/>
          <w:sz w:val="22"/>
          <w:szCs w:val="22"/>
          <w:shd w:val="clear" w:color="auto" w:fill="FFFFFF"/>
        </w:rPr>
        <w:fldChar w:fldCharType="end"/>
      </w:r>
      <w:r w:rsidRPr="00254563">
        <w:rPr>
          <w:color w:val="000000" w:themeColor="text1"/>
          <w:sz w:val="22"/>
          <w:szCs w:val="22"/>
          <w:shd w:val="clear" w:color="auto" w:fill="FFFFFF"/>
        </w:rPr>
        <w:t>.</w:t>
      </w:r>
      <w:r w:rsidRPr="00831D1D">
        <w:rPr>
          <w:rFonts w:eastAsia="SimSun"/>
          <w:color w:val="000000" w:themeColor="text1"/>
          <w:sz w:val="22"/>
          <w:szCs w:val="22"/>
        </w:rPr>
        <w:t xml:space="preserve"> </w:t>
      </w:r>
      <w:r w:rsidR="00E64D0A" w:rsidRPr="00B71192">
        <w:rPr>
          <w:rFonts w:eastAsia="SimSun"/>
          <w:color w:val="000000" w:themeColor="text1"/>
          <w:sz w:val="22"/>
          <w:szCs w:val="22"/>
        </w:rPr>
        <w:t>M</w:t>
      </w:r>
      <w:r w:rsidRPr="004A5CF4">
        <w:rPr>
          <w:rFonts w:eastAsia="SimSun"/>
          <w:color w:val="000000" w:themeColor="text1"/>
          <w:sz w:val="22"/>
          <w:szCs w:val="22"/>
        </w:rPr>
        <w:t xml:space="preserve">ice were purchased from four commercial vendors (labeled as Beijing, Guangdong, Hunan, Shanghai, see </w:t>
      </w:r>
      <w:r w:rsidRPr="00B72097">
        <w:rPr>
          <w:rFonts w:eastAsia="SimSun"/>
          <w:b/>
          <w:bCs/>
          <w:color w:val="000000" w:themeColor="text1"/>
          <w:sz w:val="22"/>
          <w:szCs w:val="22"/>
        </w:rPr>
        <w:t>Methods</w:t>
      </w:r>
      <w:r w:rsidRPr="00672B31">
        <w:rPr>
          <w:rFonts w:eastAsia="SimSun"/>
          <w:color w:val="000000" w:themeColor="text1"/>
          <w:sz w:val="22"/>
          <w:szCs w:val="22"/>
        </w:rPr>
        <w:t xml:space="preserve">), i.e. independent breeder sources. All mice </w:t>
      </w:r>
      <w:r w:rsidRPr="00A9151C">
        <w:rPr>
          <w:color w:val="000000" w:themeColor="text1"/>
          <w:sz w:val="22"/>
          <w:szCs w:val="22"/>
          <w:shd w:val="clear" w:color="auto" w:fill="FFFFFF"/>
        </w:rPr>
        <w:t xml:space="preserve">were fed with cellulose-based diet 7 days prior to dietary fiber </w:t>
      </w:r>
      <w:r w:rsidRPr="00254563">
        <w:rPr>
          <w:color w:val="000000" w:themeColor="text1"/>
          <w:sz w:val="22"/>
          <w:szCs w:val="22"/>
          <w:shd w:val="clear" w:color="auto" w:fill="FFFFFF"/>
        </w:rPr>
        <w:t>intervention.</w:t>
      </w:r>
      <w:r w:rsidR="00E64D0A" w:rsidRPr="00254563">
        <w:rPr>
          <w:rFonts w:eastAsiaTheme="minorEastAsia"/>
          <w:color w:val="000000" w:themeColor="text1"/>
          <w:sz w:val="22"/>
          <w:szCs w:val="22"/>
          <w:shd w:val="clear" w:color="auto" w:fill="FFFFFF"/>
        </w:rPr>
        <w:t xml:space="preserve"> </w:t>
      </w:r>
      <w:r w:rsidR="00696249" w:rsidRPr="00254563">
        <w:rPr>
          <w:rFonts w:eastAsia="SimSun"/>
          <w:color w:val="000000" w:themeColor="text1"/>
          <w:sz w:val="22"/>
          <w:szCs w:val="22"/>
          <w:shd w:val="clear" w:color="auto" w:fill="FFFFFF"/>
        </w:rPr>
        <w:t>We</w:t>
      </w:r>
      <w:r w:rsidR="00696249" w:rsidRPr="00254563">
        <w:rPr>
          <w:color w:val="000000" w:themeColor="text1"/>
          <w:sz w:val="22"/>
          <w:szCs w:val="22"/>
          <w:shd w:val="clear" w:color="auto" w:fill="FFFFFF"/>
        </w:rPr>
        <w:t xml:space="preserve"> monitored </w:t>
      </w:r>
      <w:r w:rsidR="00696249" w:rsidRPr="00254563">
        <w:rPr>
          <w:rFonts w:eastAsia="SimSun"/>
          <w:color w:val="000000" w:themeColor="text1"/>
          <w:sz w:val="22"/>
          <w:szCs w:val="22"/>
        </w:rPr>
        <w:t>temporal shifts in the absolute abundance and community composition of gut bacteria (</w:t>
      </w:r>
      <w:r w:rsidR="00E64D0A" w:rsidRPr="00254563">
        <w:rPr>
          <w:rFonts w:eastAsia="SimSun"/>
          <w:color w:val="000000" w:themeColor="text1"/>
          <w:sz w:val="22"/>
          <w:szCs w:val="22"/>
        </w:rPr>
        <w:t xml:space="preserve">by </w:t>
      </w:r>
      <w:r w:rsidR="00696249" w:rsidRPr="00254563">
        <w:rPr>
          <w:rFonts w:eastAsia="SimSun"/>
          <w:color w:val="000000" w:themeColor="text1"/>
          <w:sz w:val="22"/>
          <w:szCs w:val="22"/>
        </w:rPr>
        <w:t>quantitative PCR, 16S rRNA amplicon sequencing, metagenomics sequencing), SCFAs concentration (</w:t>
      </w:r>
      <w:r w:rsidR="00E64D0A" w:rsidRPr="00254563">
        <w:rPr>
          <w:rFonts w:eastAsia="SimSun"/>
          <w:color w:val="000000" w:themeColor="text1"/>
          <w:sz w:val="22"/>
          <w:szCs w:val="22"/>
        </w:rPr>
        <w:t xml:space="preserve">by </w:t>
      </w:r>
      <w:r w:rsidR="00696249" w:rsidRPr="00254563">
        <w:rPr>
          <w:rFonts w:eastAsia="SimSun"/>
          <w:color w:val="000000" w:themeColor="text1"/>
          <w:sz w:val="22"/>
          <w:szCs w:val="22"/>
        </w:rPr>
        <w:t xml:space="preserve">targeted metabolome) as well as physiological changes following the intervention of fermentable </w:t>
      </w:r>
      <w:r w:rsidR="00536821" w:rsidRPr="00254563">
        <w:rPr>
          <w:rFonts w:eastAsia="SimSun"/>
          <w:color w:val="000000" w:themeColor="text1"/>
          <w:sz w:val="22"/>
          <w:szCs w:val="22"/>
        </w:rPr>
        <w:t xml:space="preserve">dietary </w:t>
      </w:r>
      <w:r w:rsidR="00696249" w:rsidRPr="00254563">
        <w:rPr>
          <w:rFonts w:eastAsia="SimSun"/>
          <w:color w:val="000000" w:themeColor="text1"/>
          <w:sz w:val="22"/>
          <w:szCs w:val="22"/>
        </w:rPr>
        <w:t xml:space="preserve">fibers and cellulose (control group) </w:t>
      </w:r>
      <w:r w:rsidR="00696249" w:rsidRPr="00254563">
        <w:rPr>
          <w:rFonts w:eastAsia="SimSun"/>
          <w:color w:val="000000" w:themeColor="text1"/>
          <w:sz w:val="22"/>
          <w:szCs w:val="22"/>
          <w:shd w:val="clear" w:color="auto" w:fill="FFFFFF"/>
        </w:rPr>
        <w:t>(</w:t>
      </w:r>
      <w:r w:rsidR="00696249" w:rsidRPr="00254563">
        <w:rPr>
          <w:rFonts w:eastAsia="SimSun"/>
          <w:b/>
          <w:bCs/>
          <w:color w:val="000000" w:themeColor="text1"/>
          <w:sz w:val="22"/>
          <w:szCs w:val="22"/>
          <w:shd w:val="clear" w:color="auto" w:fill="FFFFFF"/>
        </w:rPr>
        <w:t>Fig. 1B</w:t>
      </w:r>
      <w:r w:rsidR="00696249" w:rsidRPr="00254563">
        <w:rPr>
          <w:rFonts w:eastAsia="SimSun"/>
          <w:color w:val="000000" w:themeColor="text1"/>
          <w:sz w:val="22"/>
          <w:szCs w:val="22"/>
          <w:shd w:val="clear" w:color="auto" w:fill="FFFFFF"/>
        </w:rPr>
        <w:t xml:space="preserve">). </w:t>
      </w:r>
      <w:r w:rsidR="00536821" w:rsidRPr="00254563">
        <w:rPr>
          <w:rFonts w:eastAsia="SimSun"/>
          <w:color w:val="000000" w:themeColor="text1"/>
          <w:sz w:val="22"/>
          <w:szCs w:val="22"/>
          <w:shd w:val="clear" w:color="auto" w:fill="FFFFFF"/>
        </w:rPr>
        <w:t xml:space="preserve">The two dietary fibers used in this study, </w:t>
      </w:r>
      <w:r w:rsidR="00536821" w:rsidRPr="00254563">
        <w:rPr>
          <w:rFonts w:eastAsia="SimSun"/>
          <w:color w:val="000000" w:themeColor="text1"/>
          <w:sz w:val="22"/>
          <w:szCs w:val="22"/>
        </w:rPr>
        <w:t>inulin and resistant starch from maize,</w:t>
      </w:r>
      <w:r w:rsidR="00696249" w:rsidRPr="00254563">
        <w:rPr>
          <w:rFonts w:eastAsia="SimSun"/>
          <w:color w:val="000000" w:themeColor="text1"/>
          <w:sz w:val="22"/>
          <w:szCs w:val="22"/>
          <w:shd w:val="clear" w:color="auto" w:fill="FFFFFF"/>
        </w:rPr>
        <w:t xml:space="preserve"> </w:t>
      </w:r>
      <w:r w:rsidR="00536821" w:rsidRPr="00254563">
        <w:rPr>
          <w:rFonts w:eastAsia="SimSun"/>
          <w:color w:val="000000" w:themeColor="text1"/>
          <w:sz w:val="22"/>
          <w:szCs w:val="22"/>
          <w:shd w:val="clear" w:color="auto" w:fill="FFFFFF"/>
        </w:rPr>
        <w:t xml:space="preserve">are </w:t>
      </w:r>
      <w:del w:id="134" w:author="Chen Liao" w:date="2021-07-11T10:04:00Z">
        <w:r w:rsidR="00536821" w:rsidRPr="00254563" w:rsidDel="003D7146">
          <w:rPr>
            <w:rFonts w:eastAsia="SimSun"/>
            <w:color w:val="000000" w:themeColor="text1"/>
            <w:sz w:val="22"/>
            <w:szCs w:val="22"/>
            <w:shd w:val="clear" w:color="auto" w:fill="FFFFFF"/>
          </w:rPr>
          <w:delText xml:space="preserve">known </w:delText>
        </w:r>
      </w:del>
      <w:ins w:id="135" w:author="Chen Liao" w:date="2021-07-11T10:04:00Z">
        <w:r w:rsidR="003D7146">
          <w:rPr>
            <w:rFonts w:eastAsia="SimSun"/>
            <w:color w:val="000000" w:themeColor="text1"/>
            <w:sz w:val="22"/>
            <w:szCs w:val="22"/>
            <w:shd w:val="clear" w:color="auto" w:fill="FFFFFF"/>
          </w:rPr>
          <w:t>able</w:t>
        </w:r>
        <w:r w:rsidR="003D7146" w:rsidRPr="003D7146">
          <w:rPr>
            <w:rFonts w:eastAsia="SimSun"/>
            <w:color w:val="000000" w:themeColor="text1"/>
            <w:sz w:val="22"/>
            <w:szCs w:val="22"/>
            <w:shd w:val="clear" w:color="auto" w:fill="FFFFFF"/>
          </w:rPr>
          <w:t xml:space="preserve"> </w:t>
        </w:r>
      </w:ins>
      <w:r w:rsidR="00536821" w:rsidRPr="003D7146">
        <w:rPr>
          <w:rFonts w:eastAsia="SimSun"/>
          <w:color w:val="000000" w:themeColor="text1"/>
          <w:sz w:val="22"/>
          <w:szCs w:val="22"/>
          <w:shd w:val="clear" w:color="auto" w:fill="FFFFFF"/>
        </w:rPr>
        <w:t>to be</w:t>
      </w:r>
      <w:r w:rsidR="00696249" w:rsidRPr="003D7146">
        <w:rPr>
          <w:rFonts w:eastAsia="SimSun"/>
          <w:color w:val="000000" w:themeColor="text1"/>
          <w:sz w:val="22"/>
          <w:szCs w:val="22"/>
          <w:shd w:val="clear" w:color="auto" w:fill="FFFFFF"/>
        </w:rPr>
        <w:t xml:space="preserve"> degraded by gut bacteria in the cecum</w:t>
      </w:r>
      <w:del w:id="136" w:author="Chen Liao" w:date="2021-07-11T10:04:00Z">
        <w:r w:rsidR="00696249" w:rsidRPr="00254563" w:rsidDel="003D7146">
          <w:rPr>
            <w:rFonts w:eastAsia="SimSun"/>
            <w:color w:val="000000" w:themeColor="text1"/>
            <w:sz w:val="22"/>
            <w:szCs w:val="22"/>
            <w:shd w:val="clear" w:color="auto" w:fill="FFFFFF"/>
          </w:rPr>
          <w:delText xml:space="preserve"> and </w:delText>
        </w:r>
      </w:del>
      <w:ins w:id="137" w:author="Chen Liao" w:date="2021-07-11T10:04:00Z">
        <w:r w:rsidR="003D7146">
          <w:rPr>
            <w:rFonts w:eastAsia="SimSun"/>
            <w:color w:val="000000" w:themeColor="text1"/>
            <w:sz w:val="22"/>
            <w:szCs w:val="22"/>
            <w:shd w:val="clear" w:color="auto" w:fill="FFFFFF"/>
          </w:rPr>
          <w:t>/</w:t>
        </w:r>
      </w:ins>
      <w:r w:rsidR="00696249" w:rsidRPr="003D7146">
        <w:rPr>
          <w:rFonts w:eastAsia="SimSun"/>
          <w:color w:val="000000" w:themeColor="text1"/>
          <w:sz w:val="22"/>
          <w:szCs w:val="22"/>
          <w:shd w:val="clear" w:color="auto" w:fill="FFFFFF"/>
        </w:rPr>
        <w:t xml:space="preserve">colon </w:t>
      </w:r>
      <w:r w:rsidR="00696249" w:rsidRPr="00831D1D">
        <w:rPr>
          <w:rFonts w:eastAsia="SimSun"/>
          <w:color w:val="000000" w:themeColor="text1"/>
          <w:sz w:val="22"/>
          <w:szCs w:val="22"/>
        </w:rPr>
        <w:fldChar w:fldCharType="begin"/>
      </w:r>
      <w:r w:rsidR="004E0554" w:rsidRPr="00254563">
        <w:rPr>
          <w:rFonts w:eastAsia="SimSun"/>
          <w:color w:val="000000" w:themeColor="text1"/>
          <w:sz w:val="22"/>
          <w:szCs w:val="22"/>
        </w:rPr>
        <w:instrText xml:space="preserve"> ADDIN NE.Ref.{300B4D27-C6D9-4CD7-AF8C-AE4892D9E510}</w:instrText>
      </w:r>
      <w:r w:rsidR="00696249" w:rsidRPr="00831D1D">
        <w:rPr>
          <w:rFonts w:eastAsia="SimSun"/>
          <w:color w:val="000000" w:themeColor="text1"/>
          <w:sz w:val="22"/>
          <w:szCs w:val="22"/>
          <w:rPrChange w:id="138" w:author="Chen Liao" w:date="2021-07-09T20:20:00Z">
            <w:rPr>
              <w:rFonts w:eastAsia="SimSun"/>
              <w:color w:val="000000" w:themeColor="text1"/>
              <w:sz w:val="22"/>
              <w:szCs w:val="22"/>
            </w:rPr>
          </w:rPrChange>
        </w:rPr>
        <w:fldChar w:fldCharType="separate"/>
      </w:r>
      <w:r w:rsidR="004E0554" w:rsidRPr="00831D1D">
        <w:rPr>
          <w:rFonts w:eastAsiaTheme="minorEastAsia"/>
          <w:color w:val="080000"/>
          <w:sz w:val="22"/>
          <w:szCs w:val="22"/>
        </w:rPr>
        <w:t>[24, 25]</w:t>
      </w:r>
      <w:r w:rsidR="00696249" w:rsidRPr="00831D1D">
        <w:rPr>
          <w:rFonts w:eastAsia="SimSun"/>
          <w:color w:val="000000" w:themeColor="text1"/>
          <w:sz w:val="22"/>
          <w:szCs w:val="22"/>
        </w:rPr>
        <w:fldChar w:fldCharType="end"/>
      </w:r>
      <w:r w:rsidR="00536821" w:rsidRPr="00254563">
        <w:rPr>
          <w:rFonts w:eastAsia="SimSun"/>
          <w:color w:val="000000" w:themeColor="text1"/>
          <w:sz w:val="22"/>
          <w:szCs w:val="22"/>
        </w:rPr>
        <w:t xml:space="preserve"> </w:t>
      </w:r>
      <w:r w:rsidR="00696249" w:rsidRPr="00831D1D">
        <w:rPr>
          <w:rFonts w:eastAsia="SimSun"/>
          <w:color w:val="000000" w:themeColor="text1"/>
          <w:sz w:val="22"/>
          <w:szCs w:val="22"/>
        </w:rPr>
        <w:t xml:space="preserve">and </w:t>
      </w:r>
      <w:del w:id="139" w:author="Chen Liao" w:date="2021-07-11T10:04:00Z">
        <w:r w:rsidR="00536821" w:rsidRPr="00B71192" w:rsidDel="003D7146">
          <w:rPr>
            <w:rFonts w:eastAsia="SimSun"/>
            <w:color w:val="000000" w:themeColor="text1"/>
            <w:sz w:val="22"/>
            <w:szCs w:val="22"/>
          </w:rPr>
          <w:delText xml:space="preserve">used </w:delText>
        </w:r>
      </w:del>
      <w:r w:rsidR="00536821" w:rsidRPr="00B71192">
        <w:rPr>
          <w:rFonts w:eastAsia="SimSun"/>
          <w:color w:val="000000" w:themeColor="text1"/>
          <w:sz w:val="22"/>
          <w:szCs w:val="22"/>
        </w:rPr>
        <w:t>to</w:t>
      </w:r>
      <w:r w:rsidR="00696249" w:rsidRPr="004A5CF4">
        <w:rPr>
          <w:rFonts w:eastAsia="SimSun"/>
          <w:color w:val="000000" w:themeColor="text1"/>
          <w:sz w:val="22"/>
          <w:szCs w:val="22"/>
        </w:rPr>
        <w:t xml:space="preserve"> stimulate the production of SCFAs </w:t>
      </w:r>
      <w:r w:rsidR="00696249" w:rsidRPr="00831D1D">
        <w:rPr>
          <w:rFonts w:eastAsia="SimSun"/>
          <w:color w:val="000000" w:themeColor="text1"/>
          <w:sz w:val="22"/>
          <w:szCs w:val="22"/>
        </w:rPr>
        <w:fldChar w:fldCharType="begin"/>
      </w:r>
      <w:r w:rsidR="004E0554" w:rsidRPr="00254563">
        <w:rPr>
          <w:rFonts w:eastAsia="SimSun"/>
          <w:color w:val="000000" w:themeColor="text1"/>
          <w:sz w:val="22"/>
          <w:szCs w:val="22"/>
        </w:rPr>
        <w:instrText xml:space="preserve"> ADDIN NE.Ref.{66820326-90BB-4F68-844C-348A4AB35B19}</w:instrText>
      </w:r>
      <w:r w:rsidR="00696249" w:rsidRPr="00831D1D">
        <w:rPr>
          <w:rFonts w:eastAsia="SimSun"/>
          <w:color w:val="000000" w:themeColor="text1"/>
          <w:sz w:val="22"/>
          <w:szCs w:val="22"/>
          <w:rPrChange w:id="140" w:author="Chen Liao" w:date="2021-07-09T20:20:00Z">
            <w:rPr>
              <w:rFonts w:eastAsia="SimSun"/>
              <w:color w:val="000000" w:themeColor="text1"/>
              <w:sz w:val="22"/>
              <w:szCs w:val="22"/>
            </w:rPr>
          </w:rPrChange>
        </w:rPr>
        <w:fldChar w:fldCharType="separate"/>
      </w:r>
      <w:r w:rsidR="004E0554" w:rsidRPr="00831D1D">
        <w:rPr>
          <w:rFonts w:eastAsiaTheme="minorEastAsia"/>
          <w:color w:val="080000"/>
          <w:sz w:val="22"/>
          <w:szCs w:val="22"/>
        </w:rPr>
        <w:t>[8, 12]</w:t>
      </w:r>
      <w:r w:rsidR="00696249" w:rsidRPr="00831D1D">
        <w:rPr>
          <w:rFonts w:eastAsia="SimSun"/>
          <w:color w:val="000000" w:themeColor="text1"/>
          <w:sz w:val="22"/>
          <w:szCs w:val="22"/>
        </w:rPr>
        <w:fldChar w:fldCharType="end"/>
      </w:r>
      <w:r w:rsidR="00696249" w:rsidRPr="00254563">
        <w:rPr>
          <w:rFonts w:eastAsia="SimSun"/>
          <w:color w:val="000000" w:themeColor="text1"/>
          <w:sz w:val="22"/>
          <w:szCs w:val="22"/>
        </w:rPr>
        <w:t>.</w:t>
      </w:r>
    </w:p>
    <w:p w14:paraId="5A853B95" w14:textId="0A793112" w:rsidR="00DE22F6" w:rsidRPr="003D7146" w:rsidRDefault="00797D57" w:rsidP="004F158A">
      <w:pPr>
        <w:spacing w:line="360" w:lineRule="auto"/>
        <w:ind w:firstLine="720"/>
        <w:jc w:val="both"/>
        <w:rPr>
          <w:rStyle w:val="fontstyle01"/>
          <w:rFonts w:ascii="Times New Roman" w:hAnsi="Times New Roman"/>
          <w:color w:val="000000" w:themeColor="text1"/>
          <w:sz w:val="22"/>
          <w:szCs w:val="22"/>
        </w:rPr>
      </w:pPr>
      <w:commentRangeStart w:id="141"/>
      <w:r w:rsidRPr="00B71192">
        <w:rPr>
          <w:rStyle w:val="fontstyle01"/>
          <w:rFonts w:ascii="Times New Roman" w:hAnsi="Times New Roman"/>
          <w:color w:val="000000" w:themeColor="text1"/>
          <w:sz w:val="22"/>
          <w:szCs w:val="22"/>
        </w:rPr>
        <w:t>Consistent with previous studies</w:t>
      </w:r>
      <w:commentRangeEnd w:id="141"/>
      <w:r w:rsidR="004D25A6" w:rsidRPr="00254563">
        <w:rPr>
          <w:rStyle w:val="CommentReference"/>
        </w:rPr>
        <w:commentReference w:id="141"/>
      </w:r>
      <w:r w:rsidRPr="00254563">
        <w:rPr>
          <w:rStyle w:val="fontstyle01"/>
          <w:rFonts w:ascii="Times New Roman" w:hAnsi="Times New Roman"/>
          <w:color w:val="000000" w:themeColor="text1"/>
          <w:sz w:val="22"/>
          <w:szCs w:val="22"/>
        </w:rPr>
        <w:t xml:space="preserve"> </w:t>
      </w:r>
      <w:r w:rsidR="006E6649" w:rsidRPr="00831D1D">
        <w:rPr>
          <w:rStyle w:val="fontstyle01"/>
          <w:rFonts w:ascii="Times New Roman" w:hAnsi="Times New Roman"/>
          <w:color w:val="000000" w:themeColor="text1"/>
          <w:sz w:val="22"/>
          <w:szCs w:val="22"/>
        </w:rPr>
        <w:fldChar w:fldCharType="begin"/>
      </w:r>
      <w:r w:rsidR="004E0554" w:rsidRPr="00254563">
        <w:rPr>
          <w:rStyle w:val="fontstyle01"/>
          <w:rFonts w:ascii="Times New Roman" w:hAnsi="Times New Roman"/>
          <w:color w:val="000000" w:themeColor="text1"/>
          <w:sz w:val="22"/>
          <w:szCs w:val="22"/>
        </w:rPr>
        <w:instrText xml:space="preserve"> ADDIN NE.Ref.{B67DA7F2-DA21-4423-A8DC-515D861D87AB}</w:instrText>
      </w:r>
      <w:r w:rsidR="006E6649" w:rsidRPr="00831D1D">
        <w:rPr>
          <w:rStyle w:val="fontstyle01"/>
          <w:rFonts w:ascii="Times New Roman" w:hAnsi="Times New Roman"/>
          <w:color w:val="000000" w:themeColor="text1"/>
          <w:sz w:val="22"/>
          <w:szCs w:val="22"/>
          <w:rPrChange w:id="142" w:author="Chen Liao" w:date="2021-07-09T20:20:00Z">
            <w:rPr>
              <w:rStyle w:val="fontstyle01"/>
              <w:rFonts w:ascii="Times New Roman" w:hAnsi="Times New Roman"/>
              <w:color w:val="000000" w:themeColor="text1"/>
              <w:sz w:val="22"/>
              <w:szCs w:val="22"/>
            </w:rPr>
          </w:rPrChange>
        </w:rPr>
        <w:fldChar w:fldCharType="separate"/>
      </w:r>
      <w:r w:rsidR="004E0554" w:rsidRPr="00831D1D">
        <w:rPr>
          <w:rFonts w:eastAsiaTheme="minorEastAsia"/>
          <w:color w:val="080000"/>
          <w:sz w:val="22"/>
          <w:szCs w:val="22"/>
        </w:rPr>
        <w:t>[26, 27]</w:t>
      </w:r>
      <w:r w:rsidR="006E6649" w:rsidRPr="00831D1D">
        <w:rPr>
          <w:rStyle w:val="fontstyle01"/>
          <w:rFonts w:ascii="Times New Roman" w:hAnsi="Times New Roman"/>
          <w:color w:val="000000" w:themeColor="text1"/>
          <w:sz w:val="22"/>
          <w:szCs w:val="22"/>
        </w:rPr>
        <w:fldChar w:fldCharType="end"/>
      </w:r>
      <w:r w:rsidR="002D5EA7" w:rsidRPr="00254563">
        <w:rPr>
          <w:color w:val="000000" w:themeColor="text1"/>
          <w:sz w:val="22"/>
          <w:szCs w:val="22"/>
          <w:shd w:val="clear" w:color="auto" w:fill="FFFFFF"/>
        </w:rPr>
        <w:t>, the</w:t>
      </w:r>
      <w:r w:rsidR="007068E6" w:rsidRPr="00831D1D">
        <w:rPr>
          <w:color w:val="000000" w:themeColor="text1"/>
          <w:sz w:val="22"/>
          <w:szCs w:val="22"/>
          <w:shd w:val="clear" w:color="auto" w:fill="FFFFFF"/>
        </w:rPr>
        <w:t xml:space="preserve">se </w:t>
      </w:r>
      <w:r w:rsidR="00032952" w:rsidRPr="00B71192">
        <w:rPr>
          <w:color w:val="000000" w:themeColor="text1"/>
          <w:sz w:val="22"/>
          <w:szCs w:val="22"/>
          <w:shd w:val="clear" w:color="auto" w:fill="FFFFFF"/>
        </w:rPr>
        <w:t>mice</w:t>
      </w:r>
      <w:ins w:id="143" w:author="Chen Liao" w:date="2021-07-04T16:47:00Z">
        <w:r w:rsidR="001B4DF9" w:rsidRPr="004A5CF4">
          <w:rPr>
            <w:color w:val="000000" w:themeColor="text1"/>
            <w:sz w:val="22"/>
            <w:szCs w:val="22"/>
            <w:shd w:val="clear" w:color="auto" w:fill="FFFFFF"/>
          </w:rPr>
          <w:t xml:space="preserve"> </w:t>
        </w:r>
      </w:ins>
      <w:ins w:id="144" w:author="Chen Liao" w:date="2021-07-04T16:49:00Z">
        <w:r w:rsidR="001B4DF9" w:rsidRPr="00B72097">
          <w:rPr>
            <w:color w:val="000000" w:themeColor="text1"/>
            <w:sz w:val="22"/>
            <w:szCs w:val="22"/>
            <w:shd w:val="clear" w:color="auto" w:fill="FFFFFF"/>
          </w:rPr>
          <w:t xml:space="preserve">grown </w:t>
        </w:r>
      </w:ins>
      <w:ins w:id="145" w:author="Chen Liao" w:date="2021-07-04T16:48:00Z">
        <w:r w:rsidR="001B4DF9" w:rsidRPr="000B7BB6">
          <w:rPr>
            <w:color w:val="000000" w:themeColor="text1"/>
            <w:sz w:val="22"/>
            <w:szCs w:val="22"/>
            <w:shd w:val="clear" w:color="auto" w:fill="FFFFFF"/>
          </w:rPr>
          <w:t>in vendor-specific</w:t>
        </w:r>
      </w:ins>
      <w:ins w:id="146" w:author="Chen Liao" w:date="2021-07-04T16:49:00Z">
        <w:r w:rsidR="001B4DF9" w:rsidRPr="00142E3F">
          <w:rPr>
            <w:color w:val="000000" w:themeColor="text1"/>
            <w:sz w:val="22"/>
            <w:szCs w:val="22"/>
            <w:shd w:val="clear" w:color="auto" w:fill="FFFFFF"/>
          </w:rPr>
          <w:t xml:space="preserve"> housing</w:t>
        </w:r>
      </w:ins>
      <w:ins w:id="147" w:author="Chen Liao" w:date="2021-07-04T16:50:00Z">
        <w:r w:rsidR="00CC535A" w:rsidRPr="00672B31">
          <w:rPr>
            <w:color w:val="000000" w:themeColor="text1"/>
            <w:sz w:val="22"/>
            <w:szCs w:val="22"/>
            <w:shd w:val="clear" w:color="auto" w:fill="FFFFFF"/>
          </w:rPr>
          <w:t xml:space="preserve"> and feeding</w:t>
        </w:r>
      </w:ins>
      <w:ins w:id="148" w:author="Chen Liao" w:date="2021-07-04T16:49:00Z">
        <w:r w:rsidR="001B4DF9" w:rsidRPr="00A9151C">
          <w:rPr>
            <w:color w:val="000000" w:themeColor="text1"/>
            <w:sz w:val="22"/>
            <w:szCs w:val="22"/>
            <w:shd w:val="clear" w:color="auto" w:fill="FFFFFF"/>
          </w:rPr>
          <w:t xml:space="preserve"> conditions </w:t>
        </w:r>
      </w:ins>
      <w:del w:id="149" w:author="Chen Liao" w:date="2021-07-04T16:50:00Z">
        <w:r w:rsidR="002D5EA7" w:rsidRPr="00254563" w:rsidDel="00CC535A">
          <w:rPr>
            <w:color w:val="000000" w:themeColor="text1"/>
            <w:sz w:val="22"/>
            <w:szCs w:val="22"/>
            <w:shd w:val="clear" w:color="auto" w:fill="FFFFFF"/>
          </w:rPr>
          <w:delText xml:space="preserve"> </w:delText>
        </w:r>
      </w:del>
      <w:r w:rsidR="002D5EA7" w:rsidRPr="00254563">
        <w:rPr>
          <w:color w:val="000000" w:themeColor="text1"/>
          <w:sz w:val="22"/>
          <w:szCs w:val="22"/>
          <w:shd w:val="clear" w:color="auto" w:fill="FFFFFF"/>
        </w:rPr>
        <w:t xml:space="preserve">can be </w:t>
      </w:r>
      <w:r w:rsidR="004C1AFA" w:rsidRPr="00254563">
        <w:rPr>
          <w:color w:val="000000" w:themeColor="text1"/>
          <w:sz w:val="22"/>
          <w:szCs w:val="22"/>
          <w:shd w:val="clear" w:color="auto" w:fill="FFFFFF"/>
        </w:rPr>
        <w:t xml:space="preserve">naturally </w:t>
      </w:r>
      <w:r w:rsidR="002D5EA7" w:rsidRPr="00254563">
        <w:rPr>
          <w:color w:val="000000" w:themeColor="text1"/>
          <w:sz w:val="22"/>
          <w:szCs w:val="22"/>
          <w:shd w:val="clear" w:color="auto" w:fill="FFFFFF"/>
        </w:rPr>
        <w:t xml:space="preserve">divided by vendor sources </w:t>
      </w:r>
      <w:r w:rsidR="0007569A" w:rsidRPr="00254563">
        <w:rPr>
          <w:color w:val="000000" w:themeColor="text1"/>
          <w:sz w:val="22"/>
          <w:szCs w:val="22"/>
          <w:shd w:val="clear" w:color="auto" w:fill="FFFFFF"/>
        </w:rPr>
        <w:t>into</w:t>
      </w:r>
      <w:r w:rsidR="002D5EA7" w:rsidRPr="00254563">
        <w:rPr>
          <w:color w:val="000000" w:themeColor="text1"/>
          <w:sz w:val="22"/>
          <w:szCs w:val="22"/>
          <w:shd w:val="clear" w:color="auto" w:fill="FFFFFF"/>
        </w:rPr>
        <w:t xml:space="preserve"> groups </w:t>
      </w:r>
      <w:r w:rsidR="0007569A" w:rsidRPr="00254563">
        <w:rPr>
          <w:color w:val="000000" w:themeColor="text1"/>
          <w:sz w:val="22"/>
          <w:szCs w:val="22"/>
          <w:shd w:val="clear" w:color="auto" w:fill="FFFFFF"/>
        </w:rPr>
        <w:t>with distinct</w:t>
      </w:r>
      <w:r w:rsidR="002D5EA7" w:rsidRPr="00254563">
        <w:rPr>
          <w:color w:val="000000" w:themeColor="text1"/>
          <w:sz w:val="22"/>
          <w:szCs w:val="22"/>
          <w:shd w:val="clear" w:color="auto" w:fill="FFFFFF"/>
        </w:rPr>
        <w:t xml:space="preserve"> microbiota</w:t>
      </w:r>
      <w:r w:rsidR="00A71A85" w:rsidRPr="00254563">
        <w:rPr>
          <w:color w:val="000000" w:themeColor="text1"/>
          <w:sz w:val="22"/>
          <w:szCs w:val="22"/>
          <w:shd w:val="clear" w:color="auto" w:fill="FFFFFF"/>
        </w:rPr>
        <w:t xml:space="preserve"> composition</w:t>
      </w:r>
      <w:r w:rsidR="002D5EA7" w:rsidRPr="00254563">
        <w:rPr>
          <w:color w:val="000000" w:themeColor="text1"/>
          <w:sz w:val="22"/>
          <w:szCs w:val="22"/>
          <w:shd w:val="clear" w:color="auto" w:fill="FFFFFF"/>
        </w:rPr>
        <w:t xml:space="preserve">. </w:t>
      </w:r>
      <w:r w:rsidR="00B97578" w:rsidRPr="00254563">
        <w:rPr>
          <w:color w:val="000000" w:themeColor="text1"/>
          <w:sz w:val="22"/>
          <w:szCs w:val="22"/>
          <w:shd w:val="clear" w:color="auto" w:fill="FFFFFF"/>
        </w:rPr>
        <w:t>Beta-diversity (between-sample distance)</w:t>
      </w:r>
      <w:r w:rsidR="008E05B7" w:rsidRPr="00254563">
        <w:rPr>
          <w:color w:val="000000" w:themeColor="text1"/>
          <w:sz w:val="22"/>
          <w:szCs w:val="22"/>
          <w:shd w:val="clear" w:color="auto" w:fill="FFFFFF"/>
        </w:rPr>
        <w:t xml:space="preserve"> calculated by </w:t>
      </w:r>
      <w:bookmarkStart w:id="150" w:name="OLE_LINK66"/>
      <w:bookmarkStart w:id="151" w:name="OLE_LINK67"/>
      <w:r w:rsidR="008E05B7" w:rsidRPr="00254563">
        <w:rPr>
          <w:color w:val="000000" w:themeColor="text1"/>
          <w:sz w:val="22"/>
          <w:szCs w:val="22"/>
          <w:shd w:val="clear" w:color="auto" w:fill="FFFFFF"/>
        </w:rPr>
        <w:t>Aitchison distance</w:t>
      </w:r>
      <w:bookmarkEnd w:id="150"/>
      <w:bookmarkEnd w:id="151"/>
      <w:r w:rsidR="008E05B7" w:rsidRPr="00254563">
        <w:rPr>
          <w:color w:val="000000" w:themeColor="text1"/>
          <w:sz w:val="22"/>
          <w:szCs w:val="22"/>
          <w:shd w:val="clear" w:color="auto" w:fill="FFFFFF"/>
        </w:rPr>
        <w:t xml:space="preserve"> </w:t>
      </w:r>
      <w:r w:rsidR="00E101E1" w:rsidRPr="00254563">
        <w:rPr>
          <w:color w:val="000000" w:themeColor="text1"/>
          <w:sz w:val="22"/>
          <w:szCs w:val="22"/>
          <w:shd w:val="clear" w:color="auto" w:fill="FFFFFF"/>
        </w:rPr>
        <w:t xml:space="preserve">shows </w:t>
      </w:r>
      <w:r w:rsidR="002E3514" w:rsidRPr="00254563">
        <w:rPr>
          <w:color w:val="000000" w:themeColor="text1"/>
          <w:sz w:val="22"/>
          <w:szCs w:val="22"/>
          <w:shd w:val="clear" w:color="auto" w:fill="FFFFFF"/>
        </w:rPr>
        <w:t xml:space="preserve">that the baseline </w:t>
      </w:r>
      <w:r w:rsidR="00045481" w:rsidRPr="00254563">
        <w:rPr>
          <w:color w:val="000000" w:themeColor="text1"/>
          <w:sz w:val="22"/>
          <w:szCs w:val="22"/>
          <w:shd w:val="clear" w:color="auto" w:fill="FFFFFF"/>
        </w:rPr>
        <w:t>composition</w:t>
      </w:r>
      <w:r w:rsidR="002523A6" w:rsidRPr="00254563">
        <w:rPr>
          <w:color w:val="000000" w:themeColor="text1"/>
          <w:sz w:val="22"/>
          <w:szCs w:val="22"/>
          <w:shd w:val="clear" w:color="auto" w:fill="FFFFFF"/>
        </w:rPr>
        <w:t>s</w:t>
      </w:r>
      <w:r w:rsidR="002E3514" w:rsidRPr="00254563">
        <w:rPr>
          <w:color w:val="000000" w:themeColor="text1"/>
          <w:sz w:val="22"/>
          <w:szCs w:val="22"/>
          <w:shd w:val="clear" w:color="auto" w:fill="FFFFFF"/>
        </w:rPr>
        <w:t xml:space="preserve"> of our mice cluster by vendor (Adonis, </w:t>
      </w:r>
      <w:r w:rsidR="002E3514" w:rsidRPr="00254563">
        <w:rPr>
          <w:i/>
          <w:iCs/>
          <w:color w:val="000000" w:themeColor="text1"/>
          <w:sz w:val="22"/>
          <w:szCs w:val="22"/>
          <w:shd w:val="clear" w:color="auto" w:fill="FFFFFF"/>
        </w:rPr>
        <w:t>P</w:t>
      </w:r>
      <w:r w:rsidR="00131AF4" w:rsidRPr="00254563">
        <w:rPr>
          <w:color w:val="000000" w:themeColor="text1"/>
          <w:sz w:val="22"/>
          <w:szCs w:val="22"/>
          <w:shd w:val="clear" w:color="auto" w:fill="FFFFFF"/>
        </w:rPr>
        <w:t xml:space="preserve"> </w:t>
      </w:r>
      <w:r w:rsidR="002E3514" w:rsidRPr="00254563">
        <w:rPr>
          <w:color w:val="000000" w:themeColor="text1"/>
          <w:sz w:val="22"/>
          <w:szCs w:val="22"/>
          <w:shd w:val="clear" w:color="auto" w:fill="FFFFFF"/>
        </w:rPr>
        <w:t>&lt;</w:t>
      </w:r>
      <w:r w:rsidR="00131AF4" w:rsidRPr="00254563">
        <w:rPr>
          <w:color w:val="000000" w:themeColor="text1"/>
          <w:sz w:val="22"/>
          <w:szCs w:val="22"/>
          <w:shd w:val="clear" w:color="auto" w:fill="FFFFFF"/>
        </w:rPr>
        <w:t xml:space="preserve"> </w:t>
      </w:r>
      <w:r w:rsidR="002E3514" w:rsidRPr="00254563">
        <w:rPr>
          <w:color w:val="000000" w:themeColor="text1"/>
          <w:sz w:val="22"/>
          <w:szCs w:val="22"/>
          <w:shd w:val="clear" w:color="auto" w:fill="FFFFFF"/>
        </w:rPr>
        <w:t>0.001) and are characterized by distinct bacterial taxa</w:t>
      </w:r>
      <w:r w:rsidR="00E86076" w:rsidRPr="00254563">
        <w:rPr>
          <w:color w:val="000000" w:themeColor="text1"/>
          <w:sz w:val="22"/>
          <w:szCs w:val="22"/>
          <w:shd w:val="clear" w:color="auto" w:fill="FFFFFF"/>
        </w:rPr>
        <w:t xml:space="preserve"> (</w:t>
      </w:r>
      <w:r w:rsidR="00E86076" w:rsidRPr="00254563">
        <w:rPr>
          <w:b/>
          <w:bCs/>
          <w:color w:val="000000" w:themeColor="text1"/>
          <w:sz w:val="22"/>
          <w:szCs w:val="22"/>
          <w:shd w:val="clear" w:color="auto" w:fill="FFFFFF"/>
        </w:rPr>
        <w:t>Fig. 1</w:t>
      </w:r>
      <w:r w:rsidR="00926B99" w:rsidRPr="00254563">
        <w:rPr>
          <w:b/>
          <w:bCs/>
          <w:color w:val="000000" w:themeColor="text1"/>
          <w:sz w:val="22"/>
          <w:szCs w:val="22"/>
          <w:shd w:val="clear" w:color="auto" w:fill="FFFFFF"/>
        </w:rPr>
        <w:t>C</w:t>
      </w:r>
      <w:r w:rsidR="00526656" w:rsidRPr="00254563">
        <w:rPr>
          <w:b/>
          <w:bCs/>
          <w:color w:val="000000" w:themeColor="text1"/>
          <w:sz w:val="22"/>
          <w:szCs w:val="22"/>
          <w:shd w:val="clear" w:color="auto" w:fill="FFFFFF"/>
        </w:rPr>
        <w:t>,</w:t>
      </w:r>
      <w:r w:rsidR="00304797" w:rsidRPr="00254563">
        <w:rPr>
          <w:b/>
          <w:bCs/>
          <w:color w:val="000000" w:themeColor="text1"/>
          <w:sz w:val="22"/>
          <w:szCs w:val="22"/>
          <w:shd w:val="clear" w:color="auto" w:fill="FFFFFF"/>
        </w:rPr>
        <w:t xml:space="preserve"> Fig. </w:t>
      </w:r>
      <w:r w:rsidR="00526656" w:rsidRPr="00254563">
        <w:rPr>
          <w:b/>
          <w:bCs/>
          <w:color w:val="000000" w:themeColor="text1"/>
          <w:sz w:val="22"/>
          <w:szCs w:val="22"/>
          <w:shd w:val="clear" w:color="auto" w:fill="FFFFFF"/>
        </w:rPr>
        <w:t>S1</w:t>
      </w:r>
      <w:ins w:id="152" w:author="Chen Liao" w:date="2021-07-09T22:24:00Z">
        <w:r w:rsidR="00251065">
          <w:rPr>
            <w:b/>
            <w:bCs/>
            <w:color w:val="000000" w:themeColor="text1"/>
            <w:sz w:val="22"/>
            <w:szCs w:val="22"/>
            <w:shd w:val="clear" w:color="auto" w:fill="FFFFFF"/>
          </w:rPr>
          <w:t>A</w:t>
        </w:r>
      </w:ins>
      <w:r w:rsidR="00E86076" w:rsidRPr="00251065">
        <w:rPr>
          <w:color w:val="000000" w:themeColor="text1"/>
          <w:sz w:val="22"/>
          <w:szCs w:val="22"/>
          <w:shd w:val="clear" w:color="auto" w:fill="FFFFFF"/>
        </w:rPr>
        <w:t>)</w:t>
      </w:r>
      <w:r w:rsidR="002E3514" w:rsidRPr="00B72097">
        <w:rPr>
          <w:color w:val="000000" w:themeColor="text1"/>
          <w:sz w:val="22"/>
          <w:szCs w:val="22"/>
          <w:shd w:val="clear" w:color="auto" w:fill="FFFFFF"/>
        </w:rPr>
        <w:t xml:space="preserve">. </w:t>
      </w:r>
      <w:r w:rsidR="006A7A4E" w:rsidRPr="00672B31">
        <w:rPr>
          <w:color w:val="000000" w:themeColor="text1"/>
          <w:sz w:val="22"/>
          <w:szCs w:val="22"/>
          <w:shd w:val="clear" w:color="auto" w:fill="FFFFFF"/>
        </w:rPr>
        <w:t xml:space="preserve">For example, </w:t>
      </w:r>
      <w:r w:rsidR="006A7A4E" w:rsidRPr="00A9151C">
        <w:rPr>
          <w:color w:val="000000" w:themeColor="text1"/>
          <w:sz w:val="22"/>
          <w:szCs w:val="22"/>
        </w:rPr>
        <w:t xml:space="preserve">Shanghai mice </w:t>
      </w:r>
      <w:r w:rsidR="00E33974" w:rsidRPr="00D04346">
        <w:rPr>
          <w:color w:val="000000" w:themeColor="text1"/>
          <w:sz w:val="22"/>
          <w:szCs w:val="22"/>
        </w:rPr>
        <w:t>have low relative abundance</w:t>
      </w:r>
      <w:r w:rsidR="00654541" w:rsidRPr="002C5DB1">
        <w:rPr>
          <w:color w:val="000000" w:themeColor="text1"/>
          <w:sz w:val="22"/>
          <w:szCs w:val="22"/>
        </w:rPr>
        <w:t>s</w:t>
      </w:r>
      <w:r w:rsidR="00E33974" w:rsidRPr="003D7146">
        <w:rPr>
          <w:color w:val="000000" w:themeColor="text1"/>
          <w:sz w:val="22"/>
          <w:szCs w:val="22"/>
        </w:rPr>
        <w:t xml:space="preserve"> of </w:t>
      </w:r>
      <w:r w:rsidR="006A7A4E" w:rsidRPr="00306E41">
        <w:rPr>
          <w:color w:val="000000" w:themeColor="text1"/>
          <w:sz w:val="22"/>
          <w:szCs w:val="22"/>
        </w:rPr>
        <w:t xml:space="preserve">several </w:t>
      </w:r>
      <w:r w:rsidR="00D8528C" w:rsidRPr="00316577">
        <w:rPr>
          <w:color w:val="000000" w:themeColor="text1"/>
          <w:sz w:val="22"/>
          <w:szCs w:val="22"/>
        </w:rPr>
        <w:t xml:space="preserve">commensal </w:t>
      </w:r>
      <w:r w:rsidR="00E05159" w:rsidRPr="00675077">
        <w:rPr>
          <w:color w:val="000000" w:themeColor="text1"/>
          <w:sz w:val="22"/>
          <w:szCs w:val="22"/>
        </w:rPr>
        <w:t>polysaccharide</w:t>
      </w:r>
      <w:r w:rsidR="003C676A" w:rsidRPr="00254563">
        <w:rPr>
          <w:color w:val="000000" w:themeColor="text1"/>
          <w:sz w:val="22"/>
          <w:szCs w:val="22"/>
        </w:rPr>
        <w:t>-</w:t>
      </w:r>
      <w:r w:rsidR="00BD32F3" w:rsidRPr="00254563">
        <w:rPr>
          <w:color w:val="000000" w:themeColor="text1"/>
          <w:sz w:val="22"/>
          <w:szCs w:val="22"/>
        </w:rPr>
        <w:t>degrad</w:t>
      </w:r>
      <w:r w:rsidR="003C676A" w:rsidRPr="00254563">
        <w:rPr>
          <w:color w:val="000000" w:themeColor="text1"/>
          <w:sz w:val="22"/>
          <w:szCs w:val="22"/>
        </w:rPr>
        <w:t>ing bacteria</w:t>
      </w:r>
      <w:r w:rsidR="00BD32F3" w:rsidRPr="00254563" w:rsidDel="00BD32F3">
        <w:rPr>
          <w:color w:val="000000" w:themeColor="text1"/>
          <w:sz w:val="22"/>
          <w:szCs w:val="22"/>
        </w:rPr>
        <w:t xml:space="preserve"> </w:t>
      </w:r>
      <w:r w:rsidR="00D8528C" w:rsidRPr="00254563">
        <w:rPr>
          <w:color w:val="000000" w:themeColor="text1"/>
          <w:sz w:val="22"/>
          <w:szCs w:val="22"/>
        </w:rPr>
        <w:t>such as</w:t>
      </w:r>
      <w:r w:rsidR="006A7A4E" w:rsidRPr="00254563">
        <w:rPr>
          <w:color w:val="000000" w:themeColor="text1"/>
          <w:sz w:val="22"/>
          <w:szCs w:val="22"/>
        </w:rPr>
        <w:t xml:space="preserve"> </w:t>
      </w:r>
      <w:proofErr w:type="spellStart"/>
      <w:r w:rsidR="006A7A4E" w:rsidRPr="00254563">
        <w:rPr>
          <w:i/>
          <w:iCs/>
          <w:color w:val="000000" w:themeColor="text1"/>
          <w:sz w:val="22"/>
          <w:szCs w:val="22"/>
          <w:shd w:val="clear" w:color="auto" w:fill="FFFFFF"/>
        </w:rPr>
        <w:t>Muribaculaceae</w:t>
      </w:r>
      <w:proofErr w:type="spellEnd"/>
      <w:r w:rsidR="006A7A4E" w:rsidRPr="00254563">
        <w:rPr>
          <w:color w:val="000000" w:themeColor="text1"/>
          <w:sz w:val="22"/>
          <w:szCs w:val="22"/>
          <w:shd w:val="clear" w:color="auto" w:fill="FFFFFF"/>
        </w:rPr>
        <w:t xml:space="preserve"> a</w:t>
      </w:r>
      <w:r w:rsidR="00D8528C" w:rsidRPr="00254563">
        <w:rPr>
          <w:color w:val="000000" w:themeColor="text1"/>
          <w:sz w:val="22"/>
          <w:szCs w:val="22"/>
          <w:shd w:val="clear" w:color="auto" w:fill="FFFFFF"/>
        </w:rPr>
        <w:t xml:space="preserve">nd </w:t>
      </w:r>
      <w:proofErr w:type="spellStart"/>
      <w:r w:rsidR="00D8528C" w:rsidRPr="00254563">
        <w:rPr>
          <w:i/>
          <w:iCs/>
          <w:color w:val="000000" w:themeColor="text1"/>
          <w:sz w:val="22"/>
          <w:szCs w:val="22"/>
          <w:shd w:val="clear" w:color="auto" w:fill="FFFFFF"/>
        </w:rPr>
        <w:t>Rikenellaceae</w:t>
      </w:r>
      <w:proofErr w:type="spellEnd"/>
      <w:r w:rsidR="00BD32F3" w:rsidRPr="00254563">
        <w:rPr>
          <w:i/>
          <w:iCs/>
          <w:color w:val="000000" w:themeColor="text1"/>
          <w:sz w:val="22"/>
          <w:szCs w:val="22"/>
          <w:shd w:val="clear" w:color="auto" w:fill="FFFFFF"/>
        </w:rPr>
        <w:t xml:space="preserve"> </w:t>
      </w:r>
      <w:r w:rsidR="00BD32F3" w:rsidRPr="00831D1D">
        <w:rPr>
          <w:color w:val="000000" w:themeColor="text1"/>
          <w:sz w:val="22"/>
          <w:szCs w:val="22"/>
          <w:shd w:val="clear" w:color="auto" w:fill="FFFFFF"/>
        </w:rPr>
        <w:fldChar w:fldCharType="begin"/>
      </w:r>
      <w:r w:rsidR="004E0554" w:rsidRPr="00254563">
        <w:rPr>
          <w:color w:val="000000" w:themeColor="text1"/>
          <w:sz w:val="22"/>
          <w:szCs w:val="22"/>
          <w:shd w:val="clear" w:color="auto" w:fill="FFFFFF"/>
        </w:rPr>
        <w:instrText xml:space="preserve"> ADDIN NE.Ref.{904149DB-9372-4638-8513-A5BD6B99F9D9}</w:instrText>
      </w:r>
      <w:r w:rsidR="00BD32F3" w:rsidRPr="00831D1D">
        <w:rPr>
          <w:color w:val="000000" w:themeColor="text1"/>
          <w:sz w:val="22"/>
          <w:szCs w:val="22"/>
          <w:shd w:val="clear" w:color="auto" w:fill="FFFFFF"/>
          <w:rPrChange w:id="153" w:author="Chen Liao" w:date="2021-07-09T20:20:00Z">
            <w:rPr>
              <w:color w:val="000000" w:themeColor="text1"/>
              <w:sz w:val="22"/>
              <w:szCs w:val="22"/>
              <w:shd w:val="clear" w:color="auto" w:fill="FFFFFF"/>
            </w:rPr>
          </w:rPrChange>
        </w:rPr>
        <w:fldChar w:fldCharType="separate"/>
      </w:r>
      <w:r w:rsidR="004E0554" w:rsidRPr="00831D1D">
        <w:rPr>
          <w:rFonts w:eastAsiaTheme="minorEastAsia"/>
          <w:color w:val="080000"/>
          <w:sz w:val="22"/>
          <w:szCs w:val="22"/>
        </w:rPr>
        <w:t>[28, 29]</w:t>
      </w:r>
      <w:r w:rsidR="00BD32F3" w:rsidRPr="00831D1D">
        <w:rPr>
          <w:color w:val="000000" w:themeColor="text1"/>
          <w:sz w:val="22"/>
          <w:szCs w:val="22"/>
          <w:shd w:val="clear" w:color="auto" w:fill="FFFFFF"/>
        </w:rPr>
        <w:fldChar w:fldCharType="end"/>
      </w:r>
      <w:r w:rsidR="006A7A4E" w:rsidRPr="00254563">
        <w:rPr>
          <w:color w:val="000000" w:themeColor="text1"/>
          <w:sz w:val="22"/>
          <w:szCs w:val="22"/>
        </w:rPr>
        <w:t>.</w:t>
      </w:r>
      <w:r w:rsidR="00416F12" w:rsidRPr="00831D1D">
        <w:rPr>
          <w:color w:val="000000" w:themeColor="text1"/>
          <w:sz w:val="22"/>
          <w:szCs w:val="22"/>
        </w:rPr>
        <w:t xml:space="preserve"> </w:t>
      </w:r>
      <w:r w:rsidR="002E3514" w:rsidRPr="00B71192">
        <w:rPr>
          <w:color w:val="000000" w:themeColor="text1"/>
          <w:sz w:val="22"/>
          <w:szCs w:val="22"/>
          <w:shd w:val="clear" w:color="auto" w:fill="FFFFFF"/>
        </w:rPr>
        <w:t>The profound inter</w:t>
      </w:r>
      <w:r w:rsidR="00973F20" w:rsidRPr="004A5CF4">
        <w:rPr>
          <w:color w:val="000000" w:themeColor="text1"/>
          <w:sz w:val="22"/>
          <w:szCs w:val="22"/>
          <w:shd w:val="clear" w:color="auto" w:fill="FFFFFF"/>
        </w:rPr>
        <w:t>-</w:t>
      </w:r>
      <w:r w:rsidR="002E3514" w:rsidRPr="00B72097">
        <w:rPr>
          <w:color w:val="000000" w:themeColor="text1"/>
          <w:sz w:val="22"/>
          <w:szCs w:val="22"/>
          <w:shd w:val="clear" w:color="auto" w:fill="FFFFFF"/>
        </w:rPr>
        <w:t>vendor difference</w:t>
      </w:r>
      <w:r w:rsidR="00991366" w:rsidRPr="00672B31">
        <w:rPr>
          <w:color w:val="000000" w:themeColor="text1"/>
          <w:sz w:val="22"/>
          <w:szCs w:val="22"/>
          <w:shd w:val="clear" w:color="auto" w:fill="FFFFFF"/>
        </w:rPr>
        <w:t xml:space="preserve">s are also noticeable </w:t>
      </w:r>
      <w:commentRangeStart w:id="154"/>
      <w:r w:rsidR="00991366" w:rsidRPr="00672B31">
        <w:rPr>
          <w:color w:val="000000" w:themeColor="text1"/>
          <w:sz w:val="22"/>
          <w:szCs w:val="22"/>
          <w:shd w:val="clear" w:color="auto" w:fill="FFFFFF"/>
        </w:rPr>
        <w:t>at the level of presence and absence of bacteria</w:t>
      </w:r>
      <w:commentRangeEnd w:id="154"/>
      <w:r w:rsidR="004D25A6" w:rsidRPr="00254563">
        <w:rPr>
          <w:rStyle w:val="CommentReference"/>
        </w:rPr>
        <w:commentReference w:id="154"/>
      </w:r>
      <w:r w:rsidR="00991366" w:rsidRPr="00254563">
        <w:rPr>
          <w:color w:val="000000" w:themeColor="text1"/>
          <w:sz w:val="22"/>
          <w:szCs w:val="22"/>
          <w:shd w:val="clear" w:color="auto" w:fill="FFFFFF"/>
        </w:rPr>
        <w:t xml:space="preserve">: </w:t>
      </w:r>
      <w:r w:rsidR="00410E8F" w:rsidRPr="00831D1D">
        <w:rPr>
          <w:rFonts w:eastAsiaTheme="minorEastAsia"/>
          <w:color w:val="000000" w:themeColor="text1"/>
          <w:sz w:val="22"/>
          <w:szCs w:val="22"/>
        </w:rPr>
        <w:t>~65% taxa were entirely absent in at least one vendor</w:t>
      </w:r>
      <w:r w:rsidR="00E02FF2" w:rsidRPr="00B72097">
        <w:rPr>
          <w:rFonts w:eastAsiaTheme="minorEastAsia"/>
          <w:color w:val="000000" w:themeColor="text1"/>
          <w:sz w:val="22"/>
          <w:szCs w:val="22"/>
        </w:rPr>
        <w:t xml:space="preserve"> and </w:t>
      </w:r>
      <w:r w:rsidR="000E4E1F" w:rsidRPr="00672B31">
        <w:rPr>
          <w:rFonts w:eastAsiaTheme="minorEastAsia"/>
          <w:color w:val="000000" w:themeColor="text1"/>
          <w:sz w:val="22"/>
          <w:szCs w:val="22"/>
        </w:rPr>
        <w:t xml:space="preserve">only </w:t>
      </w:r>
      <w:r w:rsidR="00E02FF2" w:rsidRPr="00A9151C">
        <w:rPr>
          <w:color w:val="000000" w:themeColor="text1"/>
          <w:sz w:val="22"/>
          <w:szCs w:val="22"/>
          <w:shd w:val="clear" w:color="auto" w:fill="FFFFFF"/>
        </w:rPr>
        <w:t>~</w:t>
      </w:r>
      <w:r w:rsidR="00484003" w:rsidRPr="00D04346">
        <w:rPr>
          <w:color w:val="000000" w:themeColor="text1"/>
          <w:sz w:val="22"/>
          <w:szCs w:val="22"/>
          <w:shd w:val="clear" w:color="auto" w:fill="FFFFFF"/>
        </w:rPr>
        <w:t>1</w:t>
      </w:r>
      <w:r w:rsidR="00E02FF2" w:rsidRPr="002C5DB1">
        <w:rPr>
          <w:color w:val="000000" w:themeColor="text1"/>
          <w:sz w:val="22"/>
          <w:szCs w:val="22"/>
          <w:shd w:val="clear" w:color="auto" w:fill="FFFFFF"/>
        </w:rPr>
        <w:t xml:space="preserve">0% bacterial taxa </w:t>
      </w:r>
      <w:r w:rsidR="00E02FF2" w:rsidRPr="003D7146">
        <w:rPr>
          <w:rFonts w:eastAsiaTheme="minorEastAsia"/>
          <w:color w:val="000000" w:themeColor="text1"/>
          <w:sz w:val="22"/>
          <w:szCs w:val="22"/>
        </w:rPr>
        <w:t xml:space="preserve">were </w:t>
      </w:r>
      <w:r w:rsidR="00484003" w:rsidRPr="00306E41">
        <w:rPr>
          <w:rFonts w:eastAsiaTheme="minorEastAsia"/>
          <w:color w:val="000000" w:themeColor="text1"/>
          <w:sz w:val="22"/>
          <w:szCs w:val="22"/>
        </w:rPr>
        <w:t xml:space="preserve">present in all mice (and </w:t>
      </w:r>
      <w:r w:rsidR="00D14E00" w:rsidRPr="00316577">
        <w:rPr>
          <w:rFonts w:eastAsiaTheme="minorEastAsia"/>
          <w:color w:val="000000" w:themeColor="text1"/>
          <w:sz w:val="22"/>
          <w:szCs w:val="22"/>
        </w:rPr>
        <w:t xml:space="preserve">thus </w:t>
      </w:r>
      <w:r w:rsidR="00484003" w:rsidRPr="00675077">
        <w:rPr>
          <w:rFonts w:eastAsiaTheme="minorEastAsia"/>
          <w:color w:val="000000" w:themeColor="text1"/>
          <w:sz w:val="22"/>
          <w:szCs w:val="22"/>
        </w:rPr>
        <w:t xml:space="preserve">all vendors) </w:t>
      </w:r>
      <w:r w:rsidR="00EB62E5" w:rsidRPr="00254563">
        <w:rPr>
          <w:rFonts w:eastAsiaTheme="minorEastAsia"/>
          <w:color w:val="000000" w:themeColor="text1"/>
          <w:sz w:val="22"/>
          <w:szCs w:val="22"/>
        </w:rPr>
        <w:t>(</w:t>
      </w:r>
      <w:r w:rsidR="00EB62E5" w:rsidRPr="00254563">
        <w:rPr>
          <w:rFonts w:eastAsiaTheme="minorEastAsia"/>
          <w:b/>
          <w:bCs/>
          <w:color w:val="000000" w:themeColor="text1"/>
          <w:sz w:val="22"/>
          <w:szCs w:val="22"/>
        </w:rPr>
        <w:t>Fig. 1</w:t>
      </w:r>
      <w:r w:rsidR="00622952" w:rsidRPr="00254563">
        <w:rPr>
          <w:rFonts w:eastAsiaTheme="minorEastAsia"/>
          <w:b/>
          <w:bCs/>
          <w:color w:val="000000" w:themeColor="text1"/>
          <w:sz w:val="22"/>
          <w:szCs w:val="22"/>
        </w:rPr>
        <w:t>D</w:t>
      </w:r>
      <w:r w:rsidR="00EB62E5" w:rsidRPr="00254563">
        <w:rPr>
          <w:rFonts w:eastAsiaTheme="minorEastAsia"/>
          <w:color w:val="000000" w:themeColor="text1"/>
          <w:sz w:val="22"/>
          <w:szCs w:val="22"/>
        </w:rPr>
        <w:t>)</w:t>
      </w:r>
      <w:r w:rsidR="00093FD8" w:rsidRPr="00254563">
        <w:rPr>
          <w:rFonts w:eastAsiaTheme="minorEastAsia"/>
          <w:color w:val="000000" w:themeColor="text1"/>
          <w:sz w:val="22"/>
          <w:szCs w:val="22"/>
        </w:rPr>
        <w:t>.</w:t>
      </w:r>
      <w:r w:rsidR="00EB62E5" w:rsidRPr="00254563">
        <w:rPr>
          <w:rFonts w:eastAsiaTheme="minorEastAsia"/>
          <w:color w:val="000000" w:themeColor="text1"/>
          <w:sz w:val="22"/>
          <w:szCs w:val="22"/>
        </w:rPr>
        <w:t xml:space="preserve"> </w:t>
      </w:r>
      <w:ins w:id="155" w:author="Chen Liao" w:date="2021-07-09T20:20:00Z">
        <w:r w:rsidR="00095768">
          <w:rPr>
            <w:rFonts w:eastAsiaTheme="minorEastAsia"/>
            <w:color w:val="000000" w:themeColor="text1"/>
            <w:sz w:val="22"/>
            <w:szCs w:val="22"/>
          </w:rPr>
          <w:t xml:space="preserve">Interestingly, </w:t>
        </w:r>
      </w:ins>
      <w:ins w:id="156" w:author="Chen Liao" w:date="2021-07-09T20:21:00Z">
        <w:r w:rsidR="0040353F">
          <w:rPr>
            <w:rFonts w:eastAsiaTheme="minorEastAsia"/>
            <w:color w:val="000000" w:themeColor="text1"/>
            <w:sz w:val="22"/>
            <w:szCs w:val="22"/>
          </w:rPr>
          <w:t xml:space="preserve">the </w:t>
        </w:r>
        <w:r w:rsidR="00095768">
          <w:rPr>
            <w:rFonts w:eastAsiaTheme="minorEastAsia"/>
            <w:color w:val="000000" w:themeColor="text1"/>
            <w:sz w:val="22"/>
            <w:szCs w:val="22"/>
          </w:rPr>
          <w:t>prevalence and abundance of bacterial taxa in the</w:t>
        </w:r>
        <w:r w:rsidR="0040353F">
          <w:rPr>
            <w:rFonts w:eastAsiaTheme="minorEastAsia"/>
            <w:color w:val="000000" w:themeColor="text1"/>
            <w:sz w:val="22"/>
            <w:szCs w:val="22"/>
          </w:rPr>
          <w:t>se</w:t>
        </w:r>
        <w:r w:rsidR="00095768">
          <w:rPr>
            <w:rFonts w:eastAsiaTheme="minorEastAsia"/>
            <w:color w:val="000000" w:themeColor="text1"/>
            <w:sz w:val="22"/>
            <w:szCs w:val="22"/>
          </w:rPr>
          <w:t xml:space="preserve"> baseline samples</w:t>
        </w:r>
      </w:ins>
      <w:ins w:id="157" w:author="Chen Liao" w:date="2021-07-09T20:22:00Z">
        <w:r w:rsidR="0040353F">
          <w:rPr>
            <w:rFonts w:eastAsiaTheme="minorEastAsia"/>
            <w:color w:val="000000" w:themeColor="text1"/>
            <w:sz w:val="22"/>
            <w:szCs w:val="22"/>
          </w:rPr>
          <w:t xml:space="preserve"> </w:t>
        </w:r>
      </w:ins>
      <w:proofErr w:type="spellStart"/>
      <w:ins w:id="158" w:author="Chen Liao" w:date="2021-07-10T07:12:00Z">
        <w:r w:rsidR="00AA05B3">
          <w:rPr>
            <w:rFonts w:eastAsiaTheme="minorEastAsia"/>
            <w:color w:val="000000" w:themeColor="text1"/>
            <w:sz w:val="22"/>
            <w:szCs w:val="22"/>
          </w:rPr>
          <w:t>exihibit</w:t>
        </w:r>
      </w:ins>
      <w:proofErr w:type="spellEnd"/>
      <w:ins w:id="159" w:author="Chen Liao" w:date="2021-07-09T20:22:00Z">
        <w:r w:rsidR="0040353F">
          <w:rPr>
            <w:rFonts w:eastAsiaTheme="minorEastAsia"/>
            <w:color w:val="000000" w:themeColor="text1"/>
            <w:sz w:val="22"/>
            <w:szCs w:val="22"/>
          </w:rPr>
          <w:t xml:space="preserve"> a strong positive </w:t>
        </w:r>
      </w:ins>
      <w:ins w:id="160" w:author="Chen Liao" w:date="2021-07-09T22:23:00Z">
        <w:r w:rsidR="004A5CF4">
          <w:rPr>
            <w:rFonts w:eastAsiaTheme="minorEastAsia"/>
            <w:color w:val="000000" w:themeColor="text1"/>
            <w:sz w:val="22"/>
            <w:szCs w:val="22"/>
          </w:rPr>
          <w:t>linear relationship in log-log space</w:t>
        </w:r>
      </w:ins>
      <w:ins w:id="161" w:author="Chen Liao" w:date="2021-07-09T20:22:00Z">
        <w:r w:rsidR="0040353F">
          <w:rPr>
            <w:rFonts w:eastAsiaTheme="minorEastAsia"/>
            <w:color w:val="000000" w:themeColor="text1"/>
            <w:sz w:val="22"/>
            <w:szCs w:val="22"/>
          </w:rPr>
          <w:t xml:space="preserve"> (</w:t>
        </w:r>
      </w:ins>
      <w:ins w:id="162" w:author="Chen Liao" w:date="2021-07-09T22:24:00Z">
        <w:r w:rsidR="00251065" w:rsidRPr="00251065">
          <w:rPr>
            <w:rFonts w:eastAsiaTheme="minorEastAsia"/>
            <w:b/>
            <w:bCs/>
            <w:color w:val="000000" w:themeColor="text1"/>
            <w:sz w:val="22"/>
            <w:szCs w:val="22"/>
            <w:rPrChange w:id="163" w:author="Chen Liao" w:date="2021-07-09T22:24:00Z">
              <w:rPr>
                <w:rFonts w:eastAsiaTheme="minorEastAsia"/>
                <w:color w:val="000000" w:themeColor="text1"/>
                <w:sz w:val="22"/>
                <w:szCs w:val="22"/>
              </w:rPr>
            </w:rPrChange>
          </w:rPr>
          <w:t>Fig. S1B</w:t>
        </w:r>
      </w:ins>
      <w:ins w:id="164" w:author="Chen Liao" w:date="2021-07-09T20:22:00Z">
        <w:r w:rsidR="0040353F">
          <w:rPr>
            <w:rFonts w:eastAsiaTheme="minorEastAsia"/>
            <w:color w:val="000000" w:themeColor="text1"/>
            <w:sz w:val="22"/>
            <w:szCs w:val="22"/>
          </w:rPr>
          <w:t>)</w:t>
        </w:r>
      </w:ins>
      <w:ins w:id="165" w:author="Chen Liao" w:date="2021-07-09T20:21:00Z">
        <w:r w:rsidR="00095768">
          <w:rPr>
            <w:rFonts w:eastAsiaTheme="minorEastAsia"/>
            <w:color w:val="000000" w:themeColor="text1"/>
            <w:sz w:val="22"/>
            <w:szCs w:val="22"/>
          </w:rPr>
          <w:t xml:space="preserve">. </w:t>
        </w:r>
      </w:ins>
      <w:r w:rsidR="00F02ACD" w:rsidRPr="00095768">
        <w:rPr>
          <w:color w:val="000000" w:themeColor="text1"/>
          <w:sz w:val="22"/>
          <w:szCs w:val="22"/>
          <w:shd w:val="clear" w:color="auto" w:fill="FFFFFF"/>
        </w:rPr>
        <w:t>Due to the high</w:t>
      </w:r>
      <w:r w:rsidR="005E61D1" w:rsidRPr="00095768">
        <w:rPr>
          <w:color w:val="000000" w:themeColor="text1"/>
          <w:sz w:val="22"/>
          <w:szCs w:val="22"/>
          <w:shd w:val="clear" w:color="auto" w:fill="FFFFFF"/>
        </w:rPr>
        <w:t xml:space="preserve"> between-vendor varia</w:t>
      </w:r>
      <w:r w:rsidR="00EC11C4" w:rsidRPr="00095768">
        <w:rPr>
          <w:color w:val="000000" w:themeColor="text1"/>
          <w:sz w:val="22"/>
          <w:szCs w:val="22"/>
          <w:shd w:val="clear" w:color="auto" w:fill="FFFFFF"/>
        </w:rPr>
        <w:t>tion</w:t>
      </w:r>
      <w:r w:rsidR="005E61D1" w:rsidRPr="00095768">
        <w:rPr>
          <w:color w:val="000000" w:themeColor="text1"/>
          <w:sz w:val="22"/>
          <w:szCs w:val="22"/>
          <w:shd w:val="clear" w:color="auto" w:fill="FFFFFF"/>
        </w:rPr>
        <w:t xml:space="preserve">, </w:t>
      </w:r>
      <w:bookmarkStart w:id="166" w:name="OLE_LINK70"/>
      <w:bookmarkStart w:id="167" w:name="OLE_LINK71"/>
      <w:bookmarkStart w:id="168" w:name="OLE_LINK68"/>
      <w:bookmarkStart w:id="169" w:name="OLE_LINK69"/>
      <w:r w:rsidR="005E61D1" w:rsidRPr="00095768">
        <w:rPr>
          <w:color w:val="000000" w:themeColor="text1"/>
          <w:sz w:val="22"/>
          <w:szCs w:val="22"/>
          <w:shd w:val="clear" w:color="auto" w:fill="FFFFFF"/>
        </w:rPr>
        <w:t xml:space="preserve">mice from the same vendor can be </w:t>
      </w:r>
      <w:r w:rsidR="00426AA3" w:rsidRPr="00095768">
        <w:rPr>
          <w:color w:val="000000" w:themeColor="text1"/>
          <w:sz w:val="22"/>
          <w:szCs w:val="22"/>
          <w:shd w:val="clear" w:color="auto" w:fill="FFFFFF"/>
        </w:rPr>
        <w:t xml:space="preserve">effectively </w:t>
      </w:r>
      <w:r w:rsidR="00712A7A" w:rsidRPr="00095768">
        <w:rPr>
          <w:color w:val="000000" w:themeColor="text1"/>
          <w:sz w:val="22"/>
          <w:szCs w:val="22"/>
          <w:shd w:val="clear" w:color="auto" w:fill="FFFFFF"/>
        </w:rPr>
        <w:t xml:space="preserve">considered </w:t>
      </w:r>
      <w:r w:rsidR="005E61D1" w:rsidRPr="00095768">
        <w:rPr>
          <w:color w:val="000000" w:themeColor="text1"/>
          <w:sz w:val="22"/>
          <w:szCs w:val="22"/>
          <w:shd w:val="clear" w:color="auto" w:fill="FFFFFF"/>
        </w:rPr>
        <w:t xml:space="preserve">as </w:t>
      </w:r>
      <w:bookmarkStart w:id="170" w:name="OLE_LINK54"/>
      <w:bookmarkStart w:id="171" w:name="OLE_LINK55"/>
      <w:bookmarkStart w:id="172" w:name="OLE_LINK72"/>
      <w:r w:rsidR="005E61D1" w:rsidRPr="00095768">
        <w:rPr>
          <w:color w:val="000000" w:themeColor="text1"/>
          <w:sz w:val="22"/>
          <w:szCs w:val="22"/>
          <w:shd w:val="clear" w:color="auto" w:fill="FFFFFF"/>
        </w:rPr>
        <w:t>independent biological replicates</w:t>
      </w:r>
      <w:bookmarkEnd w:id="166"/>
      <w:bookmarkEnd w:id="167"/>
      <w:bookmarkEnd w:id="170"/>
      <w:bookmarkEnd w:id="171"/>
      <w:bookmarkEnd w:id="172"/>
      <w:r w:rsidR="005E61D1" w:rsidRPr="00095768">
        <w:rPr>
          <w:color w:val="000000" w:themeColor="text1"/>
          <w:sz w:val="22"/>
          <w:szCs w:val="22"/>
          <w:shd w:val="clear" w:color="auto" w:fill="FFFFFF"/>
        </w:rPr>
        <w:t xml:space="preserve"> </w:t>
      </w:r>
      <w:r w:rsidR="003227DE" w:rsidRPr="00095768">
        <w:rPr>
          <w:color w:val="000000" w:themeColor="text1"/>
          <w:sz w:val="22"/>
          <w:szCs w:val="22"/>
          <w:shd w:val="clear" w:color="auto" w:fill="FFFFFF"/>
        </w:rPr>
        <w:t>for each baseline microbiota</w:t>
      </w:r>
      <w:bookmarkEnd w:id="168"/>
      <w:bookmarkEnd w:id="169"/>
      <w:r w:rsidR="00DA734D" w:rsidRPr="00095768">
        <w:rPr>
          <w:color w:val="000000" w:themeColor="text1"/>
          <w:sz w:val="22"/>
          <w:szCs w:val="22"/>
          <w:shd w:val="clear" w:color="auto" w:fill="FFFFFF"/>
        </w:rPr>
        <w:t xml:space="preserve"> </w:t>
      </w:r>
      <w:r w:rsidR="00554C49" w:rsidRPr="00095768">
        <w:rPr>
          <w:color w:val="000000" w:themeColor="text1"/>
          <w:sz w:val="22"/>
          <w:szCs w:val="22"/>
          <w:shd w:val="clear" w:color="auto" w:fill="FFFFFF"/>
        </w:rPr>
        <w:t>composition</w:t>
      </w:r>
      <w:r w:rsidR="00DA734D" w:rsidRPr="00095768">
        <w:rPr>
          <w:color w:val="000000" w:themeColor="text1"/>
          <w:sz w:val="22"/>
          <w:szCs w:val="22"/>
          <w:shd w:val="clear" w:color="auto" w:fill="FFFFFF"/>
        </w:rPr>
        <w:t>.</w:t>
      </w:r>
      <w:r w:rsidR="00536821" w:rsidRPr="00095768">
        <w:rPr>
          <w:rStyle w:val="fontstyle01"/>
          <w:rFonts w:ascii="Times New Roman" w:hAnsi="Times New Roman"/>
          <w:color w:val="000000" w:themeColor="text1"/>
          <w:sz w:val="22"/>
          <w:szCs w:val="22"/>
        </w:rPr>
        <w:t xml:space="preserve"> Throughout the observation of our experiment, the </w:t>
      </w:r>
      <w:r w:rsidR="00FF6DC8" w:rsidRPr="00095768">
        <w:rPr>
          <w:rStyle w:val="fontstyle01"/>
          <w:rFonts w:ascii="Times New Roman" w:hAnsi="Times New Roman"/>
          <w:color w:val="000000" w:themeColor="text1"/>
          <w:sz w:val="22"/>
          <w:szCs w:val="22"/>
        </w:rPr>
        <w:t xml:space="preserve">body weight </w:t>
      </w:r>
      <w:r w:rsidR="00536821" w:rsidRPr="00095768">
        <w:rPr>
          <w:rStyle w:val="fontstyle01"/>
          <w:rFonts w:ascii="Times New Roman" w:hAnsi="Times New Roman"/>
          <w:color w:val="000000" w:themeColor="text1"/>
          <w:sz w:val="22"/>
          <w:szCs w:val="22"/>
        </w:rPr>
        <w:t xml:space="preserve">of mice </w:t>
      </w:r>
      <w:r w:rsidR="00FF6DC8" w:rsidRPr="00095768">
        <w:rPr>
          <w:rStyle w:val="fontstyle01"/>
          <w:rFonts w:ascii="Times New Roman" w:hAnsi="Times New Roman"/>
          <w:color w:val="000000" w:themeColor="text1"/>
          <w:sz w:val="22"/>
          <w:szCs w:val="22"/>
        </w:rPr>
        <w:t xml:space="preserve">gradually </w:t>
      </w:r>
      <w:r w:rsidR="00536821" w:rsidRPr="00095768">
        <w:rPr>
          <w:rStyle w:val="fontstyle01"/>
          <w:rFonts w:ascii="Times New Roman" w:hAnsi="Times New Roman"/>
          <w:color w:val="000000" w:themeColor="text1"/>
          <w:sz w:val="22"/>
          <w:szCs w:val="22"/>
        </w:rPr>
        <w:t xml:space="preserve">increased </w:t>
      </w:r>
      <w:r w:rsidR="00FF6DC8" w:rsidRPr="00095768">
        <w:rPr>
          <w:rStyle w:val="fontstyle01"/>
          <w:rFonts w:ascii="Times New Roman" w:hAnsi="Times New Roman"/>
          <w:color w:val="000000" w:themeColor="text1"/>
          <w:sz w:val="22"/>
          <w:szCs w:val="22"/>
        </w:rPr>
        <w:t>over time, but the</w:t>
      </w:r>
      <w:r w:rsidR="00536821" w:rsidRPr="00095768">
        <w:rPr>
          <w:rStyle w:val="fontstyle01"/>
          <w:rFonts w:ascii="Times New Roman" w:hAnsi="Times New Roman"/>
          <w:color w:val="000000" w:themeColor="text1"/>
          <w:sz w:val="22"/>
          <w:szCs w:val="22"/>
        </w:rPr>
        <w:t xml:space="preserve"> </w:t>
      </w:r>
      <w:r w:rsidR="00FF6DC8" w:rsidRPr="00095768">
        <w:rPr>
          <w:rStyle w:val="fontstyle01"/>
          <w:rFonts w:ascii="Times New Roman" w:hAnsi="Times New Roman"/>
          <w:color w:val="000000" w:themeColor="text1"/>
          <w:sz w:val="22"/>
          <w:szCs w:val="22"/>
        </w:rPr>
        <w:t xml:space="preserve">gain </w:t>
      </w:r>
      <w:r w:rsidR="00536821" w:rsidRPr="00095768">
        <w:rPr>
          <w:rStyle w:val="fontstyle01"/>
          <w:rFonts w:ascii="Times New Roman" w:hAnsi="Times New Roman"/>
          <w:color w:val="000000" w:themeColor="text1"/>
          <w:sz w:val="22"/>
          <w:szCs w:val="22"/>
        </w:rPr>
        <w:t xml:space="preserve">in body weight </w:t>
      </w:r>
      <w:r w:rsidR="00FF6DC8" w:rsidRPr="00095768">
        <w:rPr>
          <w:rStyle w:val="fontstyle01"/>
          <w:rFonts w:ascii="Times New Roman" w:hAnsi="Times New Roman"/>
          <w:color w:val="000000" w:themeColor="text1"/>
          <w:sz w:val="22"/>
          <w:szCs w:val="22"/>
        </w:rPr>
        <w:t>is generally insignificant</w:t>
      </w:r>
      <w:r w:rsidR="00536821" w:rsidRPr="00095768">
        <w:rPr>
          <w:rStyle w:val="fontstyle01"/>
          <w:rFonts w:ascii="Times New Roman" w:hAnsi="Times New Roman"/>
          <w:color w:val="000000" w:themeColor="text1"/>
          <w:sz w:val="22"/>
          <w:szCs w:val="22"/>
        </w:rPr>
        <w:t xml:space="preserve"> between the inulin treatment group</w:t>
      </w:r>
      <w:r w:rsidR="00FF6DC8" w:rsidRPr="0040353F">
        <w:rPr>
          <w:rStyle w:val="fontstyle01"/>
          <w:rFonts w:ascii="Times New Roman" w:hAnsi="Times New Roman"/>
          <w:color w:val="000000" w:themeColor="text1"/>
          <w:sz w:val="22"/>
          <w:szCs w:val="22"/>
        </w:rPr>
        <w:t xml:space="preserve"> </w:t>
      </w:r>
      <w:r w:rsidR="00536821" w:rsidRPr="0040353F">
        <w:rPr>
          <w:rStyle w:val="fontstyle01"/>
          <w:rFonts w:ascii="Times New Roman" w:hAnsi="Times New Roman"/>
          <w:color w:val="000000" w:themeColor="text1"/>
          <w:sz w:val="22"/>
          <w:szCs w:val="22"/>
        </w:rPr>
        <w:t>and</w:t>
      </w:r>
      <w:r w:rsidR="00FF6DC8" w:rsidRPr="0040353F">
        <w:rPr>
          <w:rStyle w:val="fontstyle01"/>
          <w:rFonts w:ascii="Times New Roman" w:hAnsi="Times New Roman"/>
          <w:color w:val="000000" w:themeColor="text1"/>
          <w:sz w:val="22"/>
          <w:szCs w:val="22"/>
        </w:rPr>
        <w:t xml:space="preserve"> the cellulose control</w:t>
      </w:r>
      <w:r w:rsidR="00536821" w:rsidRPr="00831D1D">
        <w:rPr>
          <w:rStyle w:val="fontstyle01"/>
          <w:rFonts w:ascii="Times New Roman" w:hAnsi="Times New Roman"/>
          <w:color w:val="000000" w:themeColor="text1"/>
          <w:sz w:val="22"/>
          <w:szCs w:val="22"/>
        </w:rPr>
        <w:t xml:space="preserve"> group</w:t>
      </w:r>
      <w:r w:rsidR="00FF6DC8" w:rsidRPr="00B71192">
        <w:rPr>
          <w:rStyle w:val="fontstyle01"/>
          <w:rFonts w:ascii="Times New Roman" w:hAnsi="Times New Roman"/>
          <w:color w:val="000000" w:themeColor="text1"/>
          <w:sz w:val="22"/>
          <w:szCs w:val="22"/>
        </w:rPr>
        <w:t xml:space="preserve"> (</w:t>
      </w:r>
      <w:r w:rsidR="00FF6DC8" w:rsidRPr="004A5CF4">
        <w:rPr>
          <w:rStyle w:val="fontstyle01"/>
          <w:rFonts w:ascii="Times New Roman" w:hAnsi="Times New Roman"/>
          <w:b/>
          <w:bCs/>
          <w:color w:val="000000" w:themeColor="text1"/>
          <w:sz w:val="22"/>
          <w:szCs w:val="22"/>
        </w:rPr>
        <w:t>Fig. S2A</w:t>
      </w:r>
      <w:r w:rsidR="00FF6DC8" w:rsidRPr="004A5CF4">
        <w:rPr>
          <w:rStyle w:val="fontstyle01"/>
          <w:rFonts w:ascii="Times New Roman" w:hAnsi="Times New Roman"/>
          <w:color w:val="000000" w:themeColor="text1"/>
          <w:sz w:val="22"/>
          <w:szCs w:val="22"/>
        </w:rPr>
        <w:t xml:space="preserve">). </w:t>
      </w:r>
      <w:r w:rsidR="00536821" w:rsidRPr="004A5CF4">
        <w:rPr>
          <w:rStyle w:val="fontstyle01"/>
          <w:rFonts w:ascii="Times New Roman" w:hAnsi="Times New Roman"/>
          <w:color w:val="000000" w:themeColor="text1"/>
          <w:sz w:val="22"/>
          <w:szCs w:val="22"/>
        </w:rPr>
        <w:t>Among the different experimental groups, t</w:t>
      </w:r>
      <w:r w:rsidR="00FF6DC8" w:rsidRPr="004A5CF4">
        <w:rPr>
          <w:rStyle w:val="fontstyle01"/>
          <w:rFonts w:ascii="Times New Roman" w:hAnsi="Times New Roman"/>
          <w:color w:val="000000" w:themeColor="text1"/>
          <w:sz w:val="22"/>
          <w:szCs w:val="22"/>
        </w:rPr>
        <w:t xml:space="preserve">here were no obvious </w:t>
      </w:r>
      <w:r w:rsidR="00536821" w:rsidRPr="004A5CF4">
        <w:rPr>
          <w:rStyle w:val="fontstyle01"/>
          <w:rFonts w:ascii="Times New Roman" w:hAnsi="Times New Roman"/>
          <w:color w:val="000000" w:themeColor="text1"/>
          <w:sz w:val="22"/>
          <w:szCs w:val="22"/>
        </w:rPr>
        <w:t>difference</w:t>
      </w:r>
      <w:r w:rsidR="00FF6DC8" w:rsidRPr="00251065">
        <w:rPr>
          <w:rStyle w:val="fontstyle01"/>
          <w:rFonts w:ascii="Times New Roman" w:hAnsi="Times New Roman"/>
          <w:color w:val="000000" w:themeColor="text1"/>
          <w:sz w:val="22"/>
          <w:szCs w:val="22"/>
        </w:rPr>
        <w:t xml:space="preserve"> in </w:t>
      </w:r>
      <w:r w:rsidR="00536821" w:rsidRPr="00B72097">
        <w:rPr>
          <w:rStyle w:val="fontstyle01"/>
          <w:rFonts w:ascii="Times New Roman" w:hAnsi="Times New Roman"/>
          <w:color w:val="000000" w:themeColor="text1"/>
          <w:sz w:val="22"/>
          <w:szCs w:val="22"/>
        </w:rPr>
        <w:t>food</w:t>
      </w:r>
      <w:r w:rsidR="00FF6DC8" w:rsidRPr="00672B31">
        <w:rPr>
          <w:rStyle w:val="fontstyle01"/>
          <w:rFonts w:ascii="Times New Roman" w:hAnsi="Times New Roman"/>
          <w:color w:val="000000" w:themeColor="text1"/>
          <w:sz w:val="22"/>
          <w:szCs w:val="22"/>
        </w:rPr>
        <w:t xml:space="preserve"> intake and fecal weight (</w:t>
      </w:r>
      <w:r w:rsidR="00FF6DC8" w:rsidRPr="00A9151C">
        <w:rPr>
          <w:rStyle w:val="fontstyle01"/>
          <w:rFonts w:ascii="Times New Roman" w:hAnsi="Times New Roman"/>
          <w:b/>
          <w:bCs/>
          <w:color w:val="000000" w:themeColor="text1"/>
          <w:sz w:val="22"/>
          <w:szCs w:val="22"/>
        </w:rPr>
        <w:t>Fig. S2</w:t>
      </w:r>
      <w:r w:rsidR="00FF6DC8" w:rsidRPr="00D04346">
        <w:rPr>
          <w:rStyle w:val="fontstyle01"/>
          <w:rFonts w:ascii="Times New Roman" w:hAnsi="Times New Roman"/>
          <w:color w:val="000000" w:themeColor="text1"/>
          <w:sz w:val="22"/>
          <w:szCs w:val="22"/>
        </w:rPr>
        <w:t>)</w:t>
      </w:r>
      <w:r w:rsidR="00E64D0A" w:rsidRPr="002C5DB1">
        <w:rPr>
          <w:rStyle w:val="fontstyle01"/>
          <w:rFonts w:ascii="Times New Roman" w:hAnsi="Times New Roman"/>
          <w:color w:val="auto"/>
          <w:sz w:val="22"/>
          <w:szCs w:val="22"/>
        </w:rPr>
        <w:t xml:space="preserve">. </w:t>
      </w:r>
    </w:p>
    <w:p w14:paraId="6FAA88D2" w14:textId="77777777" w:rsidR="00FF6DC8" w:rsidRPr="00306E41" w:rsidRDefault="00FF6DC8" w:rsidP="004071B6">
      <w:pPr>
        <w:spacing w:line="360" w:lineRule="auto"/>
        <w:jc w:val="both"/>
        <w:rPr>
          <w:rFonts w:eastAsia="SimSun"/>
          <w:color w:val="000000" w:themeColor="text1"/>
          <w:sz w:val="22"/>
          <w:szCs w:val="22"/>
        </w:rPr>
      </w:pPr>
    </w:p>
    <w:p w14:paraId="4359FA7B" w14:textId="2793FF2B" w:rsidR="00C60128" w:rsidRPr="00254563" w:rsidRDefault="006F6700" w:rsidP="004071B6">
      <w:pPr>
        <w:pStyle w:val="paragraph"/>
        <w:spacing w:before="0" w:beforeAutospacing="0" w:after="0" w:afterAutospacing="0" w:line="360" w:lineRule="auto"/>
        <w:jc w:val="both"/>
        <w:rPr>
          <w:rStyle w:val="fontstyle01"/>
          <w:rFonts w:ascii="Times New Roman" w:hAnsi="Times New Roman" w:cs="Times New Roman"/>
          <w:b/>
          <w:bCs/>
          <w:color w:val="000000" w:themeColor="text1"/>
          <w:sz w:val="22"/>
          <w:szCs w:val="22"/>
        </w:rPr>
      </w:pPr>
      <w:bookmarkStart w:id="173" w:name="OLE_LINK60"/>
      <w:bookmarkStart w:id="174" w:name="OLE_LINK61"/>
      <w:r w:rsidRPr="00316577">
        <w:rPr>
          <w:rFonts w:ascii="Times New Roman" w:hAnsi="Times New Roman" w:cs="Times New Roman"/>
          <w:b/>
          <w:bCs/>
          <w:color w:val="000000" w:themeColor="text1"/>
          <w:sz w:val="22"/>
          <w:szCs w:val="22"/>
        </w:rPr>
        <w:t>Baseline-depende</w:t>
      </w:r>
      <w:r w:rsidR="001B2FA3" w:rsidRPr="00675077">
        <w:rPr>
          <w:rFonts w:ascii="Times New Roman" w:hAnsi="Times New Roman" w:cs="Times New Roman"/>
          <w:b/>
          <w:bCs/>
          <w:color w:val="000000" w:themeColor="text1"/>
          <w:sz w:val="22"/>
          <w:szCs w:val="22"/>
        </w:rPr>
        <w:t>n</w:t>
      </w:r>
      <w:r w:rsidRPr="00254563">
        <w:rPr>
          <w:rFonts w:ascii="Times New Roman" w:hAnsi="Times New Roman" w:cs="Times New Roman"/>
          <w:b/>
          <w:bCs/>
          <w:color w:val="000000" w:themeColor="text1"/>
          <w:sz w:val="22"/>
          <w:szCs w:val="22"/>
        </w:rPr>
        <w:t xml:space="preserve">t </w:t>
      </w:r>
      <w:r w:rsidR="001B2FA3" w:rsidRPr="00254563">
        <w:rPr>
          <w:rFonts w:ascii="Times New Roman" w:hAnsi="Times New Roman" w:cs="Times New Roman"/>
          <w:b/>
          <w:bCs/>
          <w:color w:val="000000" w:themeColor="text1"/>
          <w:sz w:val="22"/>
          <w:szCs w:val="22"/>
        </w:rPr>
        <w:t xml:space="preserve">microbiota </w:t>
      </w:r>
      <w:r w:rsidRPr="00254563">
        <w:rPr>
          <w:rFonts w:ascii="Times New Roman" w:hAnsi="Times New Roman" w:cs="Times New Roman"/>
          <w:b/>
          <w:bCs/>
          <w:color w:val="000000" w:themeColor="text1"/>
          <w:sz w:val="22"/>
          <w:szCs w:val="22"/>
        </w:rPr>
        <w:t>d</w:t>
      </w:r>
      <w:r w:rsidR="00C0785F" w:rsidRPr="00254563">
        <w:rPr>
          <w:rFonts w:ascii="Times New Roman" w:hAnsi="Times New Roman" w:cs="Times New Roman"/>
          <w:b/>
          <w:bCs/>
          <w:color w:val="000000" w:themeColor="text1"/>
          <w:sz w:val="22"/>
          <w:szCs w:val="22"/>
        </w:rPr>
        <w:t xml:space="preserve">ynamics </w:t>
      </w:r>
      <w:r w:rsidR="004D25A6" w:rsidRPr="00254563">
        <w:rPr>
          <w:rStyle w:val="fontstyle01"/>
          <w:rFonts w:ascii="Times New Roman" w:hAnsi="Times New Roman" w:cs="Times New Roman"/>
          <w:b/>
          <w:bCs/>
          <w:color w:val="000000" w:themeColor="text1"/>
          <w:sz w:val="22"/>
          <w:szCs w:val="22"/>
        </w:rPr>
        <w:t>in response to inulin</w:t>
      </w:r>
      <w:bookmarkEnd w:id="173"/>
      <w:bookmarkEnd w:id="174"/>
      <w:r w:rsidR="002B27C3" w:rsidRPr="00254563">
        <w:rPr>
          <w:rStyle w:val="fontstyle01"/>
          <w:rFonts w:ascii="Times New Roman" w:hAnsi="Times New Roman" w:cs="Times New Roman"/>
          <w:b/>
          <w:bCs/>
          <w:color w:val="000000" w:themeColor="text1"/>
          <w:sz w:val="22"/>
          <w:szCs w:val="22"/>
        </w:rPr>
        <w:t xml:space="preserve"> </w:t>
      </w:r>
    </w:p>
    <w:p w14:paraId="7C4FEEE8" w14:textId="471C3D41" w:rsidR="006F6700" w:rsidRPr="00254563" w:rsidDel="00AC7CD3" w:rsidRDefault="00B75640" w:rsidP="006F6700">
      <w:pPr>
        <w:pStyle w:val="paragraph"/>
        <w:spacing w:before="0" w:beforeAutospacing="0" w:after="0" w:afterAutospacing="0" w:line="360" w:lineRule="auto"/>
        <w:ind w:firstLine="720"/>
        <w:jc w:val="both"/>
        <w:rPr>
          <w:del w:id="175" w:author="Chen Liao" w:date="2021-07-04T16:55:00Z"/>
          <w:rFonts w:ascii="Times New Roman" w:hAnsi="Times New Roman" w:cs="Times New Roman"/>
          <w:color w:val="000000" w:themeColor="text1"/>
          <w:sz w:val="22"/>
          <w:szCs w:val="22"/>
        </w:rPr>
      </w:pPr>
      <w:bookmarkStart w:id="176" w:name="OLE_LINK33"/>
      <w:bookmarkStart w:id="177" w:name="OLE_LINK38"/>
      <w:r w:rsidRPr="00254563">
        <w:rPr>
          <w:rFonts w:ascii="Times New Roman" w:hAnsi="Times New Roman" w:cs="Times New Roman"/>
          <w:color w:val="000000" w:themeColor="text1"/>
          <w:sz w:val="22"/>
          <w:szCs w:val="22"/>
          <w:rPrChange w:id="178" w:author="Chen Liao" w:date="2021-07-09T20:20:00Z">
            <w:rPr>
              <w:color w:val="000000" w:themeColor="text1"/>
              <w:sz w:val="22"/>
              <w:szCs w:val="22"/>
            </w:rPr>
          </w:rPrChange>
        </w:rPr>
        <w:lastRenderedPageBreak/>
        <w:t>I</w:t>
      </w:r>
      <w:r w:rsidR="009D2458" w:rsidRPr="00254563">
        <w:rPr>
          <w:rFonts w:ascii="Times New Roman" w:hAnsi="Times New Roman" w:cs="Times New Roman"/>
          <w:color w:val="000000" w:themeColor="text1"/>
          <w:sz w:val="22"/>
          <w:szCs w:val="22"/>
          <w:rPrChange w:id="179" w:author="Chen Liao" w:date="2021-07-09T20:20:00Z">
            <w:rPr>
              <w:color w:val="000000" w:themeColor="text1"/>
              <w:sz w:val="22"/>
              <w:szCs w:val="22"/>
            </w:rPr>
          </w:rPrChange>
        </w:rPr>
        <w:t xml:space="preserve">nulin </w:t>
      </w:r>
      <w:r w:rsidRPr="00254563">
        <w:rPr>
          <w:rFonts w:ascii="Times New Roman" w:hAnsi="Times New Roman" w:cs="Times New Roman"/>
          <w:color w:val="000000" w:themeColor="text1"/>
          <w:sz w:val="22"/>
          <w:szCs w:val="22"/>
          <w:rPrChange w:id="180" w:author="Chen Liao" w:date="2021-07-09T20:20:00Z">
            <w:rPr>
              <w:color w:val="000000" w:themeColor="text1"/>
              <w:sz w:val="22"/>
              <w:szCs w:val="22"/>
            </w:rPr>
          </w:rPrChange>
        </w:rPr>
        <w:t>intervention rapidly promoted</w:t>
      </w:r>
      <w:r w:rsidR="009D2458" w:rsidRPr="00254563">
        <w:rPr>
          <w:rFonts w:ascii="Times New Roman" w:hAnsi="Times New Roman" w:cs="Times New Roman"/>
          <w:color w:val="000000" w:themeColor="text1"/>
          <w:sz w:val="22"/>
          <w:szCs w:val="22"/>
          <w:rPrChange w:id="181" w:author="Chen Liao" w:date="2021-07-09T20:20:00Z">
            <w:rPr>
              <w:color w:val="000000" w:themeColor="text1"/>
              <w:sz w:val="22"/>
              <w:szCs w:val="22"/>
            </w:rPr>
          </w:rPrChange>
        </w:rPr>
        <w:t xml:space="preserve"> the </w:t>
      </w:r>
      <w:r w:rsidR="005517CD" w:rsidRPr="00254563">
        <w:rPr>
          <w:rFonts w:ascii="Times New Roman" w:hAnsi="Times New Roman" w:cs="Times New Roman"/>
          <w:color w:val="000000" w:themeColor="text1"/>
          <w:sz w:val="22"/>
          <w:szCs w:val="22"/>
          <w:rPrChange w:id="182" w:author="Chen Liao" w:date="2021-07-09T20:20:00Z">
            <w:rPr>
              <w:color w:val="000000" w:themeColor="text1"/>
              <w:sz w:val="22"/>
              <w:szCs w:val="22"/>
            </w:rPr>
          </w:rPrChange>
        </w:rPr>
        <w:t>absolute abundance of gut bacteria</w:t>
      </w:r>
      <w:r w:rsidRPr="00254563">
        <w:rPr>
          <w:rFonts w:ascii="Times New Roman" w:hAnsi="Times New Roman" w:cs="Times New Roman"/>
          <w:color w:val="000000" w:themeColor="text1"/>
          <w:sz w:val="22"/>
          <w:szCs w:val="22"/>
          <w:rPrChange w:id="183" w:author="Chen Liao" w:date="2021-07-09T20:20:00Z">
            <w:rPr>
              <w:color w:val="000000" w:themeColor="text1"/>
              <w:sz w:val="22"/>
              <w:szCs w:val="22"/>
            </w:rPr>
          </w:rPrChange>
        </w:rPr>
        <w:t xml:space="preserve"> on the time scale of days,</w:t>
      </w:r>
      <w:r w:rsidRPr="00254563">
        <w:rPr>
          <w:rStyle w:val="fontstyle01"/>
          <w:rFonts w:ascii="Times New Roman" w:hAnsi="Times New Roman" w:cs="Times New Roman"/>
          <w:color w:val="000000" w:themeColor="text1"/>
          <w:sz w:val="22"/>
          <w:szCs w:val="22"/>
        </w:rPr>
        <w:t xml:space="preserve"> except for Shanghai mice </w:t>
      </w:r>
      <w:r w:rsidR="009D2458" w:rsidRPr="00254563">
        <w:rPr>
          <w:rFonts w:ascii="Times New Roman" w:hAnsi="Times New Roman" w:cs="Times New Roman"/>
          <w:color w:val="000000" w:themeColor="text1"/>
          <w:sz w:val="22"/>
          <w:szCs w:val="22"/>
          <w:rPrChange w:id="184" w:author="Chen Liao" w:date="2021-07-09T20:20:00Z">
            <w:rPr>
              <w:color w:val="000000" w:themeColor="text1"/>
              <w:sz w:val="22"/>
              <w:szCs w:val="22"/>
            </w:rPr>
          </w:rPrChange>
        </w:rPr>
        <w:t>(</w:t>
      </w:r>
      <w:r w:rsidR="009D2458" w:rsidRPr="00254563">
        <w:rPr>
          <w:rFonts w:ascii="Times New Roman" w:hAnsi="Times New Roman" w:cs="Times New Roman"/>
          <w:b/>
          <w:bCs/>
          <w:color w:val="000000" w:themeColor="text1"/>
          <w:sz w:val="22"/>
          <w:szCs w:val="22"/>
          <w:rPrChange w:id="185" w:author="Chen Liao" w:date="2021-07-09T20:20:00Z">
            <w:rPr>
              <w:b/>
              <w:bCs/>
              <w:color w:val="000000" w:themeColor="text1"/>
              <w:sz w:val="22"/>
              <w:szCs w:val="22"/>
            </w:rPr>
          </w:rPrChange>
        </w:rPr>
        <w:t>Fig. 2A</w:t>
      </w:r>
      <w:r w:rsidR="009D2458" w:rsidRPr="00254563">
        <w:rPr>
          <w:rFonts w:ascii="Times New Roman" w:hAnsi="Times New Roman" w:cs="Times New Roman"/>
          <w:color w:val="000000" w:themeColor="text1"/>
          <w:sz w:val="22"/>
          <w:szCs w:val="22"/>
          <w:rPrChange w:id="186" w:author="Chen Liao" w:date="2021-07-09T20:20:00Z">
            <w:rPr>
              <w:color w:val="000000" w:themeColor="text1"/>
              <w:sz w:val="22"/>
              <w:szCs w:val="22"/>
            </w:rPr>
          </w:rPrChange>
        </w:rPr>
        <w:t xml:space="preserve">). More interestingly, </w:t>
      </w:r>
      <w:r w:rsidR="009D2458" w:rsidRPr="00254563">
        <w:rPr>
          <w:rStyle w:val="fontstyle01"/>
          <w:rFonts w:ascii="Times New Roman" w:hAnsi="Times New Roman" w:cs="Times New Roman"/>
          <w:color w:val="000000" w:themeColor="text1"/>
          <w:sz w:val="22"/>
          <w:szCs w:val="22"/>
        </w:rPr>
        <w:t xml:space="preserve">inulin </w:t>
      </w:r>
      <w:r w:rsidR="004878A9" w:rsidRPr="000B5B26">
        <w:rPr>
          <w:rStyle w:val="fontstyle01"/>
          <w:rFonts w:ascii="Times New Roman" w:hAnsi="Times New Roman" w:cs="Times New Roman"/>
          <w:color w:val="000000" w:themeColor="text1"/>
          <w:sz w:val="22"/>
          <w:szCs w:val="22"/>
        </w:rPr>
        <w:t xml:space="preserve">induced a </w:t>
      </w:r>
      <w:r w:rsidR="00BA31AF" w:rsidRPr="00B9382E">
        <w:rPr>
          <w:rStyle w:val="fontstyle01"/>
          <w:rFonts w:ascii="Times New Roman" w:hAnsi="Times New Roman" w:cs="Times New Roman"/>
          <w:color w:val="000000" w:themeColor="text1"/>
          <w:sz w:val="22"/>
          <w:szCs w:val="22"/>
        </w:rPr>
        <w:t xml:space="preserve">two-phase </w:t>
      </w:r>
      <w:r w:rsidRPr="00B9382E">
        <w:rPr>
          <w:rStyle w:val="fontstyle01"/>
          <w:rFonts w:ascii="Times New Roman" w:hAnsi="Times New Roman" w:cs="Times New Roman"/>
          <w:color w:val="000000" w:themeColor="text1"/>
          <w:sz w:val="22"/>
          <w:szCs w:val="22"/>
        </w:rPr>
        <w:t>dynamical response in</w:t>
      </w:r>
      <w:r w:rsidR="004878A9" w:rsidRPr="00A16057">
        <w:rPr>
          <w:rStyle w:val="fontstyle01"/>
          <w:rFonts w:ascii="Times New Roman" w:hAnsi="Times New Roman" w:cs="Times New Roman"/>
          <w:color w:val="000000" w:themeColor="text1"/>
          <w:sz w:val="22"/>
          <w:szCs w:val="22"/>
        </w:rPr>
        <w:t xml:space="preserve"> </w:t>
      </w:r>
      <w:r w:rsidR="00324157" w:rsidRPr="00254563">
        <w:rPr>
          <w:rFonts w:ascii="Times New Roman" w:hAnsi="Times New Roman" w:cs="Times New Roman"/>
          <w:color w:val="000000" w:themeColor="text1"/>
          <w:sz w:val="22"/>
          <w:szCs w:val="22"/>
          <w:rPrChange w:id="187" w:author="Chen Liao" w:date="2021-07-09T20:20:00Z">
            <w:rPr>
              <w:color w:val="000000" w:themeColor="text1"/>
              <w:sz w:val="22"/>
              <w:szCs w:val="22"/>
            </w:rPr>
          </w:rPrChange>
        </w:rPr>
        <w:t xml:space="preserve">the gut </w:t>
      </w:r>
      <w:r w:rsidR="000C3DE4" w:rsidRPr="00254563">
        <w:rPr>
          <w:rFonts w:ascii="Times New Roman" w:hAnsi="Times New Roman" w:cs="Times New Roman"/>
          <w:color w:val="000000" w:themeColor="text1"/>
          <w:sz w:val="22"/>
          <w:szCs w:val="22"/>
          <w:rPrChange w:id="188" w:author="Chen Liao" w:date="2021-07-09T20:20:00Z">
            <w:rPr>
              <w:color w:val="000000" w:themeColor="text1"/>
              <w:sz w:val="22"/>
              <w:szCs w:val="22"/>
            </w:rPr>
          </w:rPrChange>
        </w:rPr>
        <w:t xml:space="preserve">microbiota </w:t>
      </w:r>
      <w:r w:rsidR="00324157" w:rsidRPr="00254563">
        <w:rPr>
          <w:rFonts w:ascii="Times New Roman" w:hAnsi="Times New Roman" w:cs="Times New Roman"/>
          <w:color w:val="000000" w:themeColor="text1"/>
          <w:sz w:val="22"/>
          <w:szCs w:val="22"/>
          <w:rPrChange w:id="189" w:author="Chen Liao" w:date="2021-07-09T20:20:00Z">
            <w:rPr>
              <w:color w:val="000000" w:themeColor="text1"/>
              <w:sz w:val="22"/>
              <w:szCs w:val="22"/>
            </w:rPr>
          </w:rPrChange>
        </w:rPr>
        <w:t>diversity</w:t>
      </w:r>
      <w:r w:rsidR="004878A9" w:rsidRPr="00254563">
        <w:rPr>
          <w:rFonts w:ascii="Times New Roman" w:hAnsi="Times New Roman" w:cs="Times New Roman"/>
          <w:color w:val="000000" w:themeColor="text1"/>
          <w:sz w:val="22"/>
          <w:szCs w:val="22"/>
          <w:rPrChange w:id="190" w:author="Chen Liao" w:date="2021-07-09T20:20:00Z">
            <w:rPr>
              <w:color w:val="000000" w:themeColor="text1"/>
              <w:sz w:val="22"/>
              <w:szCs w:val="22"/>
            </w:rPr>
          </w:rPrChange>
        </w:rPr>
        <w:t xml:space="preserve"> (</w:t>
      </w:r>
      <w:r w:rsidR="004878A9" w:rsidRPr="00254563">
        <w:rPr>
          <w:rFonts w:ascii="Times New Roman" w:hAnsi="Times New Roman" w:cs="Times New Roman"/>
          <w:b/>
          <w:bCs/>
          <w:color w:val="000000" w:themeColor="text1"/>
          <w:sz w:val="22"/>
          <w:szCs w:val="22"/>
          <w:rPrChange w:id="191" w:author="Chen Liao" w:date="2021-07-09T20:20:00Z">
            <w:rPr>
              <w:b/>
              <w:bCs/>
              <w:color w:val="000000" w:themeColor="text1"/>
              <w:sz w:val="22"/>
              <w:szCs w:val="22"/>
            </w:rPr>
          </w:rPrChange>
        </w:rPr>
        <w:t>Fig. 2</w:t>
      </w:r>
      <w:r w:rsidR="009D2458" w:rsidRPr="00254563">
        <w:rPr>
          <w:rFonts w:ascii="Times New Roman" w:hAnsi="Times New Roman" w:cs="Times New Roman"/>
          <w:b/>
          <w:bCs/>
          <w:color w:val="000000" w:themeColor="text1"/>
          <w:sz w:val="22"/>
          <w:szCs w:val="22"/>
          <w:rPrChange w:id="192" w:author="Chen Liao" w:date="2021-07-09T20:20:00Z">
            <w:rPr>
              <w:b/>
              <w:bCs/>
              <w:color w:val="000000" w:themeColor="text1"/>
              <w:sz w:val="22"/>
              <w:szCs w:val="22"/>
            </w:rPr>
          </w:rPrChange>
        </w:rPr>
        <w:t>B</w:t>
      </w:r>
      <w:r w:rsidR="004878A9" w:rsidRPr="00254563">
        <w:rPr>
          <w:rFonts w:ascii="Times New Roman" w:hAnsi="Times New Roman" w:cs="Times New Roman"/>
          <w:color w:val="000000" w:themeColor="text1"/>
          <w:sz w:val="22"/>
          <w:szCs w:val="22"/>
          <w:rPrChange w:id="193" w:author="Chen Liao" w:date="2021-07-09T20:20:00Z">
            <w:rPr>
              <w:color w:val="000000" w:themeColor="text1"/>
              <w:sz w:val="22"/>
              <w:szCs w:val="22"/>
            </w:rPr>
          </w:rPrChange>
        </w:rPr>
        <w:t>)</w:t>
      </w:r>
      <w:r w:rsidR="00324157" w:rsidRPr="00254563">
        <w:rPr>
          <w:rFonts w:ascii="Times New Roman" w:hAnsi="Times New Roman" w:cs="Times New Roman"/>
          <w:color w:val="000000" w:themeColor="text1"/>
          <w:sz w:val="22"/>
          <w:szCs w:val="22"/>
          <w:rPrChange w:id="194" w:author="Chen Liao" w:date="2021-07-09T20:20:00Z">
            <w:rPr>
              <w:color w:val="000000" w:themeColor="text1"/>
              <w:sz w:val="22"/>
              <w:szCs w:val="22"/>
            </w:rPr>
          </w:rPrChange>
        </w:rPr>
        <w:t xml:space="preserve">, </w:t>
      </w:r>
      <w:r w:rsidRPr="00254563">
        <w:rPr>
          <w:rFonts w:ascii="Times New Roman" w:hAnsi="Times New Roman" w:cs="Times New Roman"/>
          <w:color w:val="000000" w:themeColor="text1"/>
          <w:sz w:val="22"/>
          <w:szCs w:val="22"/>
          <w:rPrChange w:id="195" w:author="Chen Liao" w:date="2021-07-09T20:20:00Z">
            <w:rPr>
              <w:color w:val="000000" w:themeColor="text1"/>
              <w:sz w:val="22"/>
              <w:szCs w:val="22"/>
            </w:rPr>
          </w:rPrChange>
        </w:rPr>
        <w:t xml:space="preserve">which </w:t>
      </w:r>
      <w:r w:rsidR="00324157" w:rsidRPr="00254563">
        <w:rPr>
          <w:rFonts w:ascii="Times New Roman" w:hAnsi="Times New Roman" w:cs="Times New Roman"/>
          <w:color w:val="000000" w:themeColor="text1"/>
          <w:sz w:val="22"/>
          <w:szCs w:val="22"/>
          <w:rPrChange w:id="196" w:author="Chen Liao" w:date="2021-07-09T20:20:00Z">
            <w:rPr>
              <w:color w:val="000000" w:themeColor="text1"/>
              <w:sz w:val="22"/>
              <w:szCs w:val="22"/>
            </w:rPr>
          </w:rPrChange>
        </w:rPr>
        <w:t>drop</w:t>
      </w:r>
      <w:r w:rsidRPr="00254563">
        <w:rPr>
          <w:rFonts w:ascii="Times New Roman" w:hAnsi="Times New Roman" w:cs="Times New Roman"/>
          <w:color w:val="000000" w:themeColor="text1"/>
          <w:sz w:val="22"/>
          <w:szCs w:val="22"/>
          <w:rPrChange w:id="197" w:author="Chen Liao" w:date="2021-07-09T20:20:00Z">
            <w:rPr>
              <w:color w:val="000000" w:themeColor="text1"/>
              <w:sz w:val="22"/>
              <w:szCs w:val="22"/>
            </w:rPr>
          </w:rPrChange>
        </w:rPr>
        <w:t>ped</w:t>
      </w:r>
      <w:r w:rsidR="00324157" w:rsidRPr="00254563">
        <w:rPr>
          <w:rFonts w:ascii="Times New Roman" w:hAnsi="Times New Roman" w:cs="Times New Roman"/>
          <w:color w:val="000000" w:themeColor="text1"/>
          <w:sz w:val="22"/>
          <w:szCs w:val="22"/>
          <w:rPrChange w:id="198" w:author="Chen Liao" w:date="2021-07-09T20:20:00Z">
            <w:rPr>
              <w:color w:val="000000" w:themeColor="text1"/>
              <w:sz w:val="22"/>
              <w:szCs w:val="22"/>
            </w:rPr>
          </w:rPrChange>
        </w:rPr>
        <w:t xml:space="preserve"> </w:t>
      </w:r>
      <w:r w:rsidR="00A31C29" w:rsidRPr="00254563">
        <w:rPr>
          <w:rFonts w:ascii="Times New Roman" w:hAnsi="Times New Roman" w:cs="Times New Roman"/>
          <w:color w:val="000000" w:themeColor="text1"/>
          <w:sz w:val="22"/>
          <w:szCs w:val="22"/>
          <w:rPrChange w:id="199" w:author="Chen Liao" w:date="2021-07-09T20:20:00Z">
            <w:rPr>
              <w:color w:val="000000" w:themeColor="text1"/>
              <w:sz w:val="22"/>
              <w:szCs w:val="22"/>
            </w:rPr>
          </w:rPrChange>
        </w:rPr>
        <w:t>rapidly in the short-term</w:t>
      </w:r>
      <w:r w:rsidR="00324157" w:rsidRPr="00254563">
        <w:rPr>
          <w:rFonts w:ascii="Times New Roman" w:hAnsi="Times New Roman" w:cs="Times New Roman"/>
          <w:color w:val="000000" w:themeColor="text1"/>
          <w:sz w:val="22"/>
          <w:szCs w:val="22"/>
          <w:rPrChange w:id="200" w:author="Chen Liao" w:date="2021-07-09T20:20:00Z">
            <w:rPr>
              <w:color w:val="000000" w:themeColor="text1"/>
              <w:sz w:val="22"/>
              <w:szCs w:val="22"/>
            </w:rPr>
          </w:rPrChange>
        </w:rPr>
        <w:t xml:space="preserve"> </w:t>
      </w:r>
      <w:r w:rsidRPr="00254563">
        <w:rPr>
          <w:rFonts w:ascii="Times New Roman" w:hAnsi="Times New Roman" w:cs="Times New Roman"/>
          <w:color w:val="000000" w:themeColor="text1"/>
          <w:sz w:val="22"/>
          <w:szCs w:val="22"/>
          <w:rPrChange w:id="201" w:author="Chen Liao" w:date="2021-07-09T20:20:00Z">
            <w:rPr>
              <w:color w:val="000000" w:themeColor="text1"/>
              <w:sz w:val="22"/>
              <w:szCs w:val="22"/>
            </w:rPr>
          </w:rPrChange>
        </w:rPr>
        <w:t>and</w:t>
      </w:r>
      <w:r w:rsidR="00A31C29" w:rsidRPr="00254563">
        <w:rPr>
          <w:rFonts w:ascii="Times New Roman" w:hAnsi="Times New Roman" w:cs="Times New Roman"/>
          <w:color w:val="000000" w:themeColor="text1"/>
          <w:sz w:val="22"/>
          <w:szCs w:val="22"/>
          <w:rPrChange w:id="202" w:author="Chen Liao" w:date="2021-07-09T20:20:00Z">
            <w:rPr>
              <w:color w:val="000000" w:themeColor="text1"/>
              <w:sz w:val="22"/>
              <w:szCs w:val="22"/>
            </w:rPr>
          </w:rPrChange>
        </w:rPr>
        <w:t xml:space="preserve"> </w:t>
      </w:r>
      <w:r w:rsidRPr="00254563">
        <w:rPr>
          <w:rFonts w:ascii="Times New Roman" w:hAnsi="Times New Roman" w:cs="Times New Roman"/>
          <w:color w:val="000000" w:themeColor="text1"/>
          <w:sz w:val="22"/>
          <w:szCs w:val="22"/>
          <w:rPrChange w:id="203" w:author="Chen Liao" w:date="2021-07-09T20:20:00Z">
            <w:rPr>
              <w:color w:val="000000" w:themeColor="text1"/>
              <w:sz w:val="22"/>
              <w:szCs w:val="22"/>
            </w:rPr>
          </w:rPrChange>
        </w:rPr>
        <w:t xml:space="preserve">recovered gradually </w:t>
      </w:r>
      <w:r w:rsidR="00A31C29" w:rsidRPr="00254563">
        <w:rPr>
          <w:rFonts w:ascii="Times New Roman" w:hAnsi="Times New Roman" w:cs="Times New Roman"/>
          <w:color w:val="000000" w:themeColor="text1"/>
          <w:sz w:val="22"/>
          <w:szCs w:val="22"/>
          <w:rPrChange w:id="204" w:author="Chen Liao" w:date="2021-07-09T20:20:00Z">
            <w:rPr>
              <w:color w:val="000000" w:themeColor="text1"/>
              <w:sz w:val="22"/>
              <w:szCs w:val="22"/>
            </w:rPr>
          </w:rPrChange>
        </w:rPr>
        <w:t>in the long-term</w:t>
      </w:r>
      <w:r w:rsidR="00324157" w:rsidRPr="00254563">
        <w:rPr>
          <w:rFonts w:ascii="Times New Roman" w:hAnsi="Times New Roman" w:cs="Times New Roman"/>
          <w:color w:val="000000" w:themeColor="text1"/>
          <w:sz w:val="22"/>
          <w:szCs w:val="22"/>
          <w:rPrChange w:id="205" w:author="Chen Liao" w:date="2021-07-09T20:20:00Z">
            <w:rPr>
              <w:color w:val="000000" w:themeColor="text1"/>
              <w:sz w:val="22"/>
              <w:szCs w:val="22"/>
            </w:rPr>
          </w:rPrChange>
        </w:rPr>
        <w:t xml:space="preserve">. </w:t>
      </w:r>
      <w:r w:rsidRPr="00254563">
        <w:rPr>
          <w:rFonts w:ascii="Times New Roman" w:hAnsi="Times New Roman" w:cs="Times New Roman"/>
          <w:color w:val="000000" w:themeColor="text1"/>
          <w:sz w:val="22"/>
          <w:szCs w:val="22"/>
          <w:rPrChange w:id="206" w:author="Chen Liao" w:date="2021-07-09T20:20:00Z">
            <w:rPr>
              <w:color w:val="000000" w:themeColor="text1"/>
              <w:sz w:val="22"/>
              <w:szCs w:val="22"/>
            </w:rPr>
          </w:rPrChange>
        </w:rPr>
        <w:t>The initial loss of diversity is primarily due to the changes in evenness (</w:t>
      </w:r>
      <w:r w:rsidRPr="00254563">
        <w:rPr>
          <w:rFonts w:ascii="Times New Roman" w:hAnsi="Times New Roman" w:cs="Times New Roman"/>
          <w:b/>
          <w:bCs/>
          <w:color w:val="000000" w:themeColor="text1"/>
          <w:sz w:val="22"/>
          <w:szCs w:val="22"/>
          <w:rPrChange w:id="207" w:author="Chen Liao" w:date="2021-07-09T20:20:00Z">
            <w:rPr>
              <w:b/>
              <w:bCs/>
              <w:color w:val="000000" w:themeColor="text1"/>
              <w:sz w:val="22"/>
              <w:szCs w:val="22"/>
            </w:rPr>
          </w:rPrChange>
        </w:rPr>
        <w:t>Fig. S3A</w:t>
      </w:r>
      <w:r w:rsidRPr="00254563">
        <w:rPr>
          <w:rFonts w:ascii="Times New Roman" w:hAnsi="Times New Roman" w:cs="Times New Roman"/>
          <w:color w:val="000000" w:themeColor="text1"/>
          <w:sz w:val="22"/>
          <w:szCs w:val="22"/>
          <w:rPrChange w:id="208" w:author="Chen Liao" w:date="2021-07-09T20:20:00Z">
            <w:rPr>
              <w:color w:val="000000" w:themeColor="text1"/>
              <w:sz w:val="22"/>
              <w:szCs w:val="22"/>
            </w:rPr>
          </w:rPrChange>
        </w:rPr>
        <w:t>), not richness (</w:t>
      </w:r>
      <w:r w:rsidRPr="00254563">
        <w:rPr>
          <w:rFonts w:ascii="Times New Roman" w:hAnsi="Times New Roman" w:cs="Times New Roman"/>
          <w:b/>
          <w:bCs/>
          <w:color w:val="000000" w:themeColor="text1"/>
          <w:sz w:val="22"/>
          <w:szCs w:val="22"/>
          <w:rPrChange w:id="209" w:author="Chen Liao" w:date="2021-07-09T20:20:00Z">
            <w:rPr>
              <w:b/>
              <w:bCs/>
              <w:color w:val="000000" w:themeColor="text1"/>
              <w:sz w:val="22"/>
              <w:szCs w:val="22"/>
            </w:rPr>
          </w:rPrChange>
        </w:rPr>
        <w:t>Fig. S3B</w:t>
      </w:r>
      <w:r w:rsidRPr="00254563">
        <w:rPr>
          <w:rFonts w:ascii="Times New Roman" w:hAnsi="Times New Roman" w:cs="Times New Roman"/>
          <w:color w:val="000000" w:themeColor="text1"/>
          <w:sz w:val="22"/>
          <w:szCs w:val="22"/>
          <w:rPrChange w:id="210" w:author="Chen Liao" w:date="2021-07-09T20:20:00Z">
            <w:rPr>
              <w:color w:val="000000" w:themeColor="text1"/>
              <w:sz w:val="22"/>
              <w:szCs w:val="22"/>
            </w:rPr>
          </w:rPrChange>
        </w:rPr>
        <w:t xml:space="preserve">), suggesting an expansion of certain bacterial taxa. </w:t>
      </w:r>
      <w:r w:rsidRPr="00254563">
        <w:rPr>
          <w:rStyle w:val="fontstyle01"/>
          <w:rFonts w:ascii="Times New Roman" w:hAnsi="Times New Roman" w:cs="Times New Roman"/>
          <w:color w:val="000000" w:themeColor="text1"/>
          <w:sz w:val="22"/>
          <w:szCs w:val="22"/>
        </w:rPr>
        <w:t>Indeed</w:t>
      </w:r>
      <w:r w:rsidR="00324157" w:rsidRPr="000B5B26">
        <w:rPr>
          <w:rStyle w:val="fontstyle01"/>
          <w:rFonts w:ascii="Times New Roman" w:hAnsi="Times New Roman" w:cs="Times New Roman"/>
          <w:color w:val="000000" w:themeColor="text1"/>
          <w:sz w:val="22"/>
          <w:szCs w:val="22"/>
        </w:rPr>
        <w:t>, we observed rapid but non-monotonic</w:t>
      </w:r>
      <w:r w:rsidRPr="00B9382E">
        <w:rPr>
          <w:rStyle w:val="fontstyle01"/>
          <w:rFonts w:ascii="Times New Roman" w:hAnsi="Times New Roman" w:cs="Times New Roman"/>
          <w:color w:val="000000" w:themeColor="text1"/>
          <w:sz w:val="22"/>
          <w:szCs w:val="22"/>
        </w:rPr>
        <w:t xml:space="preserve"> </w:t>
      </w:r>
      <w:r w:rsidR="00324157" w:rsidRPr="00B9382E">
        <w:rPr>
          <w:rStyle w:val="fontstyle01"/>
          <w:rFonts w:ascii="Times New Roman" w:hAnsi="Times New Roman" w:cs="Times New Roman"/>
          <w:color w:val="000000" w:themeColor="text1"/>
          <w:sz w:val="22"/>
          <w:szCs w:val="22"/>
        </w:rPr>
        <w:t>changes in the relative abundance</w:t>
      </w:r>
      <w:r w:rsidRPr="00B9382E">
        <w:rPr>
          <w:rStyle w:val="fontstyle01"/>
          <w:rFonts w:ascii="Times New Roman" w:hAnsi="Times New Roman" w:cs="Times New Roman"/>
          <w:color w:val="000000" w:themeColor="text1"/>
          <w:sz w:val="22"/>
          <w:szCs w:val="22"/>
        </w:rPr>
        <w:t>s</w:t>
      </w:r>
      <w:r w:rsidR="00324157" w:rsidRPr="00B9382E">
        <w:rPr>
          <w:rStyle w:val="fontstyle01"/>
          <w:rFonts w:ascii="Times New Roman" w:hAnsi="Times New Roman" w:cs="Times New Roman"/>
          <w:color w:val="000000" w:themeColor="text1"/>
          <w:sz w:val="22"/>
          <w:szCs w:val="22"/>
        </w:rPr>
        <w:t xml:space="preserve"> of several dominant bacterial </w:t>
      </w:r>
      <w:del w:id="211" w:author="Chen Liao" w:date="2021-07-10T10:47:00Z">
        <w:r w:rsidR="00324157" w:rsidRPr="00B9382E" w:rsidDel="00A16057">
          <w:rPr>
            <w:rStyle w:val="fontstyle01"/>
            <w:rFonts w:ascii="Times New Roman" w:hAnsi="Times New Roman" w:cs="Times New Roman"/>
            <w:color w:val="000000" w:themeColor="text1"/>
            <w:sz w:val="22"/>
            <w:szCs w:val="22"/>
          </w:rPr>
          <w:delText>taxa</w:delText>
        </w:r>
      </w:del>
      <w:ins w:id="212" w:author="Chen Liao" w:date="2021-07-10T10:47:00Z">
        <w:r w:rsidR="00A16057">
          <w:rPr>
            <w:rStyle w:val="fontstyle01"/>
            <w:rFonts w:ascii="Times New Roman" w:hAnsi="Times New Roman" w:cs="Times New Roman"/>
            <w:color w:val="000000" w:themeColor="text1"/>
            <w:sz w:val="22"/>
            <w:szCs w:val="22"/>
          </w:rPr>
          <w:t>genera</w:t>
        </w:r>
      </w:ins>
      <w:r w:rsidRPr="00E21FBD">
        <w:rPr>
          <w:rStyle w:val="fontstyle01"/>
          <w:rFonts w:ascii="Times New Roman" w:hAnsi="Times New Roman" w:cs="Times New Roman"/>
          <w:color w:val="000000" w:themeColor="text1"/>
          <w:sz w:val="22"/>
          <w:szCs w:val="22"/>
        </w:rPr>
        <w:t>,</w:t>
      </w:r>
      <w:r w:rsidR="00324157" w:rsidRPr="00E21FBD">
        <w:rPr>
          <w:rStyle w:val="fontstyle01"/>
          <w:rFonts w:ascii="Times New Roman" w:hAnsi="Times New Roman" w:cs="Times New Roman"/>
          <w:color w:val="000000" w:themeColor="text1"/>
          <w:sz w:val="22"/>
          <w:szCs w:val="22"/>
        </w:rPr>
        <w:t xml:space="preserve"> such as </w:t>
      </w:r>
      <w:r w:rsidR="00324157" w:rsidRPr="00B9382E">
        <w:rPr>
          <w:rStyle w:val="fontstyle01"/>
          <w:rFonts w:ascii="Times New Roman" w:hAnsi="Times New Roman" w:cs="Times New Roman"/>
          <w:i/>
          <w:iCs/>
          <w:color w:val="000000" w:themeColor="text1"/>
          <w:sz w:val="22"/>
          <w:szCs w:val="22"/>
        </w:rPr>
        <w:t>Bacteroides</w:t>
      </w:r>
      <w:r w:rsidR="00324157" w:rsidRPr="00B9382E">
        <w:rPr>
          <w:rStyle w:val="fontstyle01"/>
          <w:rFonts w:ascii="Times New Roman" w:hAnsi="Times New Roman" w:cs="Times New Roman"/>
          <w:color w:val="000000" w:themeColor="text1"/>
          <w:sz w:val="22"/>
          <w:szCs w:val="22"/>
        </w:rPr>
        <w:t xml:space="preserve"> and </w:t>
      </w:r>
      <w:r w:rsidR="00324157" w:rsidRPr="00A16057">
        <w:rPr>
          <w:rStyle w:val="fontstyle01"/>
          <w:rFonts w:ascii="Times New Roman" w:hAnsi="Times New Roman" w:cs="Times New Roman"/>
          <w:i/>
          <w:iCs/>
          <w:color w:val="000000" w:themeColor="text1"/>
          <w:sz w:val="22"/>
          <w:szCs w:val="22"/>
        </w:rPr>
        <w:t xml:space="preserve">unclassified </w:t>
      </w:r>
      <w:proofErr w:type="spellStart"/>
      <w:r w:rsidR="00324157" w:rsidRPr="00A16057">
        <w:rPr>
          <w:rStyle w:val="fontstyle01"/>
          <w:rFonts w:ascii="Times New Roman" w:hAnsi="Times New Roman" w:cs="Times New Roman"/>
          <w:i/>
          <w:iCs/>
          <w:color w:val="000000" w:themeColor="text1"/>
          <w:sz w:val="22"/>
          <w:szCs w:val="22"/>
        </w:rPr>
        <w:t>Muribaculaceae</w:t>
      </w:r>
      <w:proofErr w:type="spellEnd"/>
      <w:r w:rsidR="00324157" w:rsidRPr="00A16057">
        <w:rPr>
          <w:rStyle w:val="fontstyle01"/>
          <w:rFonts w:ascii="Times New Roman" w:hAnsi="Times New Roman" w:cs="Times New Roman"/>
          <w:color w:val="000000" w:themeColor="text1"/>
          <w:sz w:val="22"/>
          <w:szCs w:val="22"/>
        </w:rPr>
        <w:t xml:space="preserve"> (</w:t>
      </w:r>
      <w:r w:rsidR="00324157" w:rsidRPr="00A16057">
        <w:rPr>
          <w:rStyle w:val="fontstyle01"/>
          <w:rFonts w:ascii="Times New Roman" w:hAnsi="Times New Roman" w:cs="Times New Roman"/>
          <w:b/>
          <w:bCs/>
          <w:color w:val="000000" w:themeColor="text1"/>
          <w:sz w:val="22"/>
          <w:szCs w:val="22"/>
        </w:rPr>
        <w:t>Fig. 2</w:t>
      </w:r>
      <w:r w:rsidR="00324DF7" w:rsidRPr="00A16057">
        <w:rPr>
          <w:rStyle w:val="fontstyle01"/>
          <w:rFonts w:ascii="Times New Roman" w:hAnsi="Times New Roman" w:cs="Times New Roman"/>
          <w:b/>
          <w:bCs/>
          <w:color w:val="000000" w:themeColor="text1"/>
          <w:sz w:val="22"/>
          <w:szCs w:val="22"/>
        </w:rPr>
        <w:t>C</w:t>
      </w:r>
      <w:r w:rsidR="00324157" w:rsidRPr="00A16057">
        <w:rPr>
          <w:rStyle w:val="fontstyle01"/>
          <w:rFonts w:ascii="Times New Roman" w:hAnsi="Times New Roman" w:cs="Times New Roman"/>
          <w:color w:val="000000" w:themeColor="text1"/>
          <w:sz w:val="22"/>
          <w:szCs w:val="22"/>
        </w:rPr>
        <w:t xml:space="preserve">). </w:t>
      </w:r>
      <w:r w:rsidR="005A3A63" w:rsidRPr="00254563">
        <w:rPr>
          <w:rFonts w:ascii="Times New Roman" w:hAnsi="Times New Roman" w:cs="Times New Roman"/>
          <w:color w:val="000000" w:themeColor="text1"/>
          <w:sz w:val="22"/>
          <w:szCs w:val="22"/>
          <w:rPrChange w:id="213" w:author="Chen Liao" w:date="2021-07-09T20:20:00Z">
            <w:rPr>
              <w:color w:val="000000" w:themeColor="text1"/>
              <w:sz w:val="22"/>
              <w:szCs w:val="22"/>
            </w:rPr>
          </w:rPrChange>
        </w:rPr>
        <w:t xml:space="preserve">Notably, the long-term recovery </w:t>
      </w:r>
      <w:r w:rsidRPr="00254563">
        <w:rPr>
          <w:rFonts w:ascii="Times New Roman" w:hAnsi="Times New Roman" w:cs="Times New Roman"/>
          <w:color w:val="000000" w:themeColor="text1"/>
          <w:sz w:val="22"/>
          <w:szCs w:val="22"/>
          <w:rPrChange w:id="214" w:author="Chen Liao" w:date="2021-07-09T20:20:00Z">
            <w:rPr>
              <w:color w:val="000000" w:themeColor="text1"/>
              <w:sz w:val="22"/>
              <w:szCs w:val="22"/>
            </w:rPr>
          </w:rPrChange>
        </w:rPr>
        <w:t xml:space="preserve">of microbiota diversity </w:t>
      </w:r>
      <w:r w:rsidR="005A3A63" w:rsidRPr="00254563">
        <w:rPr>
          <w:rFonts w:ascii="Times New Roman" w:hAnsi="Times New Roman" w:cs="Times New Roman"/>
          <w:color w:val="000000" w:themeColor="text1"/>
          <w:sz w:val="22"/>
          <w:szCs w:val="22"/>
          <w:rPrChange w:id="215" w:author="Chen Liao" w:date="2021-07-09T20:20:00Z">
            <w:rPr>
              <w:color w:val="000000" w:themeColor="text1"/>
              <w:sz w:val="22"/>
              <w:szCs w:val="22"/>
            </w:rPr>
          </w:rPrChange>
        </w:rPr>
        <w:t xml:space="preserve">is only partial </w:t>
      </w:r>
      <w:r w:rsidR="001E5DF7" w:rsidRPr="00254563">
        <w:rPr>
          <w:rFonts w:ascii="Times New Roman" w:hAnsi="Times New Roman" w:cs="Times New Roman"/>
          <w:color w:val="000000" w:themeColor="text1"/>
          <w:sz w:val="22"/>
          <w:szCs w:val="22"/>
          <w:rPrChange w:id="216" w:author="Chen Liao" w:date="2021-07-09T20:20:00Z">
            <w:rPr>
              <w:color w:val="000000" w:themeColor="text1"/>
              <w:sz w:val="22"/>
              <w:szCs w:val="22"/>
            </w:rPr>
          </w:rPrChange>
        </w:rPr>
        <w:t xml:space="preserve">for Beijing and Hunan mice </w:t>
      </w:r>
      <w:r w:rsidRPr="00254563">
        <w:rPr>
          <w:rFonts w:ascii="Times New Roman" w:hAnsi="Times New Roman" w:cs="Times New Roman"/>
          <w:color w:val="000000" w:themeColor="text1"/>
          <w:sz w:val="22"/>
          <w:szCs w:val="22"/>
          <w:rPrChange w:id="217" w:author="Chen Liao" w:date="2021-07-09T20:20:00Z">
            <w:rPr>
              <w:color w:val="000000" w:themeColor="text1"/>
              <w:sz w:val="22"/>
              <w:szCs w:val="22"/>
            </w:rPr>
          </w:rPrChange>
        </w:rPr>
        <w:t xml:space="preserve">(i.e. </w:t>
      </w:r>
      <w:r w:rsidR="005A3A63" w:rsidRPr="00254563">
        <w:rPr>
          <w:rFonts w:ascii="Times New Roman" w:hAnsi="Times New Roman" w:cs="Times New Roman"/>
          <w:color w:val="000000" w:themeColor="text1"/>
          <w:sz w:val="22"/>
          <w:szCs w:val="22"/>
          <w:rPrChange w:id="218" w:author="Chen Liao" w:date="2021-07-09T20:20:00Z">
            <w:rPr>
              <w:color w:val="000000" w:themeColor="text1"/>
              <w:sz w:val="22"/>
              <w:szCs w:val="22"/>
            </w:rPr>
          </w:rPrChange>
        </w:rPr>
        <w:t>lower gut microbiota diversity at day 31 compared to day 0</w:t>
      </w:r>
      <w:r w:rsidRPr="00254563">
        <w:rPr>
          <w:rFonts w:ascii="Times New Roman" w:hAnsi="Times New Roman" w:cs="Times New Roman"/>
          <w:color w:val="000000" w:themeColor="text1"/>
          <w:sz w:val="22"/>
          <w:szCs w:val="22"/>
          <w:rPrChange w:id="219" w:author="Chen Liao" w:date="2021-07-09T20:20:00Z">
            <w:rPr>
              <w:color w:val="000000" w:themeColor="text1"/>
              <w:sz w:val="22"/>
              <w:szCs w:val="22"/>
            </w:rPr>
          </w:rPrChange>
        </w:rPr>
        <w:t>)</w:t>
      </w:r>
      <w:r w:rsidR="005A3A63" w:rsidRPr="00254563">
        <w:rPr>
          <w:rFonts w:ascii="Times New Roman" w:hAnsi="Times New Roman" w:cs="Times New Roman"/>
          <w:color w:val="000000" w:themeColor="text1"/>
          <w:sz w:val="22"/>
          <w:szCs w:val="22"/>
          <w:rPrChange w:id="220" w:author="Chen Liao" w:date="2021-07-09T20:20:00Z">
            <w:rPr>
              <w:color w:val="000000" w:themeColor="text1"/>
              <w:sz w:val="22"/>
              <w:szCs w:val="22"/>
            </w:rPr>
          </w:rPrChange>
        </w:rPr>
        <w:t xml:space="preserve">. </w:t>
      </w:r>
      <w:r w:rsidR="006F6700" w:rsidRPr="00254563">
        <w:rPr>
          <w:rFonts w:ascii="Times New Roman" w:hAnsi="Times New Roman" w:cs="Times New Roman"/>
          <w:color w:val="000000" w:themeColor="text1"/>
          <w:sz w:val="22"/>
          <w:szCs w:val="22"/>
          <w:rPrChange w:id="221" w:author="Chen Liao" w:date="2021-07-09T20:20:00Z">
            <w:rPr>
              <w:color w:val="000000" w:themeColor="text1"/>
              <w:sz w:val="22"/>
              <w:szCs w:val="22"/>
            </w:rPr>
          </w:rPrChange>
        </w:rPr>
        <w:t xml:space="preserve">By metagenomic sequencing, we observed temporal changes in the functional capacity of gut microbiome. </w:t>
      </w:r>
      <w:proofErr w:type="spellStart"/>
      <w:r w:rsidR="006F6700" w:rsidRPr="00254563">
        <w:rPr>
          <w:rFonts w:ascii="Times New Roman" w:hAnsi="Times New Roman" w:cs="Times New Roman"/>
          <w:color w:val="000000" w:themeColor="text1"/>
          <w:sz w:val="22"/>
          <w:szCs w:val="22"/>
          <w:rPrChange w:id="222" w:author="Chen Liao" w:date="2021-07-09T20:20:00Z">
            <w:rPr>
              <w:color w:val="000000" w:themeColor="text1"/>
              <w:sz w:val="22"/>
              <w:szCs w:val="22"/>
            </w:rPr>
          </w:rPrChange>
        </w:rPr>
        <w:t>Specificially</w:t>
      </w:r>
      <w:proofErr w:type="spellEnd"/>
      <w:r w:rsidR="006F6700" w:rsidRPr="00254563">
        <w:rPr>
          <w:rFonts w:ascii="Times New Roman" w:hAnsi="Times New Roman" w:cs="Times New Roman"/>
          <w:color w:val="000000" w:themeColor="text1"/>
          <w:sz w:val="22"/>
          <w:szCs w:val="22"/>
          <w:rPrChange w:id="223" w:author="Chen Liao" w:date="2021-07-09T20:20:00Z">
            <w:rPr>
              <w:color w:val="000000" w:themeColor="text1"/>
              <w:sz w:val="22"/>
              <w:szCs w:val="22"/>
            </w:rPr>
          </w:rPrChange>
        </w:rPr>
        <w:t>, the initial (day 0), short-term (day 5) and long-term (day 31) microbiomes have distinct gene family profiles (</w:t>
      </w:r>
      <w:r w:rsidR="006F6700" w:rsidRPr="00254563">
        <w:rPr>
          <w:rFonts w:ascii="Times New Roman" w:hAnsi="Times New Roman" w:cs="Times New Roman"/>
          <w:b/>
          <w:bCs/>
          <w:color w:val="000000" w:themeColor="text1"/>
          <w:sz w:val="22"/>
          <w:szCs w:val="22"/>
          <w:rPrChange w:id="224" w:author="Chen Liao" w:date="2021-07-09T20:20:00Z">
            <w:rPr>
              <w:b/>
              <w:bCs/>
              <w:color w:val="000000" w:themeColor="text1"/>
              <w:sz w:val="22"/>
              <w:szCs w:val="22"/>
            </w:rPr>
          </w:rPrChange>
        </w:rPr>
        <w:t>Fig. S4A</w:t>
      </w:r>
      <w:r w:rsidR="006F6700" w:rsidRPr="00254563">
        <w:rPr>
          <w:rFonts w:ascii="Times New Roman" w:hAnsi="Times New Roman" w:cs="Times New Roman"/>
          <w:color w:val="000000" w:themeColor="text1"/>
          <w:sz w:val="22"/>
          <w:szCs w:val="22"/>
          <w:rPrChange w:id="225" w:author="Chen Liao" w:date="2021-07-09T20:20:00Z">
            <w:rPr>
              <w:color w:val="000000" w:themeColor="text1"/>
              <w:sz w:val="22"/>
              <w:szCs w:val="22"/>
            </w:rPr>
          </w:rPrChange>
        </w:rPr>
        <w:t>) and the relative abundance of genes encoding enzymes for inulin utilization (</w:t>
      </w:r>
      <w:proofErr w:type="spellStart"/>
      <w:r w:rsidR="006F6700" w:rsidRPr="00254563">
        <w:rPr>
          <w:rFonts w:ascii="Times New Roman" w:hAnsi="Times New Roman" w:cs="Times New Roman"/>
          <w:color w:val="000000" w:themeColor="text1"/>
          <w:sz w:val="22"/>
          <w:szCs w:val="22"/>
          <w:rPrChange w:id="226" w:author="Chen Liao" w:date="2021-07-09T20:20:00Z">
            <w:rPr>
              <w:color w:val="000000" w:themeColor="text1"/>
              <w:sz w:val="22"/>
              <w:szCs w:val="22"/>
            </w:rPr>
          </w:rPrChange>
        </w:rPr>
        <w:t>inulinases</w:t>
      </w:r>
      <w:proofErr w:type="spellEnd"/>
      <w:r w:rsidR="006F6700" w:rsidRPr="00254563">
        <w:rPr>
          <w:rFonts w:ascii="Times New Roman" w:hAnsi="Times New Roman" w:cs="Times New Roman"/>
          <w:color w:val="000000" w:themeColor="text1"/>
          <w:sz w:val="22"/>
          <w:szCs w:val="22"/>
          <w:rPrChange w:id="227" w:author="Chen Liao" w:date="2021-07-09T20:20:00Z">
            <w:rPr>
              <w:color w:val="000000" w:themeColor="text1"/>
              <w:sz w:val="22"/>
              <w:szCs w:val="22"/>
            </w:rPr>
          </w:rPrChange>
        </w:rPr>
        <w:t>/</w:t>
      </w:r>
      <w:proofErr w:type="spellStart"/>
      <w:r w:rsidR="006F6700" w:rsidRPr="00254563">
        <w:rPr>
          <w:rFonts w:ascii="Times New Roman" w:hAnsi="Times New Roman" w:cs="Times New Roman"/>
          <w:color w:val="000000" w:themeColor="text1"/>
          <w:sz w:val="22"/>
          <w:szCs w:val="22"/>
          <w:rPrChange w:id="228" w:author="Chen Liao" w:date="2021-07-09T20:20:00Z">
            <w:rPr>
              <w:color w:val="000000" w:themeColor="text1"/>
              <w:sz w:val="22"/>
              <w:szCs w:val="22"/>
            </w:rPr>
          </w:rPrChange>
        </w:rPr>
        <w:t>fructanases</w:t>
      </w:r>
      <w:proofErr w:type="spellEnd"/>
      <w:r w:rsidR="006F6700" w:rsidRPr="00254563">
        <w:rPr>
          <w:rFonts w:ascii="Times New Roman" w:hAnsi="Times New Roman" w:cs="Times New Roman"/>
          <w:color w:val="000000" w:themeColor="text1"/>
          <w:sz w:val="22"/>
          <w:szCs w:val="22"/>
          <w:rPrChange w:id="229" w:author="Chen Liao" w:date="2021-07-09T20:20:00Z">
            <w:rPr>
              <w:color w:val="000000" w:themeColor="text1"/>
              <w:sz w:val="22"/>
              <w:szCs w:val="22"/>
            </w:rPr>
          </w:rPrChange>
        </w:rPr>
        <w:t>) significantly increased after intervention (</w:t>
      </w:r>
      <w:r w:rsidR="006F6700" w:rsidRPr="00254563">
        <w:rPr>
          <w:rFonts w:ascii="Times New Roman" w:hAnsi="Times New Roman" w:cs="Times New Roman"/>
          <w:b/>
          <w:bCs/>
          <w:color w:val="000000" w:themeColor="text1"/>
          <w:sz w:val="22"/>
          <w:szCs w:val="22"/>
          <w:rPrChange w:id="230" w:author="Chen Liao" w:date="2021-07-09T20:20:00Z">
            <w:rPr>
              <w:b/>
              <w:bCs/>
              <w:color w:val="000000" w:themeColor="text1"/>
              <w:sz w:val="22"/>
              <w:szCs w:val="22"/>
            </w:rPr>
          </w:rPrChange>
        </w:rPr>
        <w:t>Fig. S4B</w:t>
      </w:r>
      <w:r w:rsidR="006F6700" w:rsidRPr="00254563">
        <w:rPr>
          <w:rFonts w:ascii="Times New Roman" w:hAnsi="Times New Roman" w:cs="Times New Roman"/>
          <w:color w:val="000000" w:themeColor="text1"/>
          <w:sz w:val="22"/>
          <w:szCs w:val="22"/>
          <w:rPrChange w:id="231" w:author="Chen Liao" w:date="2021-07-09T20:20:00Z">
            <w:rPr>
              <w:color w:val="000000" w:themeColor="text1"/>
              <w:sz w:val="22"/>
              <w:szCs w:val="22"/>
            </w:rPr>
          </w:rPrChange>
        </w:rPr>
        <w:t>).</w:t>
      </w:r>
      <w:ins w:id="232" w:author="Chen Liao" w:date="2021-07-04T16:55:00Z">
        <w:r w:rsidR="00AC7CD3" w:rsidRPr="00254563">
          <w:rPr>
            <w:rFonts w:ascii="Times New Roman" w:hAnsi="Times New Roman" w:cs="Times New Roman"/>
            <w:color w:val="000000" w:themeColor="text1"/>
            <w:sz w:val="22"/>
            <w:szCs w:val="22"/>
            <w:rPrChange w:id="233" w:author="Chen Liao" w:date="2021-07-09T20:20:00Z">
              <w:rPr>
                <w:color w:val="000000" w:themeColor="text1"/>
                <w:sz w:val="22"/>
                <w:szCs w:val="22"/>
              </w:rPr>
            </w:rPrChange>
          </w:rPr>
          <w:t xml:space="preserve"> </w:t>
        </w:r>
      </w:ins>
    </w:p>
    <w:p w14:paraId="028FBA0F" w14:textId="457763F5" w:rsidR="000C4AB3" w:rsidRPr="00254563" w:rsidRDefault="00A14AFA" w:rsidP="00316D71">
      <w:pPr>
        <w:pStyle w:val="paragraph"/>
        <w:spacing w:before="0" w:beforeAutospacing="0" w:after="0" w:afterAutospacing="0" w:line="360" w:lineRule="auto"/>
        <w:ind w:firstLine="720"/>
        <w:jc w:val="both"/>
        <w:rPr>
          <w:rFonts w:ascii="Times New Roman" w:hAnsi="Times New Roman" w:cs="Times New Roman"/>
          <w:color w:val="000000" w:themeColor="text1"/>
          <w:sz w:val="22"/>
          <w:szCs w:val="22"/>
        </w:rPr>
      </w:pPr>
      <w:r w:rsidRPr="00254563">
        <w:rPr>
          <w:rFonts w:ascii="Times New Roman" w:hAnsi="Times New Roman" w:cs="Times New Roman"/>
          <w:color w:val="000000" w:themeColor="text1"/>
          <w:sz w:val="22"/>
          <w:szCs w:val="22"/>
        </w:rPr>
        <w:t xml:space="preserve">Collectively, our </w:t>
      </w:r>
      <w:r w:rsidR="00B75640" w:rsidRPr="00254563">
        <w:rPr>
          <w:rFonts w:ascii="Times New Roman" w:hAnsi="Times New Roman" w:cs="Times New Roman"/>
          <w:color w:val="000000" w:themeColor="text1"/>
          <w:sz w:val="22"/>
          <w:szCs w:val="22"/>
        </w:rPr>
        <w:t xml:space="preserve">longitudinal </w:t>
      </w:r>
      <w:proofErr w:type="spellStart"/>
      <w:r w:rsidR="00B75640" w:rsidRPr="00254563">
        <w:rPr>
          <w:rFonts w:ascii="Times New Roman" w:hAnsi="Times New Roman" w:cs="Times New Roman"/>
          <w:color w:val="000000" w:themeColor="text1"/>
          <w:sz w:val="22"/>
          <w:szCs w:val="22"/>
        </w:rPr>
        <w:t>profilings</w:t>
      </w:r>
      <w:proofErr w:type="spellEnd"/>
      <w:r w:rsidR="00B75640" w:rsidRPr="00254563">
        <w:rPr>
          <w:rFonts w:ascii="Times New Roman" w:hAnsi="Times New Roman" w:cs="Times New Roman"/>
          <w:color w:val="000000" w:themeColor="text1"/>
          <w:sz w:val="22"/>
          <w:szCs w:val="22"/>
        </w:rPr>
        <w:t xml:space="preserve"> are consistent with </w:t>
      </w:r>
      <w:r w:rsidRPr="00254563">
        <w:rPr>
          <w:rFonts w:ascii="Times New Roman" w:hAnsi="Times New Roman" w:cs="Times New Roman"/>
          <w:color w:val="000000" w:themeColor="text1"/>
          <w:sz w:val="22"/>
          <w:szCs w:val="22"/>
        </w:rPr>
        <w:t xml:space="preserve">previous </w:t>
      </w:r>
      <w:r w:rsidR="00B75640" w:rsidRPr="00254563">
        <w:rPr>
          <w:rFonts w:ascii="Times New Roman" w:hAnsi="Times New Roman" w:cs="Times New Roman"/>
          <w:color w:val="000000" w:themeColor="text1"/>
          <w:sz w:val="22"/>
          <w:szCs w:val="22"/>
        </w:rPr>
        <w:t>observations that</w:t>
      </w:r>
      <w:r w:rsidRPr="00254563">
        <w:rPr>
          <w:rFonts w:ascii="Times New Roman" w:hAnsi="Times New Roman" w:cs="Times New Roman"/>
          <w:color w:val="000000" w:themeColor="text1"/>
          <w:sz w:val="22"/>
          <w:szCs w:val="22"/>
        </w:rPr>
        <w:t xml:space="preserve"> dietary fibers </w:t>
      </w:r>
      <w:del w:id="234" w:author="Chen Liao" w:date="2021-07-10T07:24:00Z">
        <w:r w:rsidR="00B75640" w:rsidRPr="00254563" w:rsidDel="0038290E">
          <w:rPr>
            <w:rFonts w:ascii="Times New Roman" w:hAnsi="Times New Roman" w:cs="Times New Roman"/>
            <w:color w:val="000000" w:themeColor="text1"/>
            <w:sz w:val="22"/>
            <w:szCs w:val="22"/>
          </w:rPr>
          <w:delText xml:space="preserve">have </w:delText>
        </w:r>
      </w:del>
      <w:r w:rsidR="00B75640" w:rsidRPr="00254563">
        <w:rPr>
          <w:rFonts w:ascii="Times New Roman" w:hAnsi="Times New Roman" w:cs="Times New Roman"/>
          <w:color w:val="000000" w:themeColor="text1"/>
          <w:sz w:val="22"/>
          <w:szCs w:val="22"/>
        </w:rPr>
        <w:t>profound</w:t>
      </w:r>
      <w:ins w:id="235" w:author="Chen Liao" w:date="2021-07-10T07:24:00Z">
        <w:r w:rsidR="0038290E">
          <w:rPr>
            <w:rFonts w:ascii="Times New Roman" w:hAnsi="Times New Roman" w:cs="Times New Roman"/>
            <w:color w:val="000000" w:themeColor="text1"/>
            <w:sz w:val="22"/>
            <w:szCs w:val="22"/>
          </w:rPr>
          <w:t>ly</w:t>
        </w:r>
      </w:ins>
      <w:r w:rsidR="00B75640" w:rsidRPr="0038290E">
        <w:rPr>
          <w:rFonts w:ascii="Times New Roman" w:hAnsi="Times New Roman" w:cs="Times New Roman"/>
          <w:color w:val="000000" w:themeColor="text1"/>
          <w:sz w:val="22"/>
          <w:szCs w:val="22"/>
        </w:rPr>
        <w:t xml:space="preserve"> impact</w:t>
      </w:r>
      <w:del w:id="236" w:author="Chen Liao" w:date="2021-07-10T07:24:00Z">
        <w:r w:rsidR="00B75640" w:rsidRPr="0038290E" w:rsidDel="0038290E">
          <w:rPr>
            <w:rFonts w:ascii="Times New Roman" w:hAnsi="Times New Roman" w:cs="Times New Roman"/>
            <w:color w:val="000000" w:themeColor="text1"/>
            <w:sz w:val="22"/>
            <w:szCs w:val="22"/>
          </w:rPr>
          <w:delText>s</w:delText>
        </w:r>
      </w:del>
      <w:r w:rsidR="00B75640" w:rsidRPr="0038290E">
        <w:rPr>
          <w:rFonts w:ascii="Times New Roman" w:hAnsi="Times New Roman" w:cs="Times New Roman"/>
          <w:color w:val="000000" w:themeColor="text1"/>
          <w:sz w:val="22"/>
          <w:szCs w:val="22"/>
        </w:rPr>
        <w:t xml:space="preserve"> </w:t>
      </w:r>
      <w:del w:id="237" w:author="Chen Liao" w:date="2021-07-10T07:24:00Z">
        <w:r w:rsidR="00B75640" w:rsidRPr="0038290E" w:rsidDel="0038290E">
          <w:rPr>
            <w:rFonts w:ascii="Times New Roman" w:hAnsi="Times New Roman" w:cs="Times New Roman"/>
            <w:color w:val="000000" w:themeColor="text1"/>
            <w:sz w:val="22"/>
            <w:szCs w:val="22"/>
          </w:rPr>
          <w:delText>on</w:delText>
        </w:r>
        <w:r w:rsidRPr="0038290E" w:rsidDel="0038290E">
          <w:rPr>
            <w:rFonts w:ascii="Times New Roman" w:hAnsi="Times New Roman" w:cs="Times New Roman"/>
            <w:color w:val="000000" w:themeColor="text1"/>
            <w:sz w:val="22"/>
            <w:szCs w:val="22"/>
          </w:rPr>
          <w:delText xml:space="preserve"> </w:delText>
        </w:r>
      </w:del>
      <w:r w:rsidR="00B75640" w:rsidRPr="0038290E">
        <w:rPr>
          <w:rFonts w:ascii="Times New Roman" w:hAnsi="Times New Roman" w:cs="Times New Roman"/>
          <w:color w:val="000000" w:themeColor="text1"/>
          <w:sz w:val="22"/>
          <w:szCs w:val="22"/>
        </w:rPr>
        <w:t xml:space="preserve">the </w:t>
      </w:r>
      <w:r w:rsidR="006F6700" w:rsidRPr="0038290E">
        <w:rPr>
          <w:rFonts w:ascii="Times New Roman" w:hAnsi="Times New Roman" w:cs="Times New Roman"/>
          <w:color w:val="000000" w:themeColor="text1"/>
          <w:sz w:val="22"/>
          <w:szCs w:val="22"/>
        </w:rPr>
        <w:t>ecology and function</w:t>
      </w:r>
      <w:r w:rsidR="00B75640" w:rsidRPr="0038290E">
        <w:rPr>
          <w:rFonts w:ascii="Times New Roman" w:hAnsi="Times New Roman" w:cs="Times New Roman"/>
          <w:color w:val="000000" w:themeColor="text1"/>
          <w:sz w:val="22"/>
          <w:szCs w:val="22"/>
        </w:rPr>
        <w:t xml:space="preserve"> of </w:t>
      </w:r>
      <w:r w:rsidRPr="0038290E">
        <w:rPr>
          <w:rFonts w:ascii="Times New Roman" w:hAnsi="Times New Roman" w:cs="Times New Roman"/>
          <w:color w:val="000000" w:themeColor="text1"/>
          <w:sz w:val="22"/>
          <w:szCs w:val="22"/>
        </w:rPr>
        <w:t xml:space="preserve">gut microbiota </w:t>
      </w:r>
      <w:r w:rsidRPr="00254563">
        <w:rPr>
          <w:rFonts w:ascii="Times New Roman" w:hAnsi="Times New Roman" w:cs="Times New Roman"/>
          <w:color w:val="000000" w:themeColor="text1"/>
          <w:sz w:val="22"/>
          <w:szCs w:val="22"/>
          <w:rPrChange w:id="238" w:author="Chen Liao" w:date="2021-07-09T20:20:00Z">
            <w:rPr>
              <w:color w:val="000000" w:themeColor="text1"/>
              <w:sz w:val="22"/>
              <w:szCs w:val="22"/>
            </w:rPr>
          </w:rPrChange>
        </w:rPr>
        <w:fldChar w:fldCharType="begin"/>
      </w:r>
      <w:r w:rsidR="004E0554" w:rsidRPr="00254563">
        <w:rPr>
          <w:rFonts w:ascii="Times New Roman" w:hAnsi="Times New Roman" w:cs="Times New Roman"/>
          <w:color w:val="000000" w:themeColor="text1"/>
          <w:sz w:val="22"/>
          <w:szCs w:val="22"/>
        </w:rPr>
        <w:instrText xml:space="preserve"> ADDIN NE.Ref.{365A4E56-496A-4774-BB56-2402BD807A21}</w:instrText>
      </w:r>
      <w:r w:rsidRPr="00254563">
        <w:rPr>
          <w:rFonts w:ascii="Times New Roman" w:hAnsi="Times New Roman" w:cs="Times New Roman"/>
          <w:color w:val="000000" w:themeColor="text1"/>
          <w:sz w:val="22"/>
          <w:szCs w:val="22"/>
          <w:rPrChange w:id="239" w:author="Chen Liao" w:date="2021-07-09T20:20:00Z">
            <w:rPr>
              <w:color w:val="000000" w:themeColor="text1"/>
              <w:sz w:val="22"/>
              <w:szCs w:val="22"/>
            </w:rPr>
          </w:rPrChange>
        </w:rPr>
        <w:fldChar w:fldCharType="separate"/>
      </w:r>
      <w:r w:rsidR="004E0554" w:rsidRPr="00254563">
        <w:rPr>
          <w:rFonts w:ascii="Times New Roman" w:hAnsi="Times New Roman" w:cs="Times New Roman"/>
          <w:color w:val="080000"/>
          <w:sz w:val="22"/>
          <w:szCs w:val="22"/>
          <w:rPrChange w:id="240" w:author="Chen Liao" w:date="2021-07-09T20:20:00Z">
            <w:rPr>
              <w:rFonts w:hAnsiTheme="minorHAnsi"/>
              <w:color w:val="080000"/>
              <w:sz w:val="22"/>
              <w:szCs w:val="22"/>
            </w:rPr>
          </w:rPrChange>
        </w:rPr>
        <w:t>[30,</w:t>
      </w:r>
      <w:del w:id="241" w:author="Chen Liao" w:date="2021-07-04T16:55:00Z">
        <w:r w:rsidR="004E0554" w:rsidRPr="00254563" w:rsidDel="00A06C7A">
          <w:rPr>
            <w:rFonts w:ascii="Times New Roman" w:hAnsi="Times New Roman" w:cs="Times New Roman"/>
            <w:color w:val="080000"/>
            <w:sz w:val="22"/>
            <w:szCs w:val="22"/>
            <w:rPrChange w:id="242" w:author="Chen Liao" w:date="2021-07-09T20:20:00Z">
              <w:rPr>
                <w:rFonts w:hAnsiTheme="minorHAnsi"/>
                <w:color w:val="080000"/>
                <w:sz w:val="22"/>
                <w:szCs w:val="22"/>
              </w:rPr>
            </w:rPrChange>
          </w:rPr>
          <w:delText xml:space="preserve"> </w:delText>
        </w:r>
      </w:del>
      <w:r w:rsidR="004E0554" w:rsidRPr="00254563">
        <w:rPr>
          <w:rFonts w:ascii="Times New Roman" w:hAnsi="Times New Roman" w:cs="Times New Roman"/>
          <w:color w:val="080000"/>
          <w:sz w:val="22"/>
          <w:szCs w:val="22"/>
          <w:rPrChange w:id="243" w:author="Chen Liao" w:date="2021-07-09T20:20:00Z">
            <w:rPr>
              <w:rFonts w:hAnsiTheme="minorHAnsi"/>
              <w:color w:val="080000"/>
              <w:sz w:val="22"/>
              <w:szCs w:val="22"/>
            </w:rPr>
          </w:rPrChange>
        </w:rPr>
        <w:t>31]</w:t>
      </w:r>
      <w:r w:rsidRPr="00254563">
        <w:rPr>
          <w:rFonts w:ascii="Times New Roman" w:hAnsi="Times New Roman" w:cs="Times New Roman"/>
          <w:color w:val="000000" w:themeColor="text1"/>
          <w:sz w:val="22"/>
          <w:szCs w:val="22"/>
          <w:rPrChange w:id="244" w:author="Chen Liao" w:date="2021-07-09T20:20:00Z">
            <w:rPr>
              <w:color w:val="000000" w:themeColor="text1"/>
              <w:sz w:val="22"/>
              <w:szCs w:val="22"/>
            </w:rPr>
          </w:rPrChange>
        </w:rPr>
        <w:fldChar w:fldCharType="end"/>
      </w:r>
      <w:r w:rsidRPr="00254563">
        <w:rPr>
          <w:rFonts w:ascii="Times New Roman" w:hAnsi="Times New Roman" w:cs="Times New Roman"/>
          <w:color w:val="000000" w:themeColor="text1"/>
          <w:sz w:val="22"/>
          <w:szCs w:val="22"/>
        </w:rPr>
        <w:t>.</w:t>
      </w:r>
      <w:r w:rsidR="006F6700" w:rsidRPr="000B5B26">
        <w:rPr>
          <w:rFonts w:ascii="Times New Roman" w:hAnsi="Times New Roman" w:cs="Times New Roman"/>
          <w:color w:val="000000" w:themeColor="text1"/>
          <w:sz w:val="22"/>
          <w:szCs w:val="22"/>
        </w:rPr>
        <w:t xml:space="preserve"> In addition, </w:t>
      </w:r>
      <w:del w:id="245" w:author="Chen Liao" w:date="2021-07-10T07:25:00Z">
        <w:r w:rsidR="006F6700" w:rsidRPr="000B5B26" w:rsidDel="0038290E">
          <w:rPr>
            <w:rFonts w:ascii="Times New Roman" w:hAnsi="Times New Roman" w:cs="Times New Roman"/>
            <w:color w:val="000000" w:themeColor="text1"/>
            <w:sz w:val="22"/>
            <w:szCs w:val="22"/>
          </w:rPr>
          <w:delText>w</w:delText>
        </w:r>
        <w:r w:rsidR="00310BEE" w:rsidRPr="002F0DB0" w:rsidDel="0038290E">
          <w:rPr>
            <w:rFonts w:ascii="Times New Roman" w:hAnsi="Times New Roman" w:cs="Times New Roman"/>
            <w:color w:val="000000" w:themeColor="text1"/>
            <w:sz w:val="22"/>
            <w:szCs w:val="22"/>
          </w:rPr>
          <w:delText xml:space="preserve">e found </w:delText>
        </w:r>
        <w:r w:rsidR="00B30241" w:rsidRPr="0038290E" w:rsidDel="0038290E">
          <w:rPr>
            <w:rFonts w:ascii="Times New Roman" w:hAnsi="Times New Roman" w:cs="Times New Roman"/>
            <w:color w:val="000000" w:themeColor="text1"/>
            <w:sz w:val="22"/>
            <w:szCs w:val="22"/>
          </w:rPr>
          <w:delText xml:space="preserve">the </w:delText>
        </w:r>
        <w:r w:rsidR="00BD4A9D" w:rsidRPr="0038290E" w:rsidDel="0038290E">
          <w:rPr>
            <w:rFonts w:ascii="Times New Roman" w:hAnsi="Times New Roman" w:cs="Times New Roman"/>
            <w:color w:val="000000" w:themeColor="text1"/>
            <w:sz w:val="22"/>
            <w:szCs w:val="22"/>
          </w:rPr>
          <w:delText>tendency of</w:delText>
        </w:r>
      </w:del>
      <w:ins w:id="246" w:author="Chen Liao" w:date="2021-07-10T07:25:00Z">
        <w:r w:rsidR="0038290E">
          <w:rPr>
            <w:rFonts w:ascii="Times New Roman" w:hAnsi="Times New Roman" w:cs="Times New Roman"/>
            <w:color w:val="000000" w:themeColor="text1"/>
            <w:sz w:val="22"/>
            <w:szCs w:val="22"/>
          </w:rPr>
          <w:t>the</w:t>
        </w:r>
      </w:ins>
      <w:r w:rsidR="00BD4A9D" w:rsidRPr="0038290E">
        <w:rPr>
          <w:rFonts w:ascii="Times New Roman" w:hAnsi="Times New Roman" w:cs="Times New Roman"/>
          <w:color w:val="000000" w:themeColor="text1"/>
          <w:sz w:val="22"/>
          <w:szCs w:val="22"/>
        </w:rPr>
        <w:t xml:space="preserve"> gut mi</w:t>
      </w:r>
      <w:r w:rsidR="003C3CC9" w:rsidRPr="0038290E">
        <w:rPr>
          <w:rFonts w:ascii="Times New Roman" w:hAnsi="Times New Roman" w:cs="Times New Roman"/>
          <w:color w:val="000000" w:themeColor="text1"/>
          <w:sz w:val="22"/>
          <w:szCs w:val="22"/>
        </w:rPr>
        <w:t>cro</w:t>
      </w:r>
      <w:r w:rsidR="00BD4A9D" w:rsidRPr="0038290E">
        <w:rPr>
          <w:rFonts w:ascii="Times New Roman" w:hAnsi="Times New Roman" w:cs="Times New Roman"/>
          <w:color w:val="000000" w:themeColor="text1"/>
          <w:sz w:val="22"/>
          <w:szCs w:val="22"/>
        </w:rPr>
        <w:t xml:space="preserve">biota </w:t>
      </w:r>
      <w:ins w:id="247" w:author="Chen Liao" w:date="2021-07-10T07:25:00Z">
        <w:r w:rsidR="0038290E">
          <w:rPr>
            <w:rFonts w:ascii="Times New Roman" w:hAnsi="Times New Roman" w:cs="Times New Roman"/>
            <w:color w:val="000000" w:themeColor="text1"/>
            <w:sz w:val="22"/>
            <w:szCs w:val="22"/>
          </w:rPr>
          <w:t xml:space="preserve">tended </w:t>
        </w:r>
      </w:ins>
      <w:r w:rsidR="00BD4A9D" w:rsidRPr="0038290E">
        <w:rPr>
          <w:rFonts w:ascii="Times New Roman" w:hAnsi="Times New Roman" w:cs="Times New Roman"/>
          <w:color w:val="000000" w:themeColor="text1"/>
          <w:sz w:val="22"/>
          <w:szCs w:val="22"/>
        </w:rPr>
        <w:t xml:space="preserve">to stabilize under </w:t>
      </w:r>
      <w:r w:rsidR="00310BEE" w:rsidRPr="0038290E">
        <w:rPr>
          <w:rFonts w:ascii="Times New Roman" w:hAnsi="Times New Roman" w:cs="Times New Roman"/>
          <w:color w:val="000000" w:themeColor="text1"/>
          <w:sz w:val="22"/>
          <w:szCs w:val="22"/>
        </w:rPr>
        <w:t xml:space="preserve">sustained </w:t>
      </w:r>
      <w:r w:rsidR="00BD4A9D" w:rsidRPr="0038290E">
        <w:rPr>
          <w:rFonts w:ascii="Times New Roman" w:hAnsi="Times New Roman" w:cs="Times New Roman"/>
          <w:color w:val="000000" w:themeColor="text1"/>
          <w:sz w:val="22"/>
          <w:szCs w:val="22"/>
        </w:rPr>
        <w:t xml:space="preserve">stimulation of </w:t>
      </w:r>
      <w:r w:rsidR="00310BEE" w:rsidRPr="0038290E">
        <w:rPr>
          <w:rFonts w:ascii="Times New Roman" w:hAnsi="Times New Roman" w:cs="Times New Roman"/>
          <w:color w:val="000000" w:themeColor="text1"/>
          <w:sz w:val="22"/>
          <w:szCs w:val="22"/>
        </w:rPr>
        <w:t>inulin</w:t>
      </w:r>
      <w:r w:rsidR="00061E25" w:rsidRPr="0038290E">
        <w:rPr>
          <w:rFonts w:ascii="Times New Roman" w:hAnsi="Times New Roman" w:cs="Times New Roman"/>
          <w:color w:val="000000" w:themeColor="text1"/>
          <w:sz w:val="22"/>
          <w:szCs w:val="22"/>
        </w:rPr>
        <w:t xml:space="preserve"> (</w:t>
      </w:r>
      <w:r w:rsidR="00061E25" w:rsidRPr="0038290E">
        <w:rPr>
          <w:rFonts w:ascii="Times New Roman" w:hAnsi="Times New Roman" w:cs="Times New Roman"/>
          <w:b/>
          <w:bCs/>
          <w:color w:val="000000" w:themeColor="text1"/>
          <w:sz w:val="22"/>
          <w:szCs w:val="22"/>
        </w:rPr>
        <w:t>Fig. 2</w:t>
      </w:r>
      <w:r w:rsidR="009A217D" w:rsidRPr="00B9382E">
        <w:rPr>
          <w:rFonts w:ascii="Times New Roman" w:hAnsi="Times New Roman" w:cs="Times New Roman"/>
          <w:b/>
          <w:bCs/>
          <w:color w:val="000000" w:themeColor="text1"/>
          <w:sz w:val="22"/>
          <w:szCs w:val="22"/>
        </w:rPr>
        <w:t>D</w:t>
      </w:r>
      <w:r w:rsidR="00061E25" w:rsidRPr="00B9382E">
        <w:rPr>
          <w:rFonts w:ascii="Times New Roman" w:hAnsi="Times New Roman" w:cs="Times New Roman"/>
          <w:color w:val="000000" w:themeColor="text1"/>
          <w:sz w:val="22"/>
          <w:szCs w:val="22"/>
        </w:rPr>
        <w:t>)</w:t>
      </w:r>
      <w:r w:rsidR="00310BEE" w:rsidRPr="00B9382E">
        <w:rPr>
          <w:rFonts w:ascii="Times New Roman" w:hAnsi="Times New Roman" w:cs="Times New Roman"/>
          <w:color w:val="000000" w:themeColor="text1"/>
          <w:sz w:val="22"/>
          <w:szCs w:val="22"/>
        </w:rPr>
        <w:t xml:space="preserve">. </w:t>
      </w:r>
      <w:r w:rsidR="0056716A" w:rsidRPr="00E21FBD">
        <w:rPr>
          <w:rStyle w:val="fontstyle01"/>
          <w:rFonts w:ascii="Times New Roman" w:hAnsi="Times New Roman" w:cs="Times New Roman"/>
          <w:color w:val="000000" w:themeColor="text1"/>
          <w:sz w:val="22"/>
          <w:szCs w:val="22"/>
        </w:rPr>
        <w:t xml:space="preserve">Regardless of the </w:t>
      </w:r>
      <w:r w:rsidR="006B44B0" w:rsidRPr="00A16057">
        <w:rPr>
          <w:rStyle w:val="fontstyle01"/>
          <w:rFonts w:ascii="Times New Roman" w:hAnsi="Times New Roman" w:cs="Times New Roman"/>
          <w:color w:val="000000" w:themeColor="text1"/>
          <w:sz w:val="22"/>
          <w:szCs w:val="22"/>
        </w:rPr>
        <w:t>baseline microbiota</w:t>
      </w:r>
      <w:r w:rsidR="0056716A" w:rsidRPr="00A16057">
        <w:rPr>
          <w:rStyle w:val="fontstyle01"/>
          <w:rFonts w:ascii="Times New Roman" w:hAnsi="Times New Roman" w:cs="Times New Roman"/>
          <w:color w:val="000000" w:themeColor="text1"/>
          <w:sz w:val="22"/>
          <w:szCs w:val="22"/>
        </w:rPr>
        <w:t>, the steady-state compositions are distinct from their baseline</w:t>
      </w:r>
      <w:r w:rsidR="009312AA" w:rsidRPr="00A16057">
        <w:rPr>
          <w:rStyle w:val="fontstyle01"/>
          <w:rFonts w:ascii="Times New Roman" w:hAnsi="Times New Roman" w:cs="Times New Roman"/>
          <w:color w:val="000000" w:themeColor="text1"/>
          <w:sz w:val="22"/>
          <w:szCs w:val="22"/>
        </w:rPr>
        <w:t xml:space="preserve">s </w:t>
      </w:r>
      <w:r w:rsidR="0056716A" w:rsidRPr="00A16057">
        <w:rPr>
          <w:rStyle w:val="fontstyle01"/>
          <w:rFonts w:ascii="Times New Roman" w:hAnsi="Times New Roman" w:cs="Times New Roman"/>
          <w:color w:val="000000" w:themeColor="text1"/>
          <w:sz w:val="22"/>
          <w:szCs w:val="22"/>
        </w:rPr>
        <w:t xml:space="preserve">and thus represent </w:t>
      </w:r>
      <w:bookmarkStart w:id="248" w:name="OLE_LINK117"/>
      <w:bookmarkStart w:id="249" w:name="OLE_LINK118"/>
      <w:r w:rsidR="0056716A" w:rsidRPr="00A16057">
        <w:rPr>
          <w:rStyle w:val="fontstyle01"/>
          <w:rFonts w:ascii="Times New Roman" w:hAnsi="Times New Roman" w:cs="Times New Roman"/>
          <w:color w:val="000000" w:themeColor="text1"/>
          <w:sz w:val="22"/>
          <w:szCs w:val="22"/>
        </w:rPr>
        <w:t xml:space="preserve">new equilibria sustained by </w:t>
      </w:r>
      <w:bookmarkEnd w:id="248"/>
      <w:bookmarkEnd w:id="249"/>
      <w:r w:rsidR="00E5604C" w:rsidRPr="00B72097">
        <w:rPr>
          <w:rStyle w:val="fontstyle01"/>
          <w:rFonts w:ascii="Times New Roman" w:hAnsi="Times New Roman" w:cs="Times New Roman"/>
          <w:color w:val="000000" w:themeColor="text1"/>
          <w:sz w:val="22"/>
          <w:szCs w:val="22"/>
        </w:rPr>
        <w:t>inulin</w:t>
      </w:r>
      <w:r w:rsidR="0056716A" w:rsidRPr="00B72097">
        <w:rPr>
          <w:rStyle w:val="fontstyle01"/>
          <w:rFonts w:ascii="Times New Roman" w:hAnsi="Times New Roman" w:cs="Times New Roman"/>
          <w:color w:val="000000" w:themeColor="text1"/>
          <w:sz w:val="22"/>
          <w:szCs w:val="22"/>
        </w:rPr>
        <w:t xml:space="preserve"> intake.</w:t>
      </w:r>
      <w:del w:id="250" w:author="Chen Liao" w:date="2021-07-04T16:55:00Z">
        <w:r w:rsidR="0056716A" w:rsidRPr="00254563" w:rsidDel="00AC7CD3">
          <w:rPr>
            <w:rStyle w:val="fontstyle01"/>
            <w:rFonts w:ascii="Times New Roman" w:hAnsi="Times New Roman" w:cs="Times New Roman"/>
            <w:color w:val="000000" w:themeColor="text1"/>
            <w:sz w:val="22"/>
            <w:szCs w:val="22"/>
          </w:rPr>
          <w:delText xml:space="preserve"> </w:delText>
        </w:r>
        <w:commentRangeStart w:id="251"/>
        <w:r w:rsidR="0056716A" w:rsidRPr="00254563" w:rsidDel="00AC7CD3">
          <w:rPr>
            <w:rStyle w:val="fontstyle01"/>
            <w:rFonts w:ascii="Times New Roman" w:hAnsi="Times New Roman" w:cs="Times New Roman"/>
            <w:color w:val="000000" w:themeColor="text1"/>
            <w:sz w:val="22"/>
            <w:szCs w:val="22"/>
          </w:rPr>
          <w:delText xml:space="preserve">To quantify the rate of </w:delText>
        </w:r>
        <w:r w:rsidR="00F269D2" w:rsidRPr="00254563" w:rsidDel="00AC7CD3">
          <w:rPr>
            <w:rStyle w:val="fontstyle01"/>
            <w:rFonts w:ascii="Times New Roman" w:hAnsi="Times New Roman" w:cs="Times New Roman"/>
            <w:color w:val="000000" w:themeColor="text1"/>
            <w:sz w:val="22"/>
            <w:szCs w:val="22"/>
          </w:rPr>
          <w:delText>stabilization</w:delText>
        </w:r>
        <w:r w:rsidR="0056716A" w:rsidRPr="00254563" w:rsidDel="00AC7CD3">
          <w:rPr>
            <w:rStyle w:val="fontstyle01"/>
            <w:rFonts w:ascii="Times New Roman" w:hAnsi="Times New Roman" w:cs="Times New Roman"/>
            <w:color w:val="000000" w:themeColor="text1"/>
            <w:sz w:val="22"/>
            <w:szCs w:val="22"/>
          </w:rPr>
          <w:delText xml:space="preserve">, we fit </w:delText>
        </w:r>
        <w:r w:rsidR="003B749B" w:rsidRPr="00254563" w:rsidDel="00AC7CD3">
          <w:rPr>
            <w:rStyle w:val="fontstyle01"/>
            <w:rFonts w:ascii="Times New Roman" w:hAnsi="Times New Roman" w:cs="Times New Roman"/>
            <w:color w:val="000000" w:themeColor="text1"/>
            <w:sz w:val="22"/>
            <w:szCs w:val="22"/>
          </w:rPr>
          <w:delText xml:space="preserve">the time series of community diversity to </w:delText>
        </w:r>
        <w:r w:rsidR="00CE7BEA" w:rsidRPr="00254563" w:rsidDel="00AC7CD3">
          <w:rPr>
            <w:rStyle w:val="fontstyle01"/>
            <w:rFonts w:ascii="Times New Roman" w:hAnsi="Times New Roman" w:cs="Times New Roman"/>
            <w:color w:val="000000" w:themeColor="text1"/>
            <w:sz w:val="22"/>
            <w:szCs w:val="22"/>
          </w:rPr>
          <w:delText>a</w:delText>
        </w:r>
        <w:r w:rsidR="0056716A" w:rsidRPr="00254563" w:rsidDel="00AC7CD3">
          <w:rPr>
            <w:rStyle w:val="fontstyle01"/>
            <w:rFonts w:ascii="Times New Roman" w:hAnsi="Times New Roman" w:cs="Times New Roman"/>
            <w:color w:val="000000" w:themeColor="text1"/>
            <w:sz w:val="22"/>
            <w:szCs w:val="22"/>
          </w:rPr>
          <w:delText xml:space="preserve"> harmonic oscillator model to calculate</w:delText>
        </w:r>
        <w:r w:rsidR="003B749B" w:rsidRPr="00254563" w:rsidDel="00AC7CD3">
          <w:rPr>
            <w:rStyle w:val="fontstyle01"/>
            <w:rFonts w:ascii="Times New Roman" w:hAnsi="Times New Roman" w:cs="Times New Roman"/>
            <w:color w:val="000000" w:themeColor="text1"/>
            <w:sz w:val="22"/>
            <w:szCs w:val="22"/>
          </w:rPr>
          <w:delText xml:space="preserve"> the</w:delText>
        </w:r>
        <w:r w:rsidR="0056716A" w:rsidRPr="00254563" w:rsidDel="00AC7CD3">
          <w:rPr>
            <w:rStyle w:val="fontstyle01"/>
            <w:rFonts w:ascii="Times New Roman" w:hAnsi="Times New Roman" w:cs="Times New Roman"/>
            <w:color w:val="000000" w:themeColor="text1"/>
            <w:sz w:val="22"/>
            <w:szCs w:val="22"/>
          </w:rPr>
          <w:delText xml:space="preserve"> damping rati</w:delText>
        </w:r>
        <w:r w:rsidR="003B749B" w:rsidRPr="00254563" w:rsidDel="00AC7CD3">
          <w:rPr>
            <w:rStyle w:val="fontstyle01"/>
            <w:rFonts w:ascii="Times New Roman" w:hAnsi="Times New Roman" w:cs="Times New Roman"/>
            <w:color w:val="000000" w:themeColor="text1"/>
            <w:sz w:val="22"/>
            <w:szCs w:val="22"/>
          </w:rPr>
          <w:delText xml:space="preserve">o (i.e. </w:delText>
        </w:r>
        <w:r w:rsidR="0056716A" w:rsidRPr="00254563" w:rsidDel="00AC7CD3">
          <w:rPr>
            <w:rStyle w:val="fontstyle01"/>
            <w:rFonts w:ascii="Times New Roman" w:hAnsi="Times New Roman" w:cs="Times New Roman"/>
            <w:color w:val="000000" w:themeColor="text1"/>
            <w:sz w:val="22"/>
            <w:szCs w:val="22"/>
          </w:rPr>
          <w:delText xml:space="preserve">a </w:delText>
        </w:r>
        <w:r w:rsidR="00B97578" w:rsidRPr="00254563" w:rsidDel="00AC7CD3">
          <w:rPr>
            <w:rStyle w:val="fontstyle01"/>
            <w:rFonts w:ascii="Times New Roman" w:hAnsi="Times New Roman" w:cs="Times New Roman"/>
            <w:color w:val="000000" w:themeColor="text1"/>
            <w:sz w:val="22"/>
            <w:szCs w:val="22"/>
          </w:rPr>
          <w:delText>dimensionless</w:delText>
        </w:r>
        <w:r w:rsidR="0056716A" w:rsidRPr="00254563" w:rsidDel="00AC7CD3">
          <w:rPr>
            <w:rStyle w:val="fontstyle01"/>
            <w:rFonts w:ascii="Times New Roman" w:hAnsi="Times New Roman" w:cs="Times New Roman"/>
            <w:color w:val="000000" w:themeColor="text1"/>
            <w:sz w:val="22"/>
            <w:szCs w:val="22"/>
          </w:rPr>
          <w:delText xml:space="preserve"> measure of whether and how dynamical system</w:delText>
        </w:r>
        <w:r w:rsidR="0029687E" w:rsidRPr="00254563" w:rsidDel="00AC7CD3">
          <w:rPr>
            <w:rStyle w:val="fontstyle01"/>
            <w:rFonts w:ascii="Times New Roman" w:hAnsi="Times New Roman" w:cs="Times New Roman"/>
            <w:color w:val="000000" w:themeColor="text1"/>
            <w:sz w:val="22"/>
            <w:szCs w:val="22"/>
          </w:rPr>
          <w:delText>s</w:delText>
        </w:r>
        <w:r w:rsidR="0056716A" w:rsidRPr="00254563" w:rsidDel="00AC7CD3">
          <w:rPr>
            <w:rStyle w:val="fontstyle01"/>
            <w:rFonts w:ascii="Times New Roman" w:hAnsi="Times New Roman" w:cs="Times New Roman"/>
            <w:color w:val="000000" w:themeColor="text1"/>
            <w:sz w:val="22"/>
            <w:szCs w:val="22"/>
          </w:rPr>
          <w:delText xml:space="preserve"> approach</w:delText>
        </w:r>
        <w:r w:rsidR="0029687E" w:rsidRPr="00254563" w:rsidDel="00AC7CD3">
          <w:rPr>
            <w:rStyle w:val="fontstyle01"/>
            <w:rFonts w:ascii="Times New Roman" w:hAnsi="Times New Roman" w:cs="Times New Roman"/>
            <w:color w:val="000000" w:themeColor="text1"/>
            <w:sz w:val="22"/>
            <w:szCs w:val="22"/>
          </w:rPr>
          <w:delText xml:space="preserve"> </w:delText>
        </w:r>
        <w:r w:rsidR="00D8739E" w:rsidRPr="00254563" w:rsidDel="00AC7CD3">
          <w:rPr>
            <w:rStyle w:val="fontstyle01"/>
            <w:rFonts w:ascii="Times New Roman" w:hAnsi="Times New Roman" w:cs="Times New Roman"/>
            <w:color w:val="000000" w:themeColor="text1"/>
            <w:sz w:val="22"/>
            <w:szCs w:val="22"/>
          </w:rPr>
          <w:delText xml:space="preserve">new </w:delText>
        </w:r>
        <w:r w:rsidR="0056716A" w:rsidRPr="00254563" w:rsidDel="00AC7CD3">
          <w:rPr>
            <w:rStyle w:val="fontstyle01"/>
            <w:rFonts w:ascii="Times New Roman" w:hAnsi="Times New Roman" w:cs="Times New Roman"/>
            <w:color w:val="000000" w:themeColor="text1"/>
            <w:sz w:val="22"/>
            <w:szCs w:val="22"/>
          </w:rPr>
          <w:delText>steady states u</w:delText>
        </w:r>
        <w:r w:rsidR="0029687E" w:rsidRPr="00254563" w:rsidDel="00AC7CD3">
          <w:rPr>
            <w:rStyle w:val="fontstyle01"/>
            <w:rFonts w:ascii="Times New Roman" w:hAnsi="Times New Roman" w:cs="Times New Roman"/>
            <w:color w:val="000000" w:themeColor="text1"/>
            <w:sz w:val="22"/>
            <w:szCs w:val="22"/>
          </w:rPr>
          <w:delText xml:space="preserve">pon </w:delText>
        </w:r>
        <w:r w:rsidR="0056716A" w:rsidRPr="00254563" w:rsidDel="00AC7CD3">
          <w:rPr>
            <w:rStyle w:val="fontstyle01"/>
            <w:rFonts w:ascii="Times New Roman" w:hAnsi="Times New Roman" w:cs="Times New Roman"/>
            <w:color w:val="000000" w:themeColor="text1"/>
            <w:sz w:val="22"/>
            <w:szCs w:val="22"/>
          </w:rPr>
          <w:delText>perturbations</w:delText>
        </w:r>
        <w:r w:rsidR="003B749B" w:rsidRPr="00254563" w:rsidDel="00AC7CD3">
          <w:rPr>
            <w:rStyle w:val="fontstyle01"/>
            <w:rFonts w:ascii="Times New Roman" w:hAnsi="Times New Roman" w:cs="Times New Roman"/>
            <w:color w:val="000000" w:themeColor="text1"/>
            <w:sz w:val="22"/>
            <w:szCs w:val="22"/>
          </w:rPr>
          <w:delText xml:space="preserve">) </w:delText>
        </w:r>
        <w:r w:rsidR="0056716A" w:rsidRPr="00254563" w:rsidDel="00AC7CD3">
          <w:rPr>
            <w:rStyle w:val="fontstyle01"/>
            <w:rFonts w:ascii="Times New Roman" w:hAnsi="Times New Roman" w:cs="Times New Roman"/>
            <w:color w:val="000000" w:themeColor="text1"/>
            <w:sz w:val="22"/>
            <w:szCs w:val="22"/>
          </w:rPr>
          <w:delText xml:space="preserve">(see </w:delText>
        </w:r>
        <w:r w:rsidR="0056716A" w:rsidRPr="00254563" w:rsidDel="00AC7CD3">
          <w:rPr>
            <w:rStyle w:val="fontstyle01"/>
            <w:rFonts w:ascii="Times New Roman" w:hAnsi="Times New Roman" w:cs="Times New Roman"/>
            <w:b/>
            <w:bCs/>
            <w:color w:val="000000" w:themeColor="text1"/>
            <w:sz w:val="22"/>
            <w:szCs w:val="22"/>
          </w:rPr>
          <w:delText>Methods</w:delText>
        </w:r>
        <w:r w:rsidR="00E42E03" w:rsidRPr="00254563" w:rsidDel="00AC7CD3">
          <w:rPr>
            <w:rStyle w:val="fontstyle01"/>
            <w:rFonts w:ascii="Times New Roman" w:hAnsi="Times New Roman" w:cs="Times New Roman"/>
            <w:b/>
            <w:bCs/>
            <w:color w:val="000000" w:themeColor="text1"/>
            <w:sz w:val="22"/>
            <w:szCs w:val="22"/>
          </w:rPr>
          <w:delText>, Table S1</w:delText>
        </w:r>
        <w:r w:rsidR="0056716A" w:rsidRPr="00254563" w:rsidDel="00AC7CD3">
          <w:rPr>
            <w:rStyle w:val="fontstyle01"/>
            <w:rFonts w:ascii="Times New Roman" w:hAnsi="Times New Roman" w:cs="Times New Roman"/>
            <w:color w:val="000000" w:themeColor="text1"/>
            <w:sz w:val="22"/>
            <w:szCs w:val="22"/>
          </w:rPr>
          <w:delText>). Although the damping ratio varie</w:delText>
        </w:r>
        <w:r w:rsidR="000C4AB3" w:rsidRPr="00254563" w:rsidDel="00AC7CD3">
          <w:rPr>
            <w:rStyle w:val="fontstyle01"/>
            <w:rFonts w:ascii="Times New Roman" w:hAnsi="Times New Roman" w:cs="Times New Roman"/>
            <w:color w:val="000000" w:themeColor="text1"/>
            <w:sz w:val="22"/>
            <w:szCs w:val="22"/>
          </w:rPr>
          <w:delText>d</w:delText>
        </w:r>
        <w:r w:rsidR="00106A30" w:rsidRPr="00254563" w:rsidDel="00AC7CD3">
          <w:rPr>
            <w:rStyle w:val="fontstyle01"/>
            <w:rFonts w:ascii="Times New Roman" w:hAnsi="Times New Roman" w:cs="Times New Roman"/>
            <w:color w:val="000000" w:themeColor="text1"/>
            <w:sz w:val="22"/>
            <w:szCs w:val="22"/>
          </w:rPr>
          <w:delText xml:space="preserve"> </w:delText>
        </w:r>
        <w:r w:rsidR="0056716A" w:rsidRPr="00254563" w:rsidDel="00AC7CD3">
          <w:rPr>
            <w:rStyle w:val="fontstyle01"/>
            <w:rFonts w:ascii="Times New Roman" w:hAnsi="Times New Roman" w:cs="Times New Roman"/>
            <w:color w:val="000000" w:themeColor="text1"/>
            <w:sz w:val="22"/>
            <w:szCs w:val="22"/>
          </w:rPr>
          <w:delText xml:space="preserve">among individual mice, the </w:delText>
        </w:r>
        <w:r w:rsidR="00106A30" w:rsidRPr="00254563" w:rsidDel="00AC7CD3">
          <w:rPr>
            <w:rStyle w:val="fontstyle01"/>
            <w:rFonts w:ascii="Times New Roman" w:hAnsi="Times New Roman" w:cs="Times New Roman"/>
            <w:color w:val="000000" w:themeColor="text1"/>
            <w:sz w:val="22"/>
            <w:szCs w:val="22"/>
          </w:rPr>
          <w:delText>dynamical responses</w:delText>
        </w:r>
        <w:r w:rsidR="0056716A" w:rsidRPr="00254563" w:rsidDel="00AC7CD3">
          <w:rPr>
            <w:rStyle w:val="fontstyle01"/>
            <w:rFonts w:ascii="Times New Roman" w:hAnsi="Times New Roman" w:cs="Times New Roman"/>
            <w:color w:val="000000" w:themeColor="text1"/>
            <w:sz w:val="22"/>
            <w:szCs w:val="22"/>
          </w:rPr>
          <w:delText xml:space="preserve"> of </w:delText>
        </w:r>
        <w:r w:rsidR="000C4AB3" w:rsidRPr="00254563" w:rsidDel="00AC7CD3">
          <w:rPr>
            <w:rStyle w:val="fontstyle01"/>
            <w:rFonts w:ascii="Times New Roman" w:hAnsi="Times New Roman" w:cs="Times New Roman"/>
            <w:color w:val="000000" w:themeColor="text1"/>
            <w:sz w:val="22"/>
            <w:szCs w:val="22"/>
          </w:rPr>
          <w:delText>microbiota diversity in ~</w:delText>
        </w:r>
        <w:r w:rsidR="008702F6" w:rsidRPr="00254563" w:rsidDel="00AC7CD3">
          <w:rPr>
            <w:rStyle w:val="fontstyle01"/>
            <w:rFonts w:ascii="Times New Roman" w:hAnsi="Times New Roman" w:cs="Times New Roman"/>
            <w:color w:val="000000" w:themeColor="text1"/>
            <w:sz w:val="22"/>
            <w:szCs w:val="22"/>
          </w:rPr>
          <w:delText>6</w:delText>
        </w:r>
        <w:r w:rsidR="000C4AB3" w:rsidRPr="00254563" w:rsidDel="00AC7CD3">
          <w:rPr>
            <w:rStyle w:val="fontstyle01"/>
            <w:rFonts w:ascii="Times New Roman" w:hAnsi="Times New Roman" w:cs="Times New Roman"/>
            <w:color w:val="000000" w:themeColor="text1"/>
            <w:sz w:val="22"/>
            <w:szCs w:val="22"/>
          </w:rPr>
          <w:delText>0</w:delText>
        </w:r>
        <w:r w:rsidR="00BF24B4" w:rsidRPr="00254563" w:rsidDel="00AC7CD3">
          <w:rPr>
            <w:rStyle w:val="fontstyle01"/>
            <w:rFonts w:ascii="Times New Roman" w:hAnsi="Times New Roman" w:cs="Times New Roman"/>
            <w:color w:val="000000" w:themeColor="text1"/>
            <w:sz w:val="22"/>
            <w:szCs w:val="22"/>
          </w:rPr>
          <w:delText>%</w:delText>
        </w:r>
        <w:r w:rsidR="00F155A3" w:rsidRPr="00254563" w:rsidDel="00AC7CD3">
          <w:rPr>
            <w:rStyle w:val="fontstyle01"/>
            <w:rFonts w:ascii="Times New Roman" w:hAnsi="Times New Roman" w:cs="Times New Roman"/>
            <w:color w:val="000000" w:themeColor="text1"/>
            <w:sz w:val="22"/>
            <w:szCs w:val="22"/>
          </w:rPr>
          <w:delText xml:space="preserve"> of</w:delText>
        </w:r>
        <w:r w:rsidR="00B00181" w:rsidRPr="00254563" w:rsidDel="00AC7CD3">
          <w:rPr>
            <w:rStyle w:val="fontstyle01"/>
            <w:rFonts w:ascii="Times New Roman" w:hAnsi="Times New Roman" w:cs="Times New Roman"/>
            <w:color w:val="000000" w:themeColor="text1"/>
            <w:sz w:val="22"/>
            <w:szCs w:val="22"/>
          </w:rPr>
          <w:delText xml:space="preserve"> our</w:delText>
        </w:r>
        <w:r w:rsidR="0056716A" w:rsidRPr="00254563" w:rsidDel="00AC7CD3">
          <w:rPr>
            <w:rStyle w:val="fontstyle01"/>
            <w:rFonts w:ascii="Times New Roman" w:hAnsi="Times New Roman" w:cs="Times New Roman"/>
            <w:color w:val="000000" w:themeColor="text1"/>
            <w:sz w:val="22"/>
            <w:szCs w:val="22"/>
          </w:rPr>
          <w:delText xml:space="preserve"> mice</w:delText>
        </w:r>
        <w:r w:rsidR="00950044" w:rsidRPr="00254563" w:rsidDel="00AC7CD3">
          <w:rPr>
            <w:rStyle w:val="fontstyle01"/>
            <w:rFonts w:ascii="Times New Roman" w:hAnsi="Times New Roman" w:cs="Times New Roman"/>
            <w:color w:val="000000" w:themeColor="text1"/>
            <w:sz w:val="22"/>
            <w:szCs w:val="22"/>
          </w:rPr>
          <w:delText xml:space="preserve"> </w:delText>
        </w:r>
        <w:r w:rsidR="000C4AB3" w:rsidRPr="00254563" w:rsidDel="00AC7CD3">
          <w:rPr>
            <w:rStyle w:val="fontstyle01"/>
            <w:rFonts w:ascii="Times New Roman" w:hAnsi="Times New Roman" w:cs="Times New Roman"/>
            <w:color w:val="000000" w:themeColor="text1"/>
            <w:sz w:val="22"/>
            <w:szCs w:val="22"/>
          </w:rPr>
          <w:delText xml:space="preserve">were </w:delText>
        </w:r>
        <w:r w:rsidR="0056716A" w:rsidRPr="00254563" w:rsidDel="00AC7CD3">
          <w:rPr>
            <w:rStyle w:val="fontstyle01"/>
            <w:rFonts w:ascii="Times New Roman" w:hAnsi="Times New Roman" w:cs="Times New Roman"/>
            <w:color w:val="000000" w:themeColor="text1"/>
            <w:sz w:val="22"/>
            <w:szCs w:val="22"/>
          </w:rPr>
          <w:delText>critical damping</w:delText>
        </w:r>
        <w:r w:rsidR="000C4AB3" w:rsidRPr="00254563" w:rsidDel="00AC7CD3">
          <w:rPr>
            <w:rStyle w:val="fontstyle01"/>
            <w:rFonts w:ascii="Times New Roman" w:hAnsi="Times New Roman" w:cs="Times New Roman"/>
            <w:color w:val="000000" w:themeColor="text1"/>
            <w:sz w:val="22"/>
            <w:szCs w:val="22"/>
          </w:rPr>
          <w:delText>, i.e.</w:delText>
        </w:r>
        <w:r w:rsidR="003B749B" w:rsidRPr="00254563" w:rsidDel="00AC7CD3">
          <w:rPr>
            <w:rStyle w:val="fontstyle01"/>
            <w:rFonts w:ascii="Times New Roman" w:hAnsi="Times New Roman" w:cs="Times New Roman"/>
            <w:color w:val="000000" w:themeColor="text1"/>
            <w:sz w:val="22"/>
            <w:szCs w:val="22"/>
          </w:rPr>
          <w:delText xml:space="preserve"> </w:delText>
        </w:r>
        <w:r w:rsidR="00106A30" w:rsidRPr="00254563" w:rsidDel="00AC7CD3">
          <w:rPr>
            <w:rStyle w:val="fontstyle01"/>
            <w:rFonts w:ascii="Times New Roman" w:hAnsi="Times New Roman" w:cs="Times New Roman"/>
            <w:color w:val="000000" w:themeColor="text1"/>
            <w:sz w:val="22"/>
            <w:szCs w:val="22"/>
          </w:rPr>
          <w:delText>non-</w:delText>
        </w:r>
        <w:r w:rsidR="005B776C" w:rsidRPr="00254563" w:rsidDel="00AC7CD3">
          <w:rPr>
            <w:rStyle w:val="fontstyle01"/>
            <w:rFonts w:ascii="Times New Roman" w:hAnsi="Times New Roman" w:cs="Times New Roman"/>
            <w:color w:val="000000" w:themeColor="text1"/>
            <w:sz w:val="22"/>
            <w:szCs w:val="22"/>
          </w:rPr>
          <w:delText>oscillat</w:delText>
        </w:r>
        <w:r w:rsidR="003C7325" w:rsidRPr="00254563" w:rsidDel="00AC7CD3">
          <w:rPr>
            <w:rStyle w:val="fontstyle01"/>
            <w:rFonts w:ascii="Times New Roman" w:hAnsi="Times New Roman" w:cs="Times New Roman"/>
            <w:color w:val="000000" w:themeColor="text1"/>
            <w:sz w:val="22"/>
            <w:szCs w:val="22"/>
          </w:rPr>
          <w:delText>ory</w:delText>
        </w:r>
        <w:r w:rsidR="005B776C" w:rsidRPr="00254563" w:rsidDel="00AC7CD3">
          <w:rPr>
            <w:rStyle w:val="fontstyle01"/>
            <w:rFonts w:ascii="Times New Roman" w:hAnsi="Times New Roman" w:cs="Times New Roman"/>
            <w:color w:val="000000" w:themeColor="text1"/>
            <w:sz w:val="22"/>
            <w:szCs w:val="22"/>
          </w:rPr>
          <w:delText xml:space="preserve"> </w:delText>
        </w:r>
        <w:r w:rsidR="0056716A" w:rsidRPr="00254563" w:rsidDel="00AC7CD3">
          <w:rPr>
            <w:rStyle w:val="fontstyle01"/>
            <w:rFonts w:ascii="Times New Roman" w:hAnsi="Times New Roman" w:cs="Times New Roman"/>
            <w:color w:val="000000" w:themeColor="text1"/>
            <w:sz w:val="22"/>
            <w:szCs w:val="22"/>
          </w:rPr>
          <w:delText xml:space="preserve">convergence towards </w:delText>
        </w:r>
        <w:r w:rsidR="000C4AB3" w:rsidRPr="00254563" w:rsidDel="00AC7CD3">
          <w:rPr>
            <w:rStyle w:val="fontstyle01"/>
            <w:rFonts w:ascii="Times New Roman" w:hAnsi="Times New Roman" w:cs="Times New Roman"/>
            <w:color w:val="000000" w:themeColor="text1"/>
            <w:sz w:val="22"/>
            <w:szCs w:val="22"/>
          </w:rPr>
          <w:delText xml:space="preserve">the new </w:delText>
        </w:r>
        <w:r w:rsidR="0056716A" w:rsidRPr="00254563" w:rsidDel="00AC7CD3">
          <w:rPr>
            <w:rStyle w:val="fontstyle01"/>
            <w:rFonts w:ascii="Times New Roman" w:hAnsi="Times New Roman" w:cs="Times New Roman"/>
            <w:color w:val="000000" w:themeColor="text1"/>
            <w:sz w:val="22"/>
            <w:szCs w:val="22"/>
          </w:rPr>
          <w:delText>equilibria.</w:delText>
        </w:r>
        <w:r w:rsidR="000C4AB3" w:rsidRPr="00254563" w:rsidDel="00AC7CD3">
          <w:rPr>
            <w:rStyle w:val="fontstyle01"/>
            <w:rFonts w:ascii="Times New Roman" w:hAnsi="Times New Roman" w:cs="Times New Roman"/>
            <w:color w:val="000000" w:themeColor="text1"/>
            <w:sz w:val="22"/>
            <w:szCs w:val="22"/>
          </w:rPr>
          <w:delText xml:space="preserve"> T</w:delText>
        </w:r>
        <w:r w:rsidR="0056716A" w:rsidRPr="00254563" w:rsidDel="00AC7CD3">
          <w:rPr>
            <w:rStyle w:val="fontstyle01"/>
            <w:rFonts w:ascii="Times New Roman" w:hAnsi="Times New Roman" w:cs="Times New Roman"/>
            <w:color w:val="000000" w:themeColor="text1"/>
            <w:sz w:val="22"/>
            <w:szCs w:val="22"/>
          </w:rPr>
          <w:delText xml:space="preserve">he critical damping behavior was also found in </w:delText>
        </w:r>
        <w:r w:rsidR="000C4AB3" w:rsidRPr="00254563" w:rsidDel="00AC7CD3">
          <w:rPr>
            <w:rStyle w:val="fontstyle01"/>
            <w:rFonts w:ascii="Times New Roman" w:hAnsi="Times New Roman" w:cs="Times New Roman"/>
            <w:color w:val="000000" w:themeColor="text1"/>
            <w:sz w:val="22"/>
            <w:szCs w:val="22"/>
          </w:rPr>
          <w:delText xml:space="preserve">the recovery of </w:delText>
        </w:r>
        <w:r w:rsidR="0056716A" w:rsidRPr="00254563" w:rsidDel="00AC7CD3">
          <w:rPr>
            <w:rStyle w:val="fontstyle01"/>
            <w:rFonts w:ascii="Times New Roman" w:hAnsi="Times New Roman" w:cs="Times New Roman"/>
            <w:color w:val="000000" w:themeColor="text1"/>
            <w:sz w:val="22"/>
            <w:szCs w:val="22"/>
          </w:rPr>
          <w:delText xml:space="preserve">human gut </w:delText>
        </w:r>
        <w:r w:rsidR="00B97578" w:rsidRPr="00254563" w:rsidDel="00AC7CD3">
          <w:rPr>
            <w:rStyle w:val="fontstyle01"/>
            <w:rFonts w:ascii="Times New Roman" w:hAnsi="Times New Roman" w:cs="Times New Roman"/>
            <w:color w:val="000000" w:themeColor="text1"/>
            <w:sz w:val="22"/>
            <w:szCs w:val="22"/>
          </w:rPr>
          <w:delText>microbiome</w:delText>
        </w:r>
        <w:r w:rsidR="0056716A" w:rsidRPr="00254563" w:rsidDel="00AC7CD3">
          <w:rPr>
            <w:rStyle w:val="fontstyle01"/>
            <w:rFonts w:ascii="Times New Roman" w:hAnsi="Times New Roman" w:cs="Times New Roman"/>
            <w:color w:val="000000" w:themeColor="text1"/>
            <w:sz w:val="22"/>
            <w:szCs w:val="22"/>
          </w:rPr>
          <w:delText xml:space="preserve"> after transient antibiotic exposure</w:delText>
        </w:r>
        <w:bookmarkStart w:id="252" w:name="OLE_LINK86"/>
        <w:bookmarkStart w:id="253" w:name="OLE_LINK87"/>
        <w:bookmarkStart w:id="254" w:name="OLE_LINK88"/>
        <w:bookmarkStart w:id="255" w:name="OLE_LINK89"/>
        <w:bookmarkStart w:id="256" w:name="OLE_LINK90"/>
        <w:r w:rsidR="004E71D2" w:rsidRPr="00254563" w:rsidDel="00AC7CD3">
          <w:rPr>
            <w:rStyle w:val="fontstyle01"/>
            <w:rFonts w:ascii="Times New Roman" w:hAnsi="Times New Roman" w:cs="Times New Roman"/>
            <w:color w:val="000000" w:themeColor="text1"/>
            <w:sz w:val="22"/>
            <w:szCs w:val="22"/>
          </w:rPr>
          <w:delText xml:space="preserve"> </w:delText>
        </w:r>
        <w:r w:rsidR="004E71D2" w:rsidRPr="00254563" w:rsidDel="00AC7CD3">
          <w:rPr>
            <w:rStyle w:val="fontstyle01"/>
            <w:rFonts w:ascii="Times New Roman" w:hAnsi="Times New Roman" w:cs="Times New Roman"/>
            <w:color w:val="000000" w:themeColor="text1"/>
            <w:sz w:val="22"/>
            <w:szCs w:val="22"/>
            <w:rPrChange w:id="257" w:author="Chen Liao" w:date="2021-07-09T20:20:00Z">
              <w:rPr>
                <w:rStyle w:val="fontstyle01"/>
                <w:rFonts w:ascii="Times New Roman" w:hAnsi="Times New Roman"/>
                <w:color w:val="000000" w:themeColor="text1"/>
                <w:sz w:val="22"/>
                <w:szCs w:val="22"/>
              </w:rPr>
            </w:rPrChange>
          </w:rPr>
          <w:fldChar w:fldCharType="begin"/>
        </w:r>
        <w:r w:rsidR="004E0554" w:rsidRPr="00254563" w:rsidDel="00AC7CD3">
          <w:rPr>
            <w:rStyle w:val="fontstyle01"/>
            <w:rFonts w:ascii="Times New Roman" w:hAnsi="Times New Roman" w:cs="Times New Roman"/>
            <w:color w:val="000000" w:themeColor="text1"/>
            <w:sz w:val="22"/>
            <w:szCs w:val="22"/>
          </w:rPr>
          <w:delInstrText xml:space="preserve"> ADDIN NE.Ref.{FB1C8A0D-529C-43A7-B7A9-11715179C676}</w:delInstrText>
        </w:r>
        <w:r w:rsidR="004E71D2" w:rsidRPr="00254563" w:rsidDel="00AC7CD3">
          <w:rPr>
            <w:rStyle w:val="fontstyle01"/>
            <w:rFonts w:ascii="Times New Roman" w:hAnsi="Times New Roman" w:cs="Times New Roman"/>
            <w:color w:val="000000" w:themeColor="text1"/>
            <w:sz w:val="22"/>
            <w:szCs w:val="22"/>
            <w:rPrChange w:id="258" w:author="Chen Liao" w:date="2021-07-09T20:20:00Z">
              <w:rPr>
                <w:rStyle w:val="fontstyle01"/>
                <w:rFonts w:ascii="Times New Roman" w:hAnsi="Times New Roman"/>
                <w:color w:val="000000" w:themeColor="text1"/>
                <w:sz w:val="22"/>
                <w:szCs w:val="22"/>
              </w:rPr>
            </w:rPrChange>
          </w:rPr>
          <w:fldChar w:fldCharType="separate"/>
        </w:r>
        <w:r w:rsidR="004E0554" w:rsidRPr="00254563" w:rsidDel="00AC7CD3">
          <w:rPr>
            <w:rFonts w:ascii="Times New Roman" w:hAnsi="Times New Roman" w:cs="Times New Roman"/>
            <w:color w:val="080000"/>
            <w:sz w:val="22"/>
            <w:szCs w:val="22"/>
            <w:rPrChange w:id="259" w:author="Chen Liao" w:date="2021-07-09T20:20:00Z">
              <w:rPr>
                <w:rFonts w:hAnsiTheme="minorHAnsi"/>
                <w:color w:val="080000"/>
                <w:sz w:val="22"/>
                <w:szCs w:val="22"/>
              </w:rPr>
            </w:rPrChange>
          </w:rPr>
          <w:delText>[32]</w:delText>
        </w:r>
        <w:r w:rsidR="004E71D2" w:rsidRPr="00254563" w:rsidDel="00AC7CD3">
          <w:rPr>
            <w:rStyle w:val="fontstyle01"/>
            <w:rFonts w:ascii="Times New Roman" w:hAnsi="Times New Roman" w:cs="Times New Roman"/>
            <w:color w:val="000000" w:themeColor="text1"/>
            <w:sz w:val="22"/>
            <w:szCs w:val="22"/>
            <w:rPrChange w:id="260" w:author="Chen Liao" w:date="2021-07-09T20:20:00Z">
              <w:rPr>
                <w:rStyle w:val="fontstyle01"/>
                <w:rFonts w:ascii="Times New Roman" w:hAnsi="Times New Roman"/>
                <w:color w:val="000000" w:themeColor="text1"/>
                <w:sz w:val="22"/>
                <w:szCs w:val="22"/>
              </w:rPr>
            </w:rPrChange>
          </w:rPr>
          <w:fldChar w:fldCharType="end"/>
        </w:r>
        <w:r w:rsidR="003C7325" w:rsidRPr="00254563" w:rsidDel="00AC7CD3">
          <w:rPr>
            <w:rStyle w:val="fontstyle01"/>
            <w:rFonts w:ascii="Times New Roman" w:hAnsi="Times New Roman" w:cs="Times New Roman"/>
            <w:color w:val="000000" w:themeColor="text1"/>
            <w:sz w:val="22"/>
            <w:szCs w:val="22"/>
          </w:rPr>
          <w:delText>.</w:delText>
        </w:r>
        <w:bookmarkEnd w:id="252"/>
        <w:bookmarkEnd w:id="253"/>
        <w:bookmarkEnd w:id="254"/>
        <w:commentRangeEnd w:id="251"/>
        <w:r w:rsidR="001B2FA3" w:rsidRPr="00254563" w:rsidDel="00AC7CD3">
          <w:rPr>
            <w:rStyle w:val="CommentReference"/>
            <w:rFonts w:ascii="Times New Roman" w:eastAsia="Times New Roman" w:hAnsi="Times New Roman" w:cs="Times New Roman"/>
          </w:rPr>
          <w:commentReference w:id="251"/>
        </w:r>
      </w:del>
    </w:p>
    <w:p w14:paraId="3B138791" w14:textId="43362788" w:rsidR="000C4AB3" w:rsidRPr="00254563" w:rsidRDefault="00AC7CD3" w:rsidP="009D2919">
      <w:pPr>
        <w:pStyle w:val="paragraph"/>
        <w:spacing w:before="0" w:beforeAutospacing="0" w:after="0" w:afterAutospacing="0" w:line="360" w:lineRule="auto"/>
        <w:ind w:firstLine="720"/>
        <w:jc w:val="both"/>
        <w:rPr>
          <w:rStyle w:val="fontstyle01"/>
          <w:rFonts w:ascii="Times New Roman" w:hAnsi="Times New Roman" w:cs="Times New Roman"/>
          <w:color w:val="000000" w:themeColor="text1"/>
          <w:sz w:val="22"/>
          <w:szCs w:val="22"/>
        </w:rPr>
      </w:pPr>
      <w:ins w:id="261" w:author="Chen Liao" w:date="2021-07-04T16:53:00Z">
        <w:r w:rsidRPr="00254563">
          <w:rPr>
            <w:rFonts w:ascii="Times New Roman" w:hAnsi="Times New Roman" w:cs="Times New Roman"/>
            <w:sz w:val="22"/>
            <w:szCs w:val="22"/>
            <w:rPrChange w:id="262" w:author="Chen Liao" w:date="2021-07-09T20:20:00Z">
              <w:rPr>
                <w:rFonts w:ascii="Times New Roman" w:hAnsi="Times New Roman" w:cs="Times New Roman"/>
                <w:color w:val="000000"/>
                <w:sz w:val="22"/>
                <w:szCs w:val="22"/>
              </w:rPr>
            </w:rPrChange>
          </w:rPr>
          <w:t>The</w:t>
        </w:r>
      </w:ins>
      <w:del w:id="263" w:author="Chen Liao" w:date="2021-07-04T16:53:00Z">
        <w:r w:rsidR="001B2FA3" w:rsidRPr="00254563" w:rsidDel="00AC7CD3">
          <w:rPr>
            <w:rFonts w:ascii="Times New Roman" w:hAnsi="Times New Roman" w:cs="Times New Roman"/>
            <w:sz w:val="22"/>
            <w:szCs w:val="22"/>
          </w:rPr>
          <w:delText>Rhw</w:delText>
        </w:r>
      </w:del>
      <w:r w:rsidR="001B2FA3" w:rsidRPr="00254563">
        <w:rPr>
          <w:rFonts w:ascii="Times New Roman" w:hAnsi="Times New Roman" w:cs="Times New Roman"/>
          <w:sz w:val="22"/>
          <w:szCs w:val="22"/>
        </w:rPr>
        <w:t xml:space="preserve"> changes in the gut microbiota were accompanied by changes in the levels </w:t>
      </w:r>
      <w:r w:rsidR="009D2919" w:rsidRPr="00254563">
        <w:rPr>
          <w:rFonts w:ascii="Times New Roman" w:hAnsi="Times New Roman" w:cs="Times New Roman"/>
          <w:sz w:val="22"/>
          <w:szCs w:val="22"/>
        </w:rPr>
        <w:t xml:space="preserve">of three major SCFAs </w:t>
      </w:r>
      <w:ins w:id="264" w:author="Chen Liao" w:date="2021-07-10T07:55:00Z">
        <w:r w:rsidR="008066EB">
          <w:rPr>
            <w:rFonts w:ascii="Times New Roman" w:hAnsi="Times New Roman" w:cs="Times New Roman"/>
            <w:sz w:val="22"/>
            <w:szCs w:val="22"/>
          </w:rPr>
          <w:t xml:space="preserve">(acetate, </w:t>
        </w:r>
        <w:proofErr w:type="gramStart"/>
        <w:r w:rsidR="008066EB">
          <w:rPr>
            <w:rFonts w:ascii="Times New Roman" w:hAnsi="Times New Roman" w:cs="Times New Roman"/>
            <w:sz w:val="22"/>
            <w:szCs w:val="22"/>
          </w:rPr>
          <w:t>propionate</w:t>
        </w:r>
        <w:proofErr w:type="gramEnd"/>
        <w:r w:rsidR="008066EB">
          <w:rPr>
            <w:rFonts w:ascii="Times New Roman" w:hAnsi="Times New Roman" w:cs="Times New Roman"/>
            <w:sz w:val="22"/>
            <w:szCs w:val="22"/>
          </w:rPr>
          <w:t xml:space="preserve"> and butyrate) </w:t>
        </w:r>
      </w:ins>
      <w:r w:rsidR="009D2919" w:rsidRPr="008066EB">
        <w:rPr>
          <w:rFonts w:ascii="Times New Roman" w:hAnsi="Times New Roman" w:cs="Times New Roman"/>
          <w:sz w:val="22"/>
          <w:szCs w:val="22"/>
        </w:rPr>
        <w:t xml:space="preserve">and valerate </w:t>
      </w:r>
      <w:r w:rsidR="009D2919" w:rsidRPr="008066EB">
        <w:rPr>
          <w:rFonts w:ascii="Times New Roman" w:hAnsi="Times New Roman" w:cs="Times New Roman"/>
          <w:color w:val="000000" w:themeColor="text1"/>
          <w:sz w:val="22"/>
          <w:szCs w:val="22"/>
        </w:rPr>
        <w:t>(</w:t>
      </w:r>
      <w:r w:rsidR="009D2919" w:rsidRPr="008066EB">
        <w:rPr>
          <w:rFonts w:ascii="Times New Roman" w:hAnsi="Times New Roman" w:cs="Times New Roman"/>
          <w:b/>
          <w:bCs/>
          <w:color w:val="000000" w:themeColor="text1"/>
          <w:sz w:val="22"/>
          <w:szCs w:val="22"/>
        </w:rPr>
        <w:t xml:space="preserve">Fig. 2E, </w:t>
      </w:r>
      <w:ins w:id="265" w:author="Chen Liao" w:date="2021-07-11T10:28:00Z">
        <w:r w:rsidR="00B06A9E">
          <w:rPr>
            <w:rFonts w:ascii="Times New Roman" w:hAnsi="Times New Roman" w:cs="Times New Roman"/>
            <w:b/>
            <w:bCs/>
            <w:color w:val="000000" w:themeColor="text1"/>
            <w:sz w:val="22"/>
            <w:szCs w:val="22"/>
          </w:rPr>
          <w:t xml:space="preserve">Fig. </w:t>
        </w:r>
      </w:ins>
      <w:r w:rsidR="009D2919" w:rsidRPr="008066EB">
        <w:rPr>
          <w:rFonts w:ascii="Times New Roman" w:hAnsi="Times New Roman" w:cs="Times New Roman"/>
          <w:b/>
          <w:bCs/>
          <w:color w:val="000000" w:themeColor="text1"/>
          <w:sz w:val="22"/>
          <w:szCs w:val="22"/>
        </w:rPr>
        <w:t>S5</w:t>
      </w:r>
      <w:r w:rsidR="009D2919" w:rsidRPr="008066EB">
        <w:rPr>
          <w:rFonts w:ascii="Times New Roman" w:hAnsi="Times New Roman" w:cs="Times New Roman"/>
          <w:color w:val="000000" w:themeColor="text1"/>
          <w:sz w:val="22"/>
          <w:szCs w:val="22"/>
        </w:rPr>
        <w:t>)</w:t>
      </w:r>
      <w:r w:rsidR="009D2919" w:rsidRPr="008066EB">
        <w:rPr>
          <w:rFonts w:ascii="Times New Roman" w:hAnsi="Times New Roman" w:cs="Times New Roman"/>
          <w:sz w:val="22"/>
          <w:szCs w:val="22"/>
        </w:rPr>
        <w:t xml:space="preserve">. </w:t>
      </w:r>
      <w:r w:rsidR="009D2458" w:rsidRPr="008066EB">
        <w:rPr>
          <w:rFonts w:ascii="Times New Roman" w:hAnsi="Times New Roman" w:cs="Times New Roman"/>
          <w:sz w:val="22"/>
          <w:szCs w:val="22"/>
        </w:rPr>
        <w:t xml:space="preserve">Since SCFAs are metabolites produced by colonic bacterial fermentation of </w:t>
      </w:r>
      <w:r w:rsidR="008A136A" w:rsidRPr="008066EB">
        <w:rPr>
          <w:rFonts w:ascii="Times New Roman" w:hAnsi="Times New Roman" w:cs="Times New Roman"/>
          <w:sz w:val="22"/>
          <w:szCs w:val="22"/>
        </w:rPr>
        <w:t>inulin</w:t>
      </w:r>
      <w:r w:rsidR="009D2458" w:rsidRPr="008066EB">
        <w:rPr>
          <w:rFonts w:ascii="Times New Roman" w:hAnsi="Times New Roman" w:cs="Times New Roman"/>
          <w:sz w:val="22"/>
          <w:szCs w:val="22"/>
        </w:rPr>
        <w:t xml:space="preserve">, </w:t>
      </w:r>
      <w:r w:rsidR="008A136A" w:rsidRPr="008066EB">
        <w:rPr>
          <w:rFonts w:ascii="Times New Roman" w:hAnsi="Times New Roman" w:cs="Times New Roman"/>
          <w:sz w:val="22"/>
          <w:szCs w:val="22"/>
        </w:rPr>
        <w:t xml:space="preserve">we </w:t>
      </w:r>
      <w:r w:rsidR="00376B58" w:rsidRPr="00B9382E">
        <w:rPr>
          <w:rFonts w:ascii="Times New Roman" w:hAnsi="Times New Roman" w:cs="Times New Roman"/>
          <w:sz w:val="22"/>
          <w:szCs w:val="22"/>
        </w:rPr>
        <w:t xml:space="preserve">expect a </w:t>
      </w:r>
      <w:proofErr w:type="gramStart"/>
      <w:r w:rsidR="00376B58" w:rsidRPr="00B9382E">
        <w:rPr>
          <w:rFonts w:ascii="Times New Roman" w:hAnsi="Times New Roman" w:cs="Times New Roman"/>
          <w:sz w:val="22"/>
          <w:szCs w:val="22"/>
        </w:rPr>
        <w:t xml:space="preserve">similar </w:t>
      </w:r>
      <w:r w:rsidR="00593BF5" w:rsidRPr="00B9382E">
        <w:rPr>
          <w:rFonts w:ascii="Times New Roman" w:hAnsi="Times New Roman" w:cs="Times New Roman"/>
          <w:sz w:val="22"/>
          <w:szCs w:val="22"/>
        </w:rPr>
        <w:t>phase-dependent</w:t>
      </w:r>
      <w:r w:rsidR="00376B58" w:rsidRPr="00A16057">
        <w:rPr>
          <w:rFonts w:ascii="Times New Roman" w:hAnsi="Times New Roman" w:cs="Times New Roman"/>
          <w:sz w:val="22"/>
          <w:szCs w:val="22"/>
        </w:rPr>
        <w:t xml:space="preserve"> dynamics</w:t>
      </w:r>
      <w:proofErr w:type="gramEnd"/>
      <w:r w:rsidR="00376B58" w:rsidRPr="00A16057">
        <w:rPr>
          <w:rFonts w:ascii="Times New Roman" w:hAnsi="Times New Roman" w:cs="Times New Roman"/>
          <w:sz w:val="22"/>
          <w:szCs w:val="22"/>
        </w:rPr>
        <w:t xml:space="preserve"> of fecal </w:t>
      </w:r>
      <w:r w:rsidR="00140134" w:rsidRPr="00B72097">
        <w:rPr>
          <w:rFonts w:ascii="Times New Roman" w:hAnsi="Times New Roman" w:cs="Times New Roman"/>
          <w:sz w:val="22"/>
          <w:szCs w:val="22"/>
        </w:rPr>
        <w:t xml:space="preserve">SCFAs </w:t>
      </w:r>
      <w:r w:rsidR="00376B58" w:rsidRPr="00254563">
        <w:rPr>
          <w:rFonts w:ascii="Times New Roman" w:hAnsi="Times New Roman" w:cs="Times New Roman"/>
          <w:sz w:val="22"/>
          <w:szCs w:val="22"/>
        </w:rPr>
        <w:t>concentration</w:t>
      </w:r>
      <w:r w:rsidR="00376B58" w:rsidRPr="00254563">
        <w:rPr>
          <w:rFonts w:ascii="Times New Roman" w:hAnsi="Times New Roman" w:cs="Times New Roman"/>
          <w:color w:val="000000" w:themeColor="text1"/>
          <w:sz w:val="22"/>
          <w:szCs w:val="22"/>
        </w:rPr>
        <w:t xml:space="preserve">. Indeed, </w:t>
      </w:r>
      <w:r w:rsidR="00140134" w:rsidRPr="00254563">
        <w:rPr>
          <w:rFonts w:ascii="Times New Roman" w:hAnsi="Times New Roman" w:cs="Times New Roman"/>
          <w:color w:val="000000" w:themeColor="text1"/>
          <w:sz w:val="22"/>
          <w:szCs w:val="22"/>
        </w:rPr>
        <w:t>both total</w:t>
      </w:r>
      <w:ins w:id="266" w:author="Chen Liao" w:date="2021-07-10T07:57:00Z">
        <w:r w:rsidR="00B8301E">
          <w:rPr>
            <w:rFonts w:ascii="Times New Roman" w:hAnsi="Times New Roman" w:cs="Times New Roman"/>
            <w:color w:val="000000" w:themeColor="text1"/>
            <w:sz w:val="22"/>
            <w:szCs w:val="22"/>
          </w:rPr>
          <w:t xml:space="preserve"> (</w:t>
        </w:r>
      </w:ins>
      <w:ins w:id="267" w:author="Chen Liao" w:date="2021-07-10T07:58:00Z">
        <w:r w:rsidR="00B8301E">
          <w:rPr>
            <w:rFonts w:ascii="Times New Roman" w:hAnsi="Times New Roman" w:cs="Times New Roman"/>
            <w:color w:val="000000" w:themeColor="text1"/>
            <w:sz w:val="22"/>
            <w:szCs w:val="22"/>
          </w:rPr>
          <w:t>acetate, propionate, butyrate, iso-butyrate, valerate, iso-valerate</w:t>
        </w:r>
      </w:ins>
      <w:ins w:id="268" w:author="Chen Liao" w:date="2021-07-10T07:57:00Z">
        <w:r w:rsidR="00B8301E">
          <w:rPr>
            <w:rFonts w:ascii="Times New Roman" w:hAnsi="Times New Roman" w:cs="Times New Roman"/>
            <w:color w:val="000000" w:themeColor="text1"/>
            <w:sz w:val="22"/>
            <w:szCs w:val="22"/>
          </w:rPr>
          <w:t>)</w:t>
        </w:r>
      </w:ins>
      <w:r w:rsidR="00140134" w:rsidRPr="00B8301E">
        <w:rPr>
          <w:rFonts w:ascii="Times New Roman" w:hAnsi="Times New Roman" w:cs="Times New Roman"/>
          <w:color w:val="000000" w:themeColor="text1"/>
          <w:sz w:val="22"/>
          <w:szCs w:val="22"/>
        </w:rPr>
        <w:t xml:space="preserve"> and the three major SCFAs</w:t>
      </w:r>
      <w:r w:rsidR="00C13C14" w:rsidRPr="00B8301E">
        <w:rPr>
          <w:rStyle w:val="fontstyle01"/>
          <w:rFonts w:ascii="Times New Roman" w:hAnsi="Times New Roman" w:cs="Times New Roman"/>
          <w:color w:val="000000" w:themeColor="text1"/>
          <w:sz w:val="22"/>
          <w:szCs w:val="22"/>
        </w:rPr>
        <w:t xml:space="preserve"> </w:t>
      </w:r>
      <w:r w:rsidR="00140134" w:rsidRPr="00B8301E">
        <w:rPr>
          <w:rStyle w:val="fontstyle01"/>
          <w:rFonts w:ascii="Times New Roman" w:hAnsi="Times New Roman" w:cs="Times New Roman"/>
          <w:color w:val="000000" w:themeColor="text1"/>
          <w:sz w:val="22"/>
          <w:szCs w:val="22"/>
        </w:rPr>
        <w:t xml:space="preserve">show two </w:t>
      </w:r>
      <w:proofErr w:type="spellStart"/>
      <w:r w:rsidR="00140134" w:rsidRPr="00B8301E">
        <w:rPr>
          <w:rStyle w:val="fontstyle01"/>
          <w:rFonts w:ascii="Times New Roman" w:hAnsi="Times New Roman" w:cs="Times New Roman"/>
          <w:color w:val="000000" w:themeColor="text1"/>
          <w:sz w:val="22"/>
          <w:szCs w:val="22"/>
        </w:rPr>
        <w:t>temproal</w:t>
      </w:r>
      <w:proofErr w:type="spellEnd"/>
      <w:r w:rsidR="00376B58" w:rsidRPr="00B8301E">
        <w:rPr>
          <w:rStyle w:val="fontstyle01"/>
          <w:rFonts w:ascii="Times New Roman" w:hAnsi="Times New Roman" w:cs="Times New Roman"/>
          <w:color w:val="000000" w:themeColor="text1"/>
          <w:sz w:val="22"/>
          <w:szCs w:val="22"/>
        </w:rPr>
        <w:t xml:space="preserve"> phases</w:t>
      </w:r>
      <w:r w:rsidR="00C13C14" w:rsidRPr="00B8301E">
        <w:rPr>
          <w:rStyle w:val="fontstyle01"/>
          <w:rFonts w:ascii="Times New Roman" w:hAnsi="Times New Roman" w:cs="Times New Roman"/>
          <w:color w:val="000000" w:themeColor="text1"/>
          <w:sz w:val="22"/>
          <w:szCs w:val="22"/>
        </w:rPr>
        <w:t>: their levels peaked in short-term before gradually decreasing until steady states</w:t>
      </w:r>
      <w:r w:rsidR="00501F38" w:rsidRPr="00B8301E">
        <w:rPr>
          <w:rStyle w:val="fontstyle01"/>
          <w:rFonts w:ascii="Times New Roman" w:hAnsi="Times New Roman" w:cs="Times New Roman"/>
          <w:color w:val="000000" w:themeColor="text1"/>
          <w:sz w:val="22"/>
          <w:szCs w:val="22"/>
        </w:rPr>
        <w:t xml:space="preserve">, with </w:t>
      </w:r>
      <w:proofErr w:type="gramStart"/>
      <w:r w:rsidR="00501F38" w:rsidRPr="00B8301E">
        <w:rPr>
          <w:rStyle w:val="fontstyle01"/>
          <w:rFonts w:ascii="Times New Roman" w:hAnsi="Times New Roman" w:cs="Times New Roman"/>
          <w:color w:val="000000" w:themeColor="text1"/>
          <w:sz w:val="22"/>
          <w:szCs w:val="22"/>
        </w:rPr>
        <w:t>an</w:t>
      </w:r>
      <w:proofErr w:type="gramEnd"/>
      <w:r w:rsidR="00501F38" w:rsidRPr="00B8301E">
        <w:rPr>
          <w:rStyle w:val="fontstyle01"/>
          <w:rFonts w:ascii="Times New Roman" w:hAnsi="Times New Roman" w:cs="Times New Roman"/>
          <w:color w:val="000000" w:themeColor="text1"/>
          <w:sz w:val="22"/>
          <w:szCs w:val="22"/>
        </w:rPr>
        <w:t xml:space="preserve"> exception of Shanghai </w:t>
      </w:r>
      <w:r w:rsidR="00501F38" w:rsidRPr="00B8301E">
        <w:rPr>
          <w:rFonts w:ascii="Times New Roman" w:hAnsi="Times New Roman" w:cs="Times New Roman"/>
          <w:color w:val="000000" w:themeColor="text1"/>
          <w:sz w:val="22"/>
          <w:szCs w:val="22"/>
        </w:rPr>
        <w:t xml:space="preserve">mice whose propionate production was notably delayed and compromised. </w:t>
      </w:r>
      <w:r w:rsidR="009D2919" w:rsidRPr="00B8301E">
        <w:rPr>
          <w:rFonts w:ascii="Times New Roman" w:hAnsi="Times New Roman" w:cs="Times New Roman"/>
          <w:sz w:val="22"/>
          <w:szCs w:val="22"/>
        </w:rPr>
        <w:t xml:space="preserve">The mean peak-to-baseline concentration ratios of total SCFAs were 3.3, 3.9, 4.5 and 4.2 for Beijing, Guangdong, </w:t>
      </w:r>
      <w:proofErr w:type="gramStart"/>
      <w:r w:rsidR="009D2919" w:rsidRPr="00B8301E">
        <w:rPr>
          <w:rFonts w:ascii="Times New Roman" w:hAnsi="Times New Roman" w:cs="Times New Roman"/>
          <w:sz w:val="22"/>
          <w:szCs w:val="22"/>
        </w:rPr>
        <w:t>Hunan</w:t>
      </w:r>
      <w:proofErr w:type="gramEnd"/>
      <w:r w:rsidR="009D2919" w:rsidRPr="00B8301E">
        <w:rPr>
          <w:rFonts w:ascii="Times New Roman" w:hAnsi="Times New Roman" w:cs="Times New Roman"/>
          <w:sz w:val="22"/>
          <w:szCs w:val="22"/>
        </w:rPr>
        <w:t xml:space="preserve"> and Shanghai mice respectively.</w:t>
      </w:r>
      <w:r w:rsidR="009D2919" w:rsidRPr="00B8301E">
        <w:rPr>
          <w:rStyle w:val="fontstyle01"/>
          <w:rFonts w:ascii="Times New Roman" w:hAnsi="Times New Roman" w:cs="Times New Roman"/>
          <w:color w:val="000000" w:themeColor="text1"/>
          <w:sz w:val="22"/>
          <w:szCs w:val="22"/>
        </w:rPr>
        <w:t xml:space="preserve"> </w:t>
      </w:r>
      <w:r w:rsidR="006F6700" w:rsidRPr="00B8301E">
        <w:rPr>
          <w:rStyle w:val="fontstyle01"/>
          <w:rFonts w:ascii="Times New Roman" w:hAnsi="Times New Roman" w:cs="Times New Roman"/>
          <w:color w:val="000000" w:themeColor="text1"/>
          <w:sz w:val="22"/>
          <w:szCs w:val="22"/>
        </w:rPr>
        <w:t xml:space="preserve">The long-term decline in SCFAs was not a result of </w:t>
      </w:r>
      <w:r w:rsidR="006F6700" w:rsidRPr="00B8301E">
        <w:rPr>
          <w:rFonts w:ascii="Times New Roman" w:hAnsi="Times New Roman" w:cs="Times New Roman"/>
          <w:color w:val="000000" w:themeColor="text1"/>
          <w:sz w:val="22"/>
          <w:szCs w:val="22"/>
        </w:rPr>
        <w:t>reduced diet intake</w:t>
      </w:r>
      <w:r w:rsidR="009D2919" w:rsidRPr="00B9382E">
        <w:rPr>
          <w:rFonts w:ascii="Times New Roman" w:hAnsi="Times New Roman" w:cs="Times New Roman"/>
          <w:color w:val="000000" w:themeColor="text1"/>
          <w:sz w:val="22"/>
          <w:szCs w:val="22"/>
        </w:rPr>
        <w:t>,</w:t>
      </w:r>
      <w:r w:rsidR="006F6700" w:rsidRPr="00B9382E">
        <w:rPr>
          <w:rFonts w:ascii="Times New Roman" w:hAnsi="Times New Roman" w:cs="Times New Roman"/>
          <w:color w:val="000000" w:themeColor="text1"/>
          <w:sz w:val="22"/>
          <w:szCs w:val="22"/>
        </w:rPr>
        <w:t xml:space="preserve"> as the intake rate remain</w:t>
      </w:r>
      <w:r w:rsidR="009D2919" w:rsidRPr="00A16057">
        <w:rPr>
          <w:rFonts w:ascii="Times New Roman" w:hAnsi="Times New Roman" w:cs="Times New Roman"/>
          <w:color w:val="000000" w:themeColor="text1"/>
          <w:sz w:val="22"/>
          <w:szCs w:val="22"/>
        </w:rPr>
        <w:t>ed</w:t>
      </w:r>
      <w:r w:rsidR="006F6700" w:rsidRPr="00A16057">
        <w:rPr>
          <w:rFonts w:ascii="Times New Roman" w:hAnsi="Times New Roman" w:cs="Times New Roman"/>
          <w:color w:val="000000" w:themeColor="text1"/>
          <w:sz w:val="22"/>
          <w:szCs w:val="22"/>
        </w:rPr>
        <w:t xml:space="preserve"> unchanged over time (</w:t>
      </w:r>
      <w:r w:rsidR="006F6700" w:rsidRPr="00B72097">
        <w:rPr>
          <w:rFonts w:ascii="Times New Roman" w:hAnsi="Times New Roman" w:cs="Times New Roman"/>
          <w:b/>
          <w:bCs/>
          <w:color w:val="000000" w:themeColor="text1"/>
          <w:sz w:val="22"/>
          <w:szCs w:val="22"/>
        </w:rPr>
        <w:t>Fig. S2</w:t>
      </w:r>
      <w:r w:rsidR="006F6700" w:rsidRPr="00B72097">
        <w:rPr>
          <w:rFonts w:ascii="Times New Roman" w:hAnsi="Times New Roman" w:cs="Times New Roman"/>
          <w:color w:val="000000" w:themeColor="text1"/>
          <w:sz w:val="22"/>
          <w:szCs w:val="22"/>
        </w:rPr>
        <w:t xml:space="preserve">). </w:t>
      </w:r>
      <w:r w:rsidR="008811E0" w:rsidRPr="00672B31">
        <w:rPr>
          <w:rFonts w:ascii="Times New Roman" w:hAnsi="Times New Roman" w:cs="Times New Roman"/>
          <w:color w:val="000000" w:themeColor="text1"/>
          <w:sz w:val="22"/>
          <w:szCs w:val="22"/>
        </w:rPr>
        <w:t xml:space="preserve">Despite </w:t>
      </w:r>
      <w:r w:rsidR="00B03A19" w:rsidRPr="00254563">
        <w:rPr>
          <w:rFonts w:ascii="Times New Roman" w:hAnsi="Times New Roman" w:cs="Times New Roman"/>
          <w:color w:val="000000" w:themeColor="text1"/>
          <w:sz w:val="22"/>
          <w:szCs w:val="22"/>
        </w:rPr>
        <w:t>reduced SCFAs in the second phase</w:t>
      </w:r>
      <w:r w:rsidR="008811E0" w:rsidRPr="00254563">
        <w:rPr>
          <w:rFonts w:ascii="Times New Roman" w:hAnsi="Times New Roman" w:cs="Times New Roman"/>
          <w:color w:val="000000" w:themeColor="text1"/>
          <w:sz w:val="22"/>
          <w:szCs w:val="22"/>
        </w:rPr>
        <w:t xml:space="preserve">, </w:t>
      </w:r>
      <w:r w:rsidR="00C13C14" w:rsidRPr="00254563">
        <w:rPr>
          <w:rStyle w:val="fontstyle01"/>
          <w:rFonts w:ascii="Times New Roman" w:hAnsi="Times New Roman" w:cs="Times New Roman"/>
          <w:color w:val="000000" w:themeColor="text1"/>
          <w:sz w:val="22"/>
          <w:szCs w:val="22"/>
        </w:rPr>
        <w:t xml:space="preserve">the mean </w:t>
      </w:r>
      <w:r w:rsidR="00BF2549" w:rsidRPr="00254563">
        <w:rPr>
          <w:rStyle w:val="fontstyle01"/>
          <w:rFonts w:ascii="Times New Roman" w:hAnsi="Times New Roman" w:cs="Times New Roman"/>
          <w:color w:val="000000" w:themeColor="text1"/>
          <w:sz w:val="22"/>
          <w:szCs w:val="22"/>
        </w:rPr>
        <w:t>concentration</w:t>
      </w:r>
      <w:r w:rsidR="008E7479" w:rsidRPr="00254563">
        <w:rPr>
          <w:rStyle w:val="fontstyle01"/>
          <w:rFonts w:ascii="Times New Roman" w:hAnsi="Times New Roman" w:cs="Times New Roman"/>
          <w:color w:val="000000" w:themeColor="text1"/>
          <w:sz w:val="22"/>
          <w:szCs w:val="22"/>
        </w:rPr>
        <w:t>s</w:t>
      </w:r>
      <w:r w:rsidR="00C13C14" w:rsidRPr="00254563">
        <w:rPr>
          <w:rStyle w:val="fontstyle01"/>
          <w:rFonts w:ascii="Times New Roman" w:hAnsi="Times New Roman" w:cs="Times New Roman"/>
          <w:color w:val="000000" w:themeColor="text1"/>
          <w:sz w:val="22"/>
          <w:szCs w:val="22"/>
        </w:rPr>
        <w:t xml:space="preserve"> </w:t>
      </w:r>
      <w:r w:rsidR="00A30C60" w:rsidRPr="00254563">
        <w:rPr>
          <w:rStyle w:val="fontstyle01"/>
          <w:rFonts w:ascii="Times New Roman" w:hAnsi="Times New Roman" w:cs="Times New Roman"/>
          <w:color w:val="000000" w:themeColor="text1"/>
          <w:sz w:val="22"/>
          <w:szCs w:val="22"/>
        </w:rPr>
        <w:t xml:space="preserve">of total SCFAs </w:t>
      </w:r>
      <w:r w:rsidR="00C13C14" w:rsidRPr="00254563">
        <w:rPr>
          <w:rStyle w:val="fontstyle01"/>
          <w:rFonts w:ascii="Times New Roman" w:hAnsi="Times New Roman" w:cs="Times New Roman"/>
          <w:color w:val="000000" w:themeColor="text1"/>
          <w:sz w:val="22"/>
          <w:szCs w:val="22"/>
        </w:rPr>
        <w:t xml:space="preserve">at day 31 </w:t>
      </w:r>
      <w:r w:rsidR="009D2919" w:rsidRPr="00254563">
        <w:rPr>
          <w:rStyle w:val="fontstyle01"/>
          <w:rFonts w:ascii="Times New Roman" w:hAnsi="Times New Roman" w:cs="Times New Roman"/>
          <w:color w:val="000000" w:themeColor="text1"/>
          <w:sz w:val="22"/>
          <w:szCs w:val="22"/>
        </w:rPr>
        <w:t xml:space="preserve">were </w:t>
      </w:r>
      <w:r w:rsidR="008811E0" w:rsidRPr="00254563">
        <w:rPr>
          <w:rStyle w:val="fontstyle01"/>
          <w:rFonts w:ascii="Times New Roman" w:hAnsi="Times New Roman" w:cs="Times New Roman"/>
          <w:color w:val="000000" w:themeColor="text1"/>
          <w:sz w:val="22"/>
          <w:szCs w:val="22"/>
        </w:rPr>
        <w:t xml:space="preserve">still </w:t>
      </w:r>
      <w:proofErr w:type="gramStart"/>
      <w:r w:rsidR="009D2919" w:rsidRPr="00254563">
        <w:rPr>
          <w:rStyle w:val="fontstyle01"/>
          <w:rFonts w:ascii="Times New Roman" w:hAnsi="Times New Roman" w:cs="Times New Roman"/>
          <w:color w:val="000000" w:themeColor="text1"/>
          <w:sz w:val="22"/>
          <w:szCs w:val="22"/>
        </w:rPr>
        <w:t>2.0-3.5 fold</w:t>
      </w:r>
      <w:proofErr w:type="gramEnd"/>
      <w:r w:rsidR="009D2919" w:rsidRPr="00254563">
        <w:rPr>
          <w:rStyle w:val="fontstyle01"/>
          <w:rFonts w:ascii="Times New Roman" w:hAnsi="Times New Roman" w:cs="Times New Roman"/>
          <w:color w:val="000000" w:themeColor="text1"/>
          <w:sz w:val="22"/>
          <w:szCs w:val="22"/>
        </w:rPr>
        <w:t xml:space="preserve"> of its baseline levels</w:t>
      </w:r>
      <w:r w:rsidR="00C13C14" w:rsidRPr="00254563">
        <w:rPr>
          <w:rStyle w:val="fontstyle01"/>
          <w:rFonts w:ascii="Times New Roman" w:hAnsi="Times New Roman" w:cs="Times New Roman"/>
          <w:color w:val="000000" w:themeColor="text1"/>
          <w:sz w:val="22"/>
          <w:szCs w:val="22"/>
        </w:rPr>
        <w:t>.</w:t>
      </w:r>
      <w:r w:rsidR="000C4AB3" w:rsidRPr="00254563">
        <w:rPr>
          <w:rFonts w:ascii="Times New Roman" w:hAnsi="Times New Roman" w:cs="Times New Roman"/>
          <w:color w:val="FF0000"/>
          <w:sz w:val="22"/>
          <w:szCs w:val="22"/>
        </w:rPr>
        <w:t xml:space="preserve"> </w:t>
      </w:r>
    </w:p>
    <w:bookmarkEnd w:id="176"/>
    <w:bookmarkEnd w:id="177"/>
    <w:bookmarkEnd w:id="255"/>
    <w:bookmarkEnd w:id="256"/>
    <w:p w14:paraId="3AEB45DF" w14:textId="6873F226" w:rsidR="00AD781A" w:rsidRPr="003A5F4D" w:rsidRDefault="004E7CD1" w:rsidP="006F6700">
      <w:pPr>
        <w:spacing w:line="360" w:lineRule="auto"/>
        <w:ind w:firstLine="720"/>
        <w:jc w:val="both"/>
        <w:rPr>
          <w:rFonts w:eastAsiaTheme="minorEastAsia"/>
          <w:color w:val="000000" w:themeColor="text1"/>
          <w:sz w:val="22"/>
          <w:szCs w:val="22"/>
        </w:rPr>
      </w:pPr>
      <w:r w:rsidRPr="00254563">
        <w:rPr>
          <w:rFonts w:eastAsia="SimSun"/>
          <w:color w:val="000000" w:themeColor="text1"/>
          <w:sz w:val="22"/>
          <w:szCs w:val="22"/>
        </w:rPr>
        <w:t xml:space="preserve">We have shown above that Shanghai mice </w:t>
      </w:r>
      <w:r w:rsidR="00C656FD" w:rsidRPr="00254563">
        <w:rPr>
          <w:rFonts w:eastAsia="SimSun"/>
          <w:color w:val="000000" w:themeColor="text1"/>
          <w:sz w:val="22"/>
          <w:szCs w:val="22"/>
        </w:rPr>
        <w:t xml:space="preserve">had </w:t>
      </w:r>
      <w:r w:rsidR="00285F19" w:rsidRPr="00254563">
        <w:rPr>
          <w:rFonts w:eastAsia="SimSun"/>
          <w:color w:val="000000" w:themeColor="text1"/>
          <w:sz w:val="22"/>
          <w:szCs w:val="22"/>
        </w:rPr>
        <w:t xml:space="preserve">a </w:t>
      </w:r>
      <w:r w:rsidR="00C656FD" w:rsidRPr="00254563">
        <w:rPr>
          <w:rFonts w:eastAsia="SimSun"/>
          <w:color w:val="000000" w:themeColor="text1"/>
          <w:sz w:val="22"/>
          <w:szCs w:val="22"/>
        </w:rPr>
        <w:t xml:space="preserve">delayed increase in bacterial </w:t>
      </w:r>
      <w:r w:rsidR="003B5838" w:rsidRPr="00254563">
        <w:rPr>
          <w:rFonts w:eastAsia="SimSun"/>
          <w:color w:val="000000" w:themeColor="text1"/>
          <w:sz w:val="22"/>
          <w:szCs w:val="22"/>
        </w:rPr>
        <w:t>absolute abundance</w:t>
      </w:r>
      <w:r w:rsidRPr="00254563">
        <w:rPr>
          <w:rFonts w:eastAsia="SimSun"/>
          <w:color w:val="000000" w:themeColor="text1"/>
          <w:sz w:val="22"/>
          <w:szCs w:val="22"/>
        </w:rPr>
        <w:t xml:space="preserve"> (</w:t>
      </w:r>
      <w:r w:rsidRPr="00254563">
        <w:rPr>
          <w:rFonts w:eastAsia="SimSun"/>
          <w:b/>
          <w:bCs/>
          <w:color w:val="000000" w:themeColor="text1"/>
          <w:sz w:val="22"/>
          <w:szCs w:val="22"/>
        </w:rPr>
        <w:t xml:space="preserve">Fig. </w:t>
      </w:r>
      <w:r w:rsidR="00537F0E" w:rsidRPr="00254563">
        <w:rPr>
          <w:rFonts w:eastAsia="SimSun"/>
          <w:b/>
          <w:bCs/>
          <w:color w:val="000000" w:themeColor="text1"/>
          <w:sz w:val="22"/>
          <w:szCs w:val="22"/>
        </w:rPr>
        <w:t>2A</w:t>
      </w:r>
      <w:r w:rsidRPr="00254563">
        <w:rPr>
          <w:rFonts w:eastAsia="SimSun"/>
          <w:color w:val="000000" w:themeColor="text1"/>
          <w:sz w:val="22"/>
          <w:szCs w:val="22"/>
        </w:rPr>
        <w:t>)</w:t>
      </w:r>
      <w:r w:rsidR="00E43A46" w:rsidRPr="00254563">
        <w:rPr>
          <w:rFonts w:eastAsia="SimSun"/>
          <w:color w:val="000000" w:themeColor="text1"/>
          <w:sz w:val="22"/>
          <w:szCs w:val="22"/>
        </w:rPr>
        <w:t xml:space="preserve"> and produced low levels of propionate (</w:t>
      </w:r>
      <w:r w:rsidR="00E43A46" w:rsidRPr="00254563">
        <w:rPr>
          <w:rFonts w:eastAsia="SimSun"/>
          <w:b/>
          <w:bCs/>
          <w:color w:val="000000" w:themeColor="text1"/>
          <w:sz w:val="22"/>
          <w:szCs w:val="22"/>
        </w:rPr>
        <w:t>Fig. 2E</w:t>
      </w:r>
      <w:r w:rsidR="00E43A46" w:rsidRPr="00254563">
        <w:rPr>
          <w:rFonts w:eastAsia="SimSun"/>
          <w:color w:val="000000" w:themeColor="text1"/>
          <w:sz w:val="22"/>
          <w:szCs w:val="22"/>
        </w:rPr>
        <w:t>)</w:t>
      </w:r>
      <w:r w:rsidR="00B65A3B" w:rsidRPr="00254563">
        <w:rPr>
          <w:rFonts w:eastAsia="SimSun"/>
          <w:color w:val="000000" w:themeColor="text1"/>
          <w:sz w:val="22"/>
          <w:szCs w:val="22"/>
        </w:rPr>
        <w:t xml:space="preserve"> in response to inulin</w:t>
      </w:r>
      <w:r w:rsidRPr="00254563">
        <w:rPr>
          <w:rFonts w:eastAsia="SimSun"/>
          <w:color w:val="000000" w:themeColor="text1"/>
          <w:sz w:val="22"/>
          <w:szCs w:val="22"/>
        </w:rPr>
        <w:t xml:space="preserve">. </w:t>
      </w:r>
      <w:r w:rsidR="009B6439" w:rsidRPr="00254563">
        <w:rPr>
          <w:rFonts w:eastAsia="SimSun"/>
          <w:color w:val="000000" w:themeColor="text1"/>
          <w:sz w:val="22"/>
          <w:szCs w:val="22"/>
        </w:rPr>
        <w:t xml:space="preserve">The distinct behavior of Shanghai mice indicated that the responses of </w:t>
      </w:r>
      <w:r w:rsidR="003B5838" w:rsidRPr="00254563">
        <w:rPr>
          <w:rFonts w:eastAsia="SimSun"/>
          <w:color w:val="000000" w:themeColor="text1"/>
          <w:sz w:val="22"/>
          <w:szCs w:val="22"/>
        </w:rPr>
        <w:t>bacterial absolute abundance</w:t>
      </w:r>
      <w:r w:rsidR="00C506A9" w:rsidRPr="00254563">
        <w:rPr>
          <w:rFonts w:eastAsia="SimSun"/>
          <w:color w:val="000000" w:themeColor="text1"/>
          <w:sz w:val="22"/>
          <w:szCs w:val="22"/>
        </w:rPr>
        <w:t xml:space="preserve"> </w:t>
      </w:r>
      <w:r w:rsidR="009B6439" w:rsidRPr="00254563">
        <w:rPr>
          <w:rFonts w:eastAsia="SimSun"/>
          <w:color w:val="000000" w:themeColor="text1"/>
          <w:sz w:val="22"/>
          <w:szCs w:val="22"/>
        </w:rPr>
        <w:t xml:space="preserve">and SCFAs may depend on the baseline microbiota. </w:t>
      </w:r>
      <w:r w:rsidRPr="00254563">
        <w:rPr>
          <w:color w:val="000000" w:themeColor="text1"/>
          <w:sz w:val="22"/>
          <w:szCs w:val="22"/>
        </w:rPr>
        <w:t xml:space="preserve">To formally </w:t>
      </w:r>
      <w:r w:rsidR="003276C0" w:rsidRPr="00254563">
        <w:rPr>
          <w:color w:val="000000" w:themeColor="text1"/>
          <w:sz w:val="22"/>
          <w:szCs w:val="22"/>
        </w:rPr>
        <w:t xml:space="preserve">test </w:t>
      </w:r>
      <w:r w:rsidR="001B2FA3" w:rsidRPr="00254563">
        <w:rPr>
          <w:color w:val="000000" w:themeColor="text1"/>
          <w:sz w:val="22"/>
          <w:szCs w:val="22"/>
        </w:rPr>
        <w:t>this</w:t>
      </w:r>
      <w:r w:rsidRPr="00254563">
        <w:rPr>
          <w:color w:val="000000" w:themeColor="text1"/>
          <w:sz w:val="22"/>
          <w:szCs w:val="22"/>
        </w:rPr>
        <w:t xml:space="preserve">, we </w:t>
      </w:r>
      <w:r w:rsidR="00117AC8" w:rsidRPr="00254563">
        <w:rPr>
          <w:color w:val="000000" w:themeColor="text1"/>
          <w:sz w:val="22"/>
          <w:szCs w:val="22"/>
        </w:rPr>
        <w:t>separately test</w:t>
      </w:r>
      <w:r w:rsidR="004F158A" w:rsidRPr="00254563">
        <w:rPr>
          <w:color w:val="000000" w:themeColor="text1"/>
          <w:sz w:val="22"/>
          <w:szCs w:val="22"/>
        </w:rPr>
        <w:t>ed</w:t>
      </w:r>
      <w:r w:rsidR="00117AC8" w:rsidRPr="00254563">
        <w:rPr>
          <w:color w:val="000000" w:themeColor="text1"/>
          <w:sz w:val="22"/>
          <w:szCs w:val="22"/>
        </w:rPr>
        <w:t xml:space="preserve"> </w:t>
      </w:r>
      <w:r w:rsidR="008676A8" w:rsidRPr="00254563">
        <w:rPr>
          <w:color w:val="000000" w:themeColor="text1"/>
          <w:sz w:val="22"/>
          <w:szCs w:val="22"/>
        </w:rPr>
        <w:t xml:space="preserve">for </w:t>
      </w:r>
      <w:r w:rsidR="00117AC8" w:rsidRPr="00254563">
        <w:rPr>
          <w:color w:val="000000" w:themeColor="text1"/>
          <w:sz w:val="22"/>
          <w:szCs w:val="22"/>
        </w:rPr>
        <w:t xml:space="preserve">the </w:t>
      </w:r>
      <w:r w:rsidR="004F158A" w:rsidRPr="00254563">
        <w:rPr>
          <w:color w:val="000000" w:themeColor="text1"/>
          <w:sz w:val="22"/>
          <w:szCs w:val="22"/>
        </w:rPr>
        <w:t xml:space="preserve">statistical </w:t>
      </w:r>
      <w:r w:rsidR="00117AC8" w:rsidRPr="00254563">
        <w:rPr>
          <w:color w:val="000000" w:themeColor="text1"/>
          <w:sz w:val="22"/>
          <w:szCs w:val="22"/>
        </w:rPr>
        <w:t xml:space="preserve">significance of </w:t>
      </w:r>
      <w:r w:rsidR="009215CC" w:rsidRPr="00254563">
        <w:rPr>
          <w:color w:val="000000" w:themeColor="text1"/>
          <w:sz w:val="22"/>
          <w:szCs w:val="22"/>
        </w:rPr>
        <w:t xml:space="preserve">two orthogonal </w:t>
      </w:r>
      <w:r w:rsidR="004F158A" w:rsidRPr="00254563">
        <w:rPr>
          <w:color w:val="000000" w:themeColor="text1"/>
          <w:sz w:val="22"/>
          <w:szCs w:val="22"/>
        </w:rPr>
        <w:t>properties</w:t>
      </w:r>
      <w:r w:rsidR="00040165" w:rsidRPr="00254563">
        <w:rPr>
          <w:color w:val="000000" w:themeColor="text1"/>
          <w:sz w:val="22"/>
          <w:szCs w:val="22"/>
        </w:rPr>
        <w:t>—</w:t>
      </w:r>
      <w:r w:rsidR="00117AC8" w:rsidRPr="00254563">
        <w:rPr>
          <w:color w:val="000000" w:themeColor="text1"/>
          <w:sz w:val="22"/>
          <w:szCs w:val="22"/>
        </w:rPr>
        <w:t>“baseline dependence” and “responsiveness”</w:t>
      </w:r>
      <w:r w:rsidR="00040165" w:rsidRPr="00254563">
        <w:rPr>
          <w:color w:val="000000" w:themeColor="text1"/>
          <w:sz w:val="22"/>
          <w:szCs w:val="22"/>
        </w:rPr>
        <w:t>—</w:t>
      </w:r>
      <w:r w:rsidR="009215CC" w:rsidRPr="00254563">
        <w:rPr>
          <w:color w:val="000000" w:themeColor="text1"/>
          <w:sz w:val="22"/>
          <w:szCs w:val="22"/>
        </w:rPr>
        <w:t xml:space="preserve">based on the </w:t>
      </w:r>
      <w:r w:rsidR="004F158A" w:rsidRPr="00254563">
        <w:rPr>
          <w:color w:val="000000" w:themeColor="text1"/>
          <w:sz w:val="22"/>
          <w:szCs w:val="22"/>
        </w:rPr>
        <w:t>time series</w:t>
      </w:r>
      <w:r w:rsidR="00117AC8" w:rsidRPr="00254563">
        <w:rPr>
          <w:color w:val="000000" w:themeColor="text1"/>
          <w:sz w:val="22"/>
          <w:szCs w:val="22"/>
        </w:rPr>
        <w:t xml:space="preserve"> data</w:t>
      </w:r>
      <w:r w:rsidR="009215CC" w:rsidRPr="00254563">
        <w:rPr>
          <w:color w:val="000000" w:themeColor="text1"/>
          <w:sz w:val="22"/>
          <w:szCs w:val="22"/>
        </w:rPr>
        <w:t xml:space="preserve"> </w:t>
      </w:r>
      <w:r w:rsidR="004F158A" w:rsidRPr="00254563">
        <w:rPr>
          <w:color w:val="000000" w:themeColor="text1"/>
          <w:sz w:val="22"/>
          <w:szCs w:val="22"/>
        </w:rPr>
        <w:t>of</w:t>
      </w:r>
      <w:r w:rsidR="009215CC" w:rsidRPr="00254563">
        <w:rPr>
          <w:color w:val="000000" w:themeColor="text1"/>
          <w:sz w:val="22"/>
          <w:szCs w:val="22"/>
        </w:rPr>
        <w:t xml:space="preserve"> intervention </w:t>
      </w:r>
      <w:r w:rsidR="00285F19" w:rsidRPr="00254563">
        <w:rPr>
          <w:color w:val="000000" w:themeColor="text1"/>
          <w:sz w:val="22"/>
          <w:szCs w:val="22"/>
        </w:rPr>
        <w:t xml:space="preserve">group </w:t>
      </w:r>
      <w:r w:rsidR="009215CC" w:rsidRPr="00254563">
        <w:rPr>
          <w:color w:val="000000" w:themeColor="text1"/>
          <w:sz w:val="22"/>
          <w:szCs w:val="22"/>
        </w:rPr>
        <w:t>and control group</w:t>
      </w:r>
      <w:r w:rsidR="00DD0B4B" w:rsidRPr="00254563">
        <w:rPr>
          <w:color w:val="000000" w:themeColor="text1"/>
          <w:sz w:val="22"/>
          <w:szCs w:val="22"/>
        </w:rPr>
        <w:t xml:space="preserve"> (see </w:t>
      </w:r>
      <w:r w:rsidR="00DD0B4B" w:rsidRPr="00254563">
        <w:rPr>
          <w:b/>
          <w:bCs/>
          <w:color w:val="000000" w:themeColor="text1"/>
          <w:sz w:val="22"/>
          <w:szCs w:val="22"/>
        </w:rPr>
        <w:t>Methods</w:t>
      </w:r>
      <w:r w:rsidR="00DD0B4B" w:rsidRPr="00254563">
        <w:rPr>
          <w:color w:val="000000" w:themeColor="text1"/>
          <w:sz w:val="22"/>
          <w:szCs w:val="22"/>
        </w:rPr>
        <w:t>)</w:t>
      </w:r>
      <w:r w:rsidR="00117AC8" w:rsidRPr="00254563">
        <w:rPr>
          <w:color w:val="000000" w:themeColor="text1"/>
          <w:sz w:val="22"/>
          <w:szCs w:val="22"/>
        </w:rPr>
        <w:t>.</w:t>
      </w:r>
      <w:r w:rsidR="00354018" w:rsidRPr="00254563">
        <w:rPr>
          <w:color w:val="000000" w:themeColor="text1"/>
          <w:sz w:val="22"/>
          <w:szCs w:val="22"/>
        </w:rPr>
        <w:t xml:space="preserve"> </w:t>
      </w:r>
      <w:r w:rsidR="004F158A" w:rsidRPr="00254563">
        <w:rPr>
          <w:color w:val="000000" w:themeColor="text1"/>
          <w:sz w:val="22"/>
          <w:szCs w:val="22"/>
        </w:rPr>
        <w:t>T</w:t>
      </w:r>
      <w:r w:rsidR="00810311" w:rsidRPr="00254563">
        <w:rPr>
          <w:color w:val="000000" w:themeColor="text1"/>
          <w:sz w:val="22"/>
          <w:szCs w:val="22"/>
        </w:rPr>
        <w:t>ime series</w:t>
      </w:r>
      <w:r w:rsidR="004F158A" w:rsidRPr="00254563">
        <w:rPr>
          <w:color w:val="000000" w:themeColor="text1"/>
          <w:sz w:val="22"/>
          <w:szCs w:val="22"/>
        </w:rPr>
        <w:t xml:space="preserve"> data of both groups</w:t>
      </w:r>
      <w:r w:rsidR="00810311" w:rsidRPr="00254563">
        <w:rPr>
          <w:color w:val="000000" w:themeColor="text1"/>
          <w:sz w:val="22"/>
          <w:szCs w:val="22"/>
        </w:rPr>
        <w:t xml:space="preserve"> </w:t>
      </w:r>
      <w:r w:rsidR="003466F4" w:rsidRPr="00254563">
        <w:rPr>
          <w:color w:val="000000" w:themeColor="text1"/>
          <w:sz w:val="22"/>
          <w:szCs w:val="22"/>
        </w:rPr>
        <w:t xml:space="preserve">were </w:t>
      </w:r>
      <w:r w:rsidR="001D0F17" w:rsidRPr="00254563">
        <w:rPr>
          <w:color w:val="000000" w:themeColor="text1"/>
          <w:sz w:val="22"/>
          <w:szCs w:val="22"/>
        </w:rPr>
        <w:t>projected onto</w:t>
      </w:r>
      <w:r w:rsidR="00810311" w:rsidRPr="00254563">
        <w:rPr>
          <w:color w:val="000000" w:themeColor="text1"/>
          <w:sz w:val="22"/>
          <w:szCs w:val="22"/>
        </w:rPr>
        <w:t xml:space="preserve"> a 2-dimensional space by </w:t>
      </w:r>
      <w:r w:rsidR="002343A3" w:rsidRPr="00254563">
        <w:rPr>
          <w:color w:val="000000" w:themeColor="text1"/>
          <w:sz w:val="22"/>
          <w:szCs w:val="22"/>
        </w:rPr>
        <w:t xml:space="preserve">sequential </w:t>
      </w:r>
      <w:r w:rsidR="00810311" w:rsidRPr="00254563">
        <w:rPr>
          <w:color w:val="000000" w:themeColor="text1"/>
          <w:sz w:val="22"/>
          <w:szCs w:val="22"/>
        </w:rPr>
        <w:t>non-negative matrix factorization</w:t>
      </w:r>
      <w:r w:rsidR="005B2B64" w:rsidRPr="00254563">
        <w:rPr>
          <w:color w:val="000000" w:themeColor="text1"/>
          <w:sz w:val="22"/>
          <w:szCs w:val="22"/>
        </w:rPr>
        <w:t xml:space="preserve"> </w:t>
      </w:r>
      <w:r w:rsidR="005B2B64" w:rsidRPr="00095768">
        <w:rPr>
          <w:color w:val="000000" w:themeColor="text1"/>
          <w:sz w:val="22"/>
          <w:szCs w:val="22"/>
        </w:rPr>
        <w:fldChar w:fldCharType="begin"/>
      </w:r>
      <w:r w:rsidR="004E0554" w:rsidRPr="00254563">
        <w:rPr>
          <w:color w:val="000000" w:themeColor="text1"/>
          <w:sz w:val="22"/>
          <w:szCs w:val="22"/>
        </w:rPr>
        <w:instrText xml:space="preserve"> ADDIN NE.Ref.{DC9513B1-017A-4F88-912B-2E971FAEE40B}</w:instrText>
      </w:r>
      <w:r w:rsidR="005B2B64" w:rsidRPr="00095768">
        <w:rPr>
          <w:color w:val="000000" w:themeColor="text1"/>
          <w:sz w:val="22"/>
          <w:szCs w:val="22"/>
          <w:rPrChange w:id="269" w:author="Chen Liao" w:date="2021-07-09T20:20:00Z">
            <w:rPr>
              <w:color w:val="000000" w:themeColor="text1"/>
              <w:sz w:val="22"/>
              <w:szCs w:val="22"/>
            </w:rPr>
          </w:rPrChange>
        </w:rPr>
        <w:fldChar w:fldCharType="separate"/>
      </w:r>
      <w:r w:rsidR="004E0554" w:rsidRPr="00254563">
        <w:rPr>
          <w:rFonts w:eastAsia="SimSun"/>
          <w:color w:val="080000"/>
          <w:sz w:val="22"/>
          <w:szCs w:val="22"/>
          <w:rPrChange w:id="270" w:author="Chen Liao" w:date="2021-07-09T20:20:00Z">
            <w:rPr>
              <w:rFonts w:ascii="SimSun" w:eastAsia="SimSun" w:hAnsiTheme="minorHAnsi" w:cs="SimSun"/>
              <w:color w:val="080000"/>
              <w:sz w:val="22"/>
              <w:szCs w:val="22"/>
            </w:rPr>
          </w:rPrChange>
        </w:rPr>
        <w:t>[33]</w:t>
      </w:r>
      <w:r w:rsidR="005B2B64" w:rsidRPr="00095768">
        <w:rPr>
          <w:color w:val="000000" w:themeColor="text1"/>
          <w:sz w:val="22"/>
          <w:szCs w:val="22"/>
        </w:rPr>
        <w:fldChar w:fldCharType="end"/>
      </w:r>
      <w:r w:rsidR="001D0F17" w:rsidRPr="00254563">
        <w:rPr>
          <w:color w:val="000000" w:themeColor="text1"/>
          <w:sz w:val="22"/>
          <w:szCs w:val="22"/>
        </w:rPr>
        <w:t xml:space="preserve"> </w:t>
      </w:r>
      <w:r w:rsidR="00285F19" w:rsidRPr="00095768">
        <w:rPr>
          <w:color w:val="000000" w:themeColor="text1"/>
          <w:sz w:val="22"/>
          <w:szCs w:val="22"/>
        </w:rPr>
        <w:t xml:space="preserve">to </w:t>
      </w:r>
      <w:r w:rsidR="00AD6A63" w:rsidRPr="007A54BF">
        <w:rPr>
          <w:color w:val="000000" w:themeColor="text1"/>
          <w:sz w:val="22"/>
          <w:szCs w:val="22"/>
        </w:rPr>
        <w:t>captur</w:t>
      </w:r>
      <w:r w:rsidR="00285F19" w:rsidRPr="00F10D1A">
        <w:rPr>
          <w:color w:val="000000" w:themeColor="text1"/>
          <w:sz w:val="22"/>
          <w:szCs w:val="22"/>
        </w:rPr>
        <w:t>e</w:t>
      </w:r>
      <w:r w:rsidR="00AD6A63" w:rsidRPr="00F10D1A">
        <w:rPr>
          <w:color w:val="000000" w:themeColor="text1"/>
          <w:sz w:val="22"/>
          <w:szCs w:val="22"/>
        </w:rPr>
        <w:t xml:space="preserve"> representative </w:t>
      </w:r>
      <w:r w:rsidR="00E2767E" w:rsidRPr="0090393D">
        <w:rPr>
          <w:color w:val="000000" w:themeColor="text1"/>
          <w:sz w:val="22"/>
          <w:szCs w:val="22"/>
        </w:rPr>
        <w:lastRenderedPageBreak/>
        <w:t>temporal trends</w:t>
      </w:r>
      <w:del w:id="271" w:author="Chen Liao" w:date="2021-07-10T07:59:00Z">
        <w:r w:rsidR="0057594F" w:rsidRPr="00254563" w:rsidDel="0090393D">
          <w:rPr>
            <w:color w:val="000000" w:themeColor="text1"/>
            <w:sz w:val="22"/>
            <w:szCs w:val="22"/>
          </w:rPr>
          <w:delText>and</w:delText>
        </w:r>
      </w:del>
      <w:r w:rsidR="0057594F" w:rsidRPr="00254563">
        <w:rPr>
          <w:color w:val="000000" w:themeColor="text1"/>
          <w:sz w:val="22"/>
          <w:szCs w:val="22"/>
        </w:rPr>
        <w:t xml:space="preserve"> </w:t>
      </w:r>
      <w:del w:id="272" w:author="Chen Liao" w:date="2021-07-11T10:31:00Z">
        <w:r w:rsidR="00285F19" w:rsidRPr="00254563" w:rsidDel="00CB79D2">
          <w:rPr>
            <w:color w:val="000000" w:themeColor="text1"/>
            <w:sz w:val="22"/>
            <w:szCs w:val="22"/>
          </w:rPr>
          <w:delText xml:space="preserve">for </w:delText>
        </w:r>
        <w:r w:rsidR="00285F19" w:rsidRPr="00074229" w:rsidDel="00CB79D2">
          <w:rPr>
            <w:color w:val="000000" w:themeColor="text1"/>
            <w:sz w:val="22"/>
            <w:szCs w:val="22"/>
          </w:rPr>
          <w:delText>data visualization</w:delText>
        </w:r>
        <w:r w:rsidR="003B5838" w:rsidRPr="00074229" w:rsidDel="00CB79D2">
          <w:rPr>
            <w:color w:val="000000" w:themeColor="text1"/>
            <w:sz w:val="22"/>
            <w:szCs w:val="22"/>
          </w:rPr>
          <w:delText xml:space="preserve"> </w:delText>
        </w:r>
      </w:del>
      <w:r w:rsidR="003B5838" w:rsidRPr="00074229">
        <w:rPr>
          <w:color w:val="000000" w:themeColor="text1"/>
          <w:sz w:val="22"/>
          <w:szCs w:val="22"/>
        </w:rPr>
        <w:t>(</w:t>
      </w:r>
      <w:r w:rsidR="003B5838" w:rsidRPr="00074229">
        <w:rPr>
          <w:b/>
          <w:bCs/>
          <w:color w:val="000000" w:themeColor="text1"/>
          <w:sz w:val="22"/>
          <w:szCs w:val="22"/>
        </w:rPr>
        <w:t>Fig. 3A, Fig. S6</w:t>
      </w:r>
      <w:r w:rsidR="003B5838" w:rsidRPr="00074229">
        <w:rPr>
          <w:color w:val="000000" w:themeColor="text1"/>
          <w:sz w:val="22"/>
          <w:szCs w:val="22"/>
        </w:rPr>
        <w:t>)</w:t>
      </w:r>
      <w:r w:rsidR="001D0F17" w:rsidRPr="00074229">
        <w:rPr>
          <w:color w:val="000000" w:themeColor="text1"/>
          <w:sz w:val="22"/>
          <w:szCs w:val="22"/>
        </w:rPr>
        <w:t>.</w:t>
      </w:r>
      <w:r w:rsidR="00810311" w:rsidRPr="00074229">
        <w:rPr>
          <w:color w:val="000000" w:themeColor="text1"/>
          <w:sz w:val="22"/>
          <w:szCs w:val="22"/>
        </w:rPr>
        <w:t xml:space="preserve"> </w:t>
      </w:r>
      <w:r w:rsidR="004156FB" w:rsidRPr="00074229">
        <w:rPr>
          <w:color w:val="000000" w:themeColor="text1"/>
          <w:sz w:val="22"/>
          <w:szCs w:val="22"/>
        </w:rPr>
        <w:t xml:space="preserve">Using </w:t>
      </w:r>
      <w:r w:rsidR="00947AA1" w:rsidRPr="00074229">
        <w:rPr>
          <w:color w:val="000000" w:themeColor="text1"/>
          <w:sz w:val="22"/>
          <w:szCs w:val="22"/>
        </w:rPr>
        <w:t xml:space="preserve">the </w:t>
      </w:r>
      <w:r w:rsidR="000836C0" w:rsidRPr="00074229">
        <w:rPr>
          <w:color w:val="000000" w:themeColor="text1"/>
          <w:sz w:val="22"/>
          <w:szCs w:val="22"/>
        </w:rPr>
        <w:t>coarse-grained</w:t>
      </w:r>
      <w:r w:rsidR="00947AA1" w:rsidRPr="00074229">
        <w:rPr>
          <w:color w:val="000000" w:themeColor="text1"/>
          <w:sz w:val="22"/>
          <w:szCs w:val="22"/>
        </w:rPr>
        <w:t xml:space="preserve"> </w:t>
      </w:r>
      <w:r w:rsidR="00A84C99" w:rsidRPr="00074229">
        <w:rPr>
          <w:color w:val="000000" w:themeColor="text1"/>
          <w:sz w:val="22"/>
          <w:szCs w:val="22"/>
        </w:rPr>
        <w:t xml:space="preserve">data </w:t>
      </w:r>
      <w:r w:rsidR="00947AA1" w:rsidRPr="00B72097">
        <w:rPr>
          <w:color w:val="000000" w:themeColor="text1"/>
          <w:sz w:val="22"/>
          <w:szCs w:val="22"/>
        </w:rPr>
        <w:t>representation, w</w:t>
      </w:r>
      <w:r w:rsidR="00810311" w:rsidRPr="00B72097">
        <w:rPr>
          <w:color w:val="000000" w:themeColor="text1"/>
          <w:sz w:val="22"/>
          <w:szCs w:val="22"/>
        </w:rPr>
        <w:t xml:space="preserve">e then obtained two </w:t>
      </w:r>
      <w:r w:rsidR="00810311" w:rsidRPr="00BF72CC">
        <w:rPr>
          <w:i/>
          <w:iCs/>
          <w:color w:val="000000" w:themeColor="text1"/>
          <w:sz w:val="22"/>
          <w:szCs w:val="22"/>
        </w:rPr>
        <w:t>P</w:t>
      </w:r>
      <w:r w:rsidR="00810311" w:rsidRPr="00BC2E3A">
        <w:rPr>
          <w:color w:val="000000" w:themeColor="text1"/>
          <w:sz w:val="22"/>
          <w:szCs w:val="22"/>
        </w:rPr>
        <w:t xml:space="preserve">-values </w:t>
      </w:r>
      <w:r w:rsidR="004156FB" w:rsidRPr="00A129C6">
        <w:rPr>
          <w:color w:val="000000" w:themeColor="text1"/>
          <w:sz w:val="22"/>
          <w:szCs w:val="22"/>
        </w:rPr>
        <w:t xml:space="preserve">by </w:t>
      </w:r>
      <w:r w:rsidR="008676A8" w:rsidRPr="00A9151C">
        <w:rPr>
          <w:color w:val="000000" w:themeColor="text1"/>
          <w:sz w:val="22"/>
          <w:szCs w:val="22"/>
        </w:rPr>
        <w:t>compar</w:t>
      </w:r>
      <w:r w:rsidR="004156FB" w:rsidRPr="00D04346">
        <w:rPr>
          <w:color w:val="000000" w:themeColor="text1"/>
          <w:sz w:val="22"/>
          <w:szCs w:val="22"/>
        </w:rPr>
        <w:t>ing</w:t>
      </w:r>
      <w:r w:rsidR="008676A8" w:rsidRPr="002C5DB1">
        <w:rPr>
          <w:color w:val="000000" w:themeColor="text1"/>
          <w:sz w:val="22"/>
          <w:szCs w:val="22"/>
        </w:rPr>
        <w:t xml:space="preserve"> the </w:t>
      </w:r>
      <w:r w:rsidR="00810311" w:rsidRPr="00CB79D2">
        <w:rPr>
          <w:color w:val="000000" w:themeColor="text1"/>
          <w:sz w:val="22"/>
          <w:szCs w:val="22"/>
        </w:rPr>
        <w:t>differential responses between the intervention and control group</w:t>
      </w:r>
      <w:r w:rsidR="008676A8" w:rsidRPr="00306E41">
        <w:rPr>
          <w:color w:val="000000" w:themeColor="text1"/>
          <w:sz w:val="22"/>
          <w:szCs w:val="22"/>
        </w:rPr>
        <w:t xml:space="preserve"> (“responsiveness”</w:t>
      </w:r>
      <w:r w:rsidR="007E457F" w:rsidRPr="00254563">
        <w:rPr>
          <w:color w:val="000000" w:themeColor="text1"/>
          <w:sz w:val="22"/>
          <w:szCs w:val="22"/>
        </w:rPr>
        <w:t xml:space="preserve">, </w:t>
      </w:r>
      <w:proofErr w:type="spellStart"/>
      <w:r w:rsidR="007E457F" w:rsidRPr="00254563">
        <w:rPr>
          <w:i/>
          <w:iCs/>
          <w:color w:val="000000" w:themeColor="text1"/>
          <w:sz w:val="22"/>
          <w:szCs w:val="22"/>
        </w:rPr>
        <w:t>Pr</w:t>
      </w:r>
      <w:proofErr w:type="spellEnd"/>
      <w:r w:rsidR="00810311" w:rsidRPr="00254563">
        <w:rPr>
          <w:color w:val="000000" w:themeColor="text1"/>
          <w:sz w:val="22"/>
          <w:szCs w:val="22"/>
        </w:rPr>
        <w:t>) a</w:t>
      </w:r>
      <w:r w:rsidR="00EC4291" w:rsidRPr="00254563">
        <w:rPr>
          <w:color w:val="000000" w:themeColor="text1"/>
          <w:sz w:val="22"/>
          <w:szCs w:val="22"/>
        </w:rPr>
        <w:t>s well as</w:t>
      </w:r>
      <w:r w:rsidR="00810311" w:rsidRPr="00254563">
        <w:rPr>
          <w:color w:val="000000" w:themeColor="text1"/>
          <w:sz w:val="22"/>
          <w:szCs w:val="22"/>
        </w:rPr>
        <w:t xml:space="preserve"> </w:t>
      </w:r>
      <w:r w:rsidR="006F0366" w:rsidRPr="00254563">
        <w:rPr>
          <w:color w:val="000000" w:themeColor="text1"/>
          <w:sz w:val="22"/>
          <w:szCs w:val="22"/>
        </w:rPr>
        <w:t>those</w:t>
      </w:r>
      <w:r w:rsidR="00810311" w:rsidRPr="00254563">
        <w:rPr>
          <w:color w:val="000000" w:themeColor="text1"/>
          <w:sz w:val="22"/>
          <w:szCs w:val="22"/>
        </w:rPr>
        <w:t xml:space="preserve"> between the four vendors</w:t>
      </w:r>
      <w:r w:rsidR="008676A8" w:rsidRPr="00254563">
        <w:rPr>
          <w:color w:val="000000" w:themeColor="text1"/>
          <w:sz w:val="22"/>
          <w:szCs w:val="22"/>
        </w:rPr>
        <w:t xml:space="preserve"> </w:t>
      </w:r>
      <w:r w:rsidR="00222EA9" w:rsidRPr="00254563">
        <w:rPr>
          <w:color w:val="000000" w:themeColor="text1"/>
          <w:sz w:val="22"/>
          <w:szCs w:val="22"/>
        </w:rPr>
        <w:t xml:space="preserve">in the intervention group </w:t>
      </w:r>
      <w:r w:rsidR="008676A8" w:rsidRPr="00254563">
        <w:rPr>
          <w:color w:val="000000" w:themeColor="text1"/>
          <w:sz w:val="22"/>
          <w:szCs w:val="22"/>
        </w:rPr>
        <w:t>(“baseline dependence”</w:t>
      </w:r>
      <w:r w:rsidR="007E457F" w:rsidRPr="00254563">
        <w:rPr>
          <w:color w:val="000000" w:themeColor="text1"/>
          <w:sz w:val="22"/>
          <w:szCs w:val="22"/>
        </w:rPr>
        <w:t xml:space="preserve">, </w:t>
      </w:r>
      <w:r w:rsidR="007E457F" w:rsidRPr="00254563">
        <w:rPr>
          <w:i/>
          <w:iCs/>
          <w:color w:val="000000" w:themeColor="text1"/>
          <w:sz w:val="22"/>
          <w:szCs w:val="22"/>
        </w:rPr>
        <w:t>Pb</w:t>
      </w:r>
      <w:r w:rsidR="00810311" w:rsidRPr="00254563">
        <w:rPr>
          <w:color w:val="000000" w:themeColor="text1"/>
          <w:sz w:val="22"/>
          <w:szCs w:val="22"/>
        </w:rPr>
        <w:t>)</w:t>
      </w:r>
      <w:r w:rsidR="00AD66A8" w:rsidRPr="00254563">
        <w:rPr>
          <w:color w:val="000000" w:themeColor="text1"/>
          <w:sz w:val="22"/>
          <w:szCs w:val="22"/>
        </w:rPr>
        <w:t>.</w:t>
      </w:r>
      <w:r w:rsidR="001A1DA8" w:rsidRPr="00254563">
        <w:rPr>
          <w:color w:val="000000" w:themeColor="text1"/>
          <w:sz w:val="22"/>
          <w:szCs w:val="22"/>
        </w:rPr>
        <w:t xml:space="preserve"> </w:t>
      </w:r>
      <w:del w:id="273" w:author="Chen Liao" w:date="2021-07-10T08:04:00Z">
        <w:r w:rsidR="00E3097B" w:rsidRPr="00254563" w:rsidDel="00575252">
          <w:rPr>
            <w:color w:val="000000" w:themeColor="text1"/>
            <w:sz w:val="22"/>
            <w:szCs w:val="22"/>
          </w:rPr>
          <w:delText xml:space="preserve">Using </w:delText>
        </w:r>
      </w:del>
      <w:ins w:id="274" w:author="Chen Liao" w:date="2021-07-10T08:04:00Z">
        <w:r w:rsidR="00575252">
          <w:rPr>
            <w:color w:val="000000" w:themeColor="text1"/>
            <w:sz w:val="22"/>
            <w:szCs w:val="22"/>
          </w:rPr>
          <w:t>T</w:t>
        </w:r>
      </w:ins>
      <w:del w:id="275" w:author="Chen Liao" w:date="2021-07-10T08:04:00Z">
        <w:r w:rsidR="00E3097B" w:rsidRPr="00254563" w:rsidDel="00575252">
          <w:rPr>
            <w:color w:val="000000" w:themeColor="text1"/>
            <w:sz w:val="22"/>
            <w:szCs w:val="22"/>
          </w:rPr>
          <w:delText>t</w:delText>
        </w:r>
      </w:del>
      <w:r w:rsidR="00E3097B" w:rsidRPr="00254563">
        <w:rPr>
          <w:color w:val="000000" w:themeColor="text1"/>
          <w:sz w:val="22"/>
          <w:szCs w:val="22"/>
        </w:rPr>
        <w:t>his approach</w:t>
      </w:r>
      <w:ins w:id="276" w:author="Chen Liao" w:date="2021-07-10T08:04:00Z">
        <w:r w:rsidR="00575252">
          <w:rPr>
            <w:color w:val="000000" w:themeColor="text1"/>
            <w:sz w:val="22"/>
            <w:szCs w:val="22"/>
          </w:rPr>
          <w:t xml:space="preserve"> </w:t>
        </w:r>
      </w:ins>
      <w:del w:id="277" w:author="Chen Liao" w:date="2021-07-10T08:04:00Z">
        <w:r w:rsidR="00E3097B" w:rsidRPr="00254563" w:rsidDel="00575252">
          <w:rPr>
            <w:color w:val="000000" w:themeColor="text1"/>
            <w:sz w:val="22"/>
            <w:szCs w:val="22"/>
          </w:rPr>
          <w:delText xml:space="preserve">, we </w:delText>
        </w:r>
      </w:del>
      <w:r w:rsidR="00E3097B" w:rsidRPr="00254563">
        <w:rPr>
          <w:color w:val="000000" w:themeColor="text1"/>
          <w:sz w:val="22"/>
          <w:szCs w:val="22"/>
        </w:rPr>
        <w:t xml:space="preserve">confirmed that the </w:t>
      </w:r>
      <w:r w:rsidR="003B5838" w:rsidRPr="00254563">
        <w:rPr>
          <w:color w:val="000000" w:themeColor="text1"/>
          <w:sz w:val="22"/>
          <w:szCs w:val="22"/>
        </w:rPr>
        <w:t xml:space="preserve">dynamical </w:t>
      </w:r>
      <w:r w:rsidR="00E3097B" w:rsidRPr="00254563">
        <w:rPr>
          <w:color w:val="000000" w:themeColor="text1"/>
          <w:sz w:val="22"/>
          <w:szCs w:val="22"/>
        </w:rPr>
        <w:t>responses of bacterial load (</w:t>
      </w:r>
      <w:r w:rsidR="00E3097B" w:rsidRPr="00254563">
        <w:rPr>
          <w:b/>
          <w:bCs/>
          <w:color w:val="000000" w:themeColor="text1"/>
          <w:sz w:val="22"/>
          <w:szCs w:val="22"/>
        </w:rPr>
        <w:t>Fig. 3</w:t>
      </w:r>
      <w:r w:rsidR="00AD781A" w:rsidRPr="00254563">
        <w:rPr>
          <w:b/>
          <w:bCs/>
          <w:color w:val="000000" w:themeColor="text1"/>
          <w:sz w:val="22"/>
          <w:szCs w:val="22"/>
        </w:rPr>
        <w:t>B</w:t>
      </w:r>
      <w:r w:rsidR="00E3097B" w:rsidRPr="00254563">
        <w:rPr>
          <w:color w:val="000000" w:themeColor="text1"/>
          <w:sz w:val="22"/>
          <w:szCs w:val="22"/>
        </w:rPr>
        <w:t>)</w:t>
      </w:r>
      <w:r w:rsidR="003B5838" w:rsidRPr="00254563">
        <w:rPr>
          <w:color w:val="000000" w:themeColor="text1"/>
          <w:sz w:val="22"/>
          <w:szCs w:val="22"/>
        </w:rPr>
        <w:t xml:space="preserve">, </w:t>
      </w:r>
      <w:r w:rsidR="00E3097B" w:rsidRPr="00254563">
        <w:rPr>
          <w:color w:val="000000" w:themeColor="text1"/>
          <w:sz w:val="22"/>
          <w:szCs w:val="22"/>
        </w:rPr>
        <w:t xml:space="preserve">propionate </w:t>
      </w:r>
      <w:r w:rsidR="003B5838" w:rsidRPr="00254563">
        <w:rPr>
          <w:color w:val="000000" w:themeColor="text1"/>
          <w:sz w:val="22"/>
          <w:szCs w:val="22"/>
        </w:rPr>
        <w:t>and butyrate</w:t>
      </w:r>
      <w:r w:rsidR="007649EF" w:rsidRPr="00254563">
        <w:rPr>
          <w:color w:val="000000" w:themeColor="text1"/>
          <w:sz w:val="22"/>
          <w:szCs w:val="22"/>
        </w:rPr>
        <w:t xml:space="preserve"> </w:t>
      </w:r>
      <w:r w:rsidR="00E3097B" w:rsidRPr="00254563">
        <w:rPr>
          <w:color w:val="000000" w:themeColor="text1"/>
          <w:sz w:val="22"/>
          <w:szCs w:val="22"/>
        </w:rPr>
        <w:t>(</w:t>
      </w:r>
      <w:r w:rsidR="00E3097B" w:rsidRPr="00254563">
        <w:rPr>
          <w:b/>
          <w:bCs/>
          <w:color w:val="000000" w:themeColor="text1"/>
          <w:sz w:val="22"/>
          <w:szCs w:val="22"/>
        </w:rPr>
        <w:t>Fig. 3</w:t>
      </w:r>
      <w:r w:rsidR="00AD781A" w:rsidRPr="00254563">
        <w:rPr>
          <w:b/>
          <w:bCs/>
          <w:color w:val="000000" w:themeColor="text1"/>
          <w:sz w:val="22"/>
          <w:szCs w:val="22"/>
        </w:rPr>
        <w:t>C</w:t>
      </w:r>
      <w:r w:rsidR="00E3097B" w:rsidRPr="00254563">
        <w:rPr>
          <w:color w:val="000000" w:themeColor="text1"/>
          <w:sz w:val="22"/>
          <w:szCs w:val="22"/>
        </w:rPr>
        <w:t xml:space="preserve">) </w:t>
      </w:r>
      <w:r w:rsidR="003B5838" w:rsidRPr="00254563">
        <w:rPr>
          <w:color w:val="000000" w:themeColor="text1"/>
          <w:sz w:val="22"/>
          <w:szCs w:val="22"/>
        </w:rPr>
        <w:t>were</w:t>
      </w:r>
      <w:r w:rsidR="00E3097B" w:rsidRPr="00254563">
        <w:rPr>
          <w:color w:val="000000" w:themeColor="text1"/>
          <w:sz w:val="22"/>
          <w:szCs w:val="22"/>
        </w:rPr>
        <w:t xml:space="preserve"> </w:t>
      </w:r>
      <w:ins w:id="278" w:author="Chen Liao" w:date="2021-07-11T10:32:00Z">
        <w:r w:rsidR="003A5F4D">
          <w:rPr>
            <w:color w:val="000000" w:themeColor="text1"/>
            <w:sz w:val="22"/>
            <w:szCs w:val="22"/>
          </w:rPr>
          <w:t>nontrivial</w:t>
        </w:r>
      </w:ins>
      <w:ins w:id="279" w:author="Chen Liao" w:date="2021-07-11T10:33:00Z">
        <w:r w:rsidR="003A5F4D">
          <w:rPr>
            <w:color w:val="000000" w:themeColor="text1"/>
            <w:sz w:val="22"/>
            <w:szCs w:val="22"/>
          </w:rPr>
          <w:t xml:space="preserve"> and </w:t>
        </w:r>
      </w:ins>
      <w:r w:rsidR="00E3097B" w:rsidRPr="003A5F4D">
        <w:rPr>
          <w:color w:val="000000" w:themeColor="text1"/>
          <w:sz w:val="22"/>
          <w:szCs w:val="22"/>
        </w:rPr>
        <w:t>baseline-dependent</w:t>
      </w:r>
      <w:ins w:id="280" w:author="Chen Liao" w:date="2021-07-11T10:33:00Z">
        <w:r w:rsidR="003A5F4D">
          <w:rPr>
            <w:color w:val="000000" w:themeColor="text1"/>
            <w:sz w:val="22"/>
            <w:szCs w:val="22"/>
          </w:rPr>
          <w:t xml:space="preserve"> (both </w:t>
        </w:r>
        <w:proofErr w:type="spellStart"/>
        <w:r w:rsidR="003A5F4D" w:rsidRPr="003A5F4D">
          <w:rPr>
            <w:i/>
            <w:iCs/>
            <w:color w:val="000000" w:themeColor="text1"/>
            <w:sz w:val="22"/>
            <w:szCs w:val="22"/>
            <w:rPrChange w:id="281" w:author="Chen Liao" w:date="2021-07-11T10:33:00Z">
              <w:rPr>
                <w:color w:val="000000" w:themeColor="text1"/>
                <w:sz w:val="22"/>
                <w:szCs w:val="22"/>
              </w:rPr>
            </w:rPrChange>
          </w:rPr>
          <w:t>Pr</w:t>
        </w:r>
        <w:proofErr w:type="spellEnd"/>
        <w:r w:rsidR="003A5F4D">
          <w:rPr>
            <w:color w:val="000000" w:themeColor="text1"/>
            <w:sz w:val="22"/>
            <w:szCs w:val="22"/>
          </w:rPr>
          <w:t xml:space="preserve"> and </w:t>
        </w:r>
        <w:r w:rsidR="003A5F4D" w:rsidRPr="003A5F4D">
          <w:rPr>
            <w:i/>
            <w:iCs/>
            <w:color w:val="000000" w:themeColor="text1"/>
            <w:sz w:val="22"/>
            <w:szCs w:val="22"/>
            <w:rPrChange w:id="282" w:author="Chen Liao" w:date="2021-07-11T10:33:00Z">
              <w:rPr>
                <w:color w:val="000000" w:themeColor="text1"/>
                <w:sz w:val="22"/>
                <w:szCs w:val="22"/>
              </w:rPr>
            </w:rPrChange>
          </w:rPr>
          <w:t>Pb</w:t>
        </w:r>
        <w:r w:rsidR="003A5F4D">
          <w:rPr>
            <w:color w:val="000000" w:themeColor="text1"/>
            <w:sz w:val="22"/>
            <w:szCs w:val="22"/>
          </w:rPr>
          <w:t xml:space="preserve"> &lt; 0.05</w:t>
        </w:r>
        <w:r w:rsidR="00306E41">
          <w:rPr>
            <w:color w:val="000000" w:themeColor="text1"/>
            <w:sz w:val="22"/>
            <w:szCs w:val="22"/>
          </w:rPr>
          <w:t xml:space="preserve"> after </w:t>
        </w:r>
      </w:ins>
      <w:proofErr w:type="spellStart"/>
      <w:ins w:id="283" w:author="Chen Liao" w:date="2021-07-11T10:34:00Z">
        <w:r w:rsidR="00306E41">
          <w:rPr>
            <w:color w:val="000000" w:themeColor="text1"/>
            <w:sz w:val="22"/>
            <w:szCs w:val="22"/>
          </w:rPr>
          <w:t>multitest</w:t>
        </w:r>
        <w:proofErr w:type="spellEnd"/>
        <w:r w:rsidR="00306E41">
          <w:rPr>
            <w:color w:val="000000" w:themeColor="text1"/>
            <w:sz w:val="22"/>
            <w:szCs w:val="22"/>
          </w:rPr>
          <w:t xml:space="preserve"> correction</w:t>
        </w:r>
      </w:ins>
      <w:ins w:id="284" w:author="Chen Liao" w:date="2021-07-11T10:33:00Z">
        <w:r w:rsidR="003A5F4D">
          <w:rPr>
            <w:color w:val="000000" w:themeColor="text1"/>
            <w:sz w:val="22"/>
            <w:szCs w:val="22"/>
          </w:rPr>
          <w:t>)</w:t>
        </w:r>
      </w:ins>
      <w:r w:rsidR="00E3097B" w:rsidRPr="003A5F4D">
        <w:rPr>
          <w:color w:val="000000" w:themeColor="text1"/>
          <w:sz w:val="22"/>
          <w:szCs w:val="22"/>
        </w:rPr>
        <w:t xml:space="preserve">. </w:t>
      </w:r>
    </w:p>
    <w:p w14:paraId="3341A3A9" w14:textId="77777777" w:rsidR="004E7CD1" w:rsidRPr="00254563" w:rsidRDefault="004E7CD1" w:rsidP="004071B6">
      <w:pPr>
        <w:spacing w:line="360" w:lineRule="auto"/>
        <w:jc w:val="both"/>
        <w:rPr>
          <w:color w:val="000000" w:themeColor="text1"/>
          <w:sz w:val="22"/>
          <w:szCs w:val="22"/>
        </w:rPr>
      </w:pPr>
    </w:p>
    <w:p w14:paraId="513366AF" w14:textId="30A74BDC" w:rsidR="00285F19" w:rsidRPr="00254563" w:rsidRDefault="00E14F55" w:rsidP="004071B6">
      <w:pPr>
        <w:pStyle w:val="paragraph"/>
        <w:spacing w:before="0" w:beforeAutospacing="0" w:after="0" w:afterAutospacing="0" w:line="360" w:lineRule="auto"/>
        <w:jc w:val="both"/>
        <w:rPr>
          <w:rFonts w:ascii="Times New Roman" w:hAnsi="Times New Roman" w:cs="Times New Roman"/>
          <w:b/>
          <w:bCs/>
          <w:color w:val="000000" w:themeColor="text1"/>
          <w:sz w:val="22"/>
          <w:szCs w:val="22"/>
          <w:highlight w:val="yellow"/>
        </w:rPr>
      </w:pPr>
      <w:r w:rsidRPr="00254563">
        <w:rPr>
          <w:rFonts w:ascii="Times New Roman" w:hAnsi="Times New Roman" w:cs="Times New Roman"/>
          <w:b/>
          <w:bCs/>
          <w:sz w:val="22"/>
          <w:szCs w:val="22"/>
        </w:rPr>
        <w:t xml:space="preserve">Primary degraders of inulin </w:t>
      </w:r>
      <w:r w:rsidR="00151E58" w:rsidRPr="00254563">
        <w:rPr>
          <w:rFonts w:ascii="Times New Roman" w:hAnsi="Times New Roman" w:cs="Times New Roman"/>
          <w:b/>
          <w:bCs/>
          <w:sz w:val="22"/>
          <w:szCs w:val="22"/>
        </w:rPr>
        <w:t>respond fast and drive community dynamics</w:t>
      </w:r>
      <w:del w:id="285" w:author="Chen Liao" w:date="2021-07-10T08:04:00Z">
        <w:r w:rsidR="00151E58" w:rsidRPr="00254563" w:rsidDel="003B616B">
          <w:rPr>
            <w:rFonts w:ascii="Times New Roman" w:hAnsi="Times New Roman" w:cs="Times New Roman"/>
            <w:b/>
            <w:bCs/>
            <w:sz w:val="22"/>
            <w:szCs w:val="22"/>
          </w:rPr>
          <w:delText>.</w:delText>
        </w:r>
        <w:r w:rsidRPr="00254563" w:rsidDel="003B616B">
          <w:rPr>
            <w:rFonts w:ascii="Times New Roman" w:hAnsi="Times New Roman" w:cs="Times New Roman"/>
            <w:b/>
            <w:bCs/>
            <w:strike/>
            <w:sz w:val="22"/>
            <w:szCs w:val="22"/>
          </w:rPr>
          <w:delText xml:space="preserve">are </w:delText>
        </w:r>
        <w:r w:rsidR="0008569B" w:rsidRPr="00254563" w:rsidDel="003B616B">
          <w:rPr>
            <w:rFonts w:ascii="Times New Roman" w:hAnsi="Times New Roman" w:cs="Times New Roman"/>
            <w:b/>
            <w:bCs/>
            <w:strike/>
            <w:sz w:val="22"/>
            <w:szCs w:val="22"/>
          </w:rPr>
          <w:delText xml:space="preserve">ecological </w:delText>
        </w:r>
        <w:commentRangeStart w:id="286"/>
        <w:r w:rsidR="00285F19" w:rsidRPr="00254563" w:rsidDel="003B616B">
          <w:rPr>
            <w:rFonts w:ascii="Times New Roman" w:hAnsi="Times New Roman" w:cs="Times New Roman"/>
            <w:b/>
            <w:bCs/>
            <w:strike/>
            <w:sz w:val="22"/>
            <w:szCs w:val="22"/>
          </w:rPr>
          <w:delText>drive</w:delText>
        </w:r>
        <w:r w:rsidRPr="00254563" w:rsidDel="003B616B">
          <w:rPr>
            <w:rFonts w:ascii="Times New Roman" w:hAnsi="Times New Roman" w:cs="Times New Roman"/>
            <w:b/>
            <w:bCs/>
            <w:strike/>
            <w:sz w:val="22"/>
            <w:szCs w:val="22"/>
          </w:rPr>
          <w:delText>rs of</w:delText>
        </w:r>
        <w:r w:rsidR="00285F19" w:rsidRPr="00254563" w:rsidDel="003B616B">
          <w:rPr>
            <w:rFonts w:ascii="Times New Roman" w:hAnsi="Times New Roman" w:cs="Times New Roman"/>
            <w:b/>
            <w:bCs/>
            <w:strike/>
            <w:sz w:val="22"/>
            <w:szCs w:val="22"/>
          </w:rPr>
          <w:delText xml:space="preserve"> the baseline-dependent dynamic</w:delText>
        </w:r>
        <w:r w:rsidRPr="00254563" w:rsidDel="003B616B">
          <w:rPr>
            <w:rFonts w:ascii="Times New Roman" w:hAnsi="Times New Roman" w:cs="Times New Roman"/>
            <w:b/>
            <w:bCs/>
            <w:strike/>
            <w:sz w:val="22"/>
            <w:szCs w:val="22"/>
          </w:rPr>
          <w:delText>al response</w:delText>
        </w:r>
        <w:commentRangeEnd w:id="286"/>
        <w:r w:rsidR="00285F19" w:rsidRPr="00254563" w:rsidDel="003B616B">
          <w:rPr>
            <w:rStyle w:val="CommentReference"/>
            <w:rFonts w:ascii="Times New Roman" w:eastAsia="Times New Roman" w:hAnsi="Times New Roman" w:cs="Times New Roman"/>
            <w:strike/>
          </w:rPr>
          <w:commentReference w:id="286"/>
        </w:r>
      </w:del>
    </w:p>
    <w:p w14:paraId="7B363374" w14:textId="6FC7845A" w:rsidR="000E7E21" w:rsidRDefault="00E14F55" w:rsidP="00B72097">
      <w:pPr>
        <w:pStyle w:val="paragraph"/>
        <w:spacing w:before="0" w:beforeAutospacing="0" w:after="0" w:afterAutospacing="0" w:line="360" w:lineRule="auto"/>
        <w:ind w:firstLine="720"/>
        <w:jc w:val="both"/>
        <w:rPr>
          <w:ins w:id="287" w:author="Chen Liao" w:date="2021-07-10T08:18:00Z"/>
          <w:rFonts w:ascii="Times New Roman" w:hAnsi="Times New Roman" w:cs="Times New Roman"/>
          <w:color w:val="000000" w:themeColor="text1"/>
          <w:sz w:val="22"/>
          <w:szCs w:val="22"/>
        </w:rPr>
      </w:pPr>
      <w:r w:rsidRPr="00B72097">
        <w:rPr>
          <w:rFonts w:ascii="Times New Roman" w:hAnsi="Times New Roman" w:cs="Times New Roman"/>
          <w:color w:val="000000" w:themeColor="text1"/>
          <w:sz w:val="22"/>
          <w:szCs w:val="22"/>
        </w:rPr>
        <w:t>We used the generalized Lotka–Volterra (</w:t>
      </w:r>
      <w:proofErr w:type="spellStart"/>
      <w:r w:rsidRPr="00B72097">
        <w:rPr>
          <w:rFonts w:ascii="Times New Roman" w:hAnsi="Times New Roman" w:cs="Times New Roman"/>
          <w:color w:val="000000" w:themeColor="text1"/>
          <w:sz w:val="22"/>
          <w:szCs w:val="22"/>
        </w:rPr>
        <w:t>gLV</w:t>
      </w:r>
      <w:proofErr w:type="spellEnd"/>
      <w:r w:rsidRPr="00B72097">
        <w:rPr>
          <w:rFonts w:ascii="Times New Roman" w:hAnsi="Times New Roman" w:cs="Times New Roman"/>
          <w:color w:val="000000" w:themeColor="text1"/>
          <w:sz w:val="22"/>
          <w:szCs w:val="22"/>
        </w:rPr>
        <w:t>) model t</w:t>
      </w:r>
      <w:r w:rsidR="009E07FC" w:rsidRPr="00B72097">
        <w:rPr>
          <w:rFonts w:ascii="Times New Roman" w:hAnsi="Times New Roman" w:cs="Times New Roman"/>
          <w:color w:val="000000" w:themeColor="text1"/>
          <w:sz w:val="22"/>
          <w:szCs w:val="22"/>
        </w:rPr>
        <w:t>o i</w:t>
      </w:r>
      <w:r w:rsidRPr="00B72097">
        <w:rPr>
          <w:rFonts w:ascii="Times New Roman" w:hAnsi="Times New Roman" w:cs="Times New Roman"/>
          <w:color w:val="000000" w:themeColor="text1"/>
          <w:sz w:val="22"/>
          <w:szCs w:val="22"/>
        </w:rPr>
        <w:t>nfer</w:t>
      </w:r>
      <w:r w:rsidR="009E07FC" w:rsidRPr="00B72097">
        <w:rPr>
          <w:rFonts w:ascii="Times New Roman" w:hAnsi="Times New Roman" w:cs="Times New Roman"/>
          <w:color w:val="000000" w:themeColor="text1"/>
          <w:sz w:val="22"/>
          <w:szCs w:val="22"/>
        </w:rPr>
        <w:t xml:space="preserve"> key ecological drivers of gut microbiota response </w:t>
      </w:r>
      <w:ins w:id="288" w:author="Chen Liao" w:date="2021-07-10T08:05:00Z">
        <w:r w:rsidR="00B9382E">
          <w:rPr>
            <w:rFonts w:ascii="Times New Roman" w:hAnsi="Times New Roman" w:cs="Times New Roman"/>
            <w:color w:val="000000" w:themeColor="text1"/>
            <w:sz w:val="22"/>
            <w:szCs w:val="22"/>
          </w:rPr>
          <w:t>to</w:t>
        </w:r>
      </w:ins>
      <w:del w:id="289" w:author="Chen Liao" w:date="2021-07-10T08:05:00Z">
        <w:r w:rsidR="009E07FC" w:rsidRPr="00254563" w:rsidDel="00B9382E">
          <w:rPr>
            <w:rFonts w:ascii="Times New Roman" w:hAnsi="Times New Roman" w:cs="Times New Roman"/>
            <w:color w:val="000000" w:themeColor="text1"/>
            <w:sz w:val="22"/>
            <w:szCs w:val="22"/>
          </w:rPr>
          <w:delText>in</w:delText>
        </w:r>
      </w:del>
      <w:r w:rsidR="009E07FC" w:rsidRPr="00254563">
        <w:rPr>
          <w:rFonts w:ascii="Times New Roman" w:hAnsi="Times New Roman" w:cs="Times New Roman"/>
          <w:color w:val="000000" w:themeColor="text1"/>
          <w:sz w:val="22"/>
          <w:szCs w:val="22"/>
        </w:rPr>
        <w:t xml:space="preserve"> dietary fiber intervention</w:t>
      </w:r>
      <w:r w:rsidR="009911B8" w:rsidRPr="00254563">
        <w:rPr>
          <w:rFonts w:ascii="Times New Roman" w:hAnsi="Times New Roman" w:cs="Times New Roman"/>
          <w:color w:val="000000" w:themeColor="text1"/>
          <w:sz w:val="22"/>
          <w:szCs w:val="22"/>
        </w:rPr>
        <w:t xml:space="preserve"> </w:t>
      </w:r>
      <w:r w:rsidR="004B245C" w:rsidRPr="00254563">
        <w:rPr>
          <w:rFonts w:ascii="Times New Roman" w:hAnsi="Times New Roman" w:cs="Times New Roman"/>
          <w:color w:val="000000" w:themeColor="text1"/>
          <w:sz w:val="22"/>
          <w:szCs w:val="22"/>
        </w:rPr>
        <w:t>(</w:t>
      </w:r>
      <w:r w:rsidR="004B245C" w:rsidRPr="00254563">
        <w:rPr>
          <w:rFonts w:ascii="Times New Roman" w:hAnsi="Times New Roman" w:cs="Times New Roman"/>
          <w:b/>
          <w:bCs/>
          <w:color w:val="000000" w:themeColor="text1"/>
          <w:sz w:val="22"/>
          <w:szCs w:val="22"/>
        </w:rPr>
        <w:t>Fig. 4A</w:t>
      </w:r>
      <w:r w:rsidR="00177084" w:rsidRPr="00254563">
        <w:rPr>
          <w:rFonts w:ascii="Times New Roman" w:hAnsi="Times New Roman" w:cs="Times New Roman"/>
          <w:b/>
          <w:bCs/>
          <w:color w:val="000000" w:themeColor="text1"/>
          <w:sz w:val="22"/>
          <w:szCs w:val="22"/>
        </w:rPr>
        <w:t xml:space="preserve">, </w:t>
      </w:r>
      <w:ins w:id="290" w:author="Chen Liao" w:date="2021-07-11T10:35:00Z">
        <w:r w:rsidR="00316577" w:rsidRPr="00316577">
          <w:rPr>
            <w:rFonts w:ascii="Times New Roman" w:hAnsi="Times New Roman" w:cs="Times New Roman"/>
            <w:color w:val="000000" w:themeColor="text1"/>
            <w:sz w:val="22"/>
            <w:szCs w:val="22"/>
            <w:rPrChange w:id="291" w:author="Chen Liao" w:date="2021-07-11T10:35:00Z">
              <w:rPr>
                <w:rFonts w:ascii="Times New Roman" w:hAnsi="Times New Roman" w:cs="Times New Roman"/>
                <w:b/>
                <w:bCs/>
                <w:color w:val="000000" w:themeColor="text1"/>
                <w:sz w:val="22"/>
                <w:szCs w:val="22"/>
              </w:rPr>
            </w:rPrChange>
          </w:rPr>
          <w:t>see</w:t>
        </w:r>
        <w:r w:rsidR="00316577">
          <w:rPr>
            <w:rFonts w:ascii="Times New Roman" w:hAnsi="Times New Roman" w:cs="Times New Roman"/>
            <w:b/>
            <w:bCs/>
            <w:color w:val="000000" w:themeColor="text1"/>
            <w:sz w:val="22"/>
            <w:szCs w:val="22"/>
          </w:rPr>
          <w:t xml:space="preserve"> </w:t>
        </w:r>
      </w:ins>
      <w:r w:rsidR="00177084" w:rsidRPr="00316577">
        <w:rPr>
          <w:rFonts w:ascii="Times New Roman" w:hAnsi="Times New Roman" w:cs="Times New Roman"/>
          <w:b/>
          <w:bCs/>
          <w:color w:val="000000" w:themeColor="text1"/>
          <w:sz w:val="22"/>
          <w:szCs w:val="22"/>
        </w:rPr>
        <w:t>Methods</w:t>
      </w:r>
      <w:r w:rsidR="004B245C" w:rsidRPr="00316577">
        <w:rPr>
          <w:rFonts w:ascii="Times New Roman" w:hAnsi="Times New Roman" w:cs="Times New Roman"/>
          <w:color w:val="000000" w:themeColor="text1"/>
          <w:sz w:val="22"/>
          <w:szCs w:val="22"/>
        </w:rPr>
        <w:t>)</w:t>
      </w:r>
      <w:r w:rsidR="009911B8" w:rsidRPr="00316577">
        <w:rPr>
          <w:rFonts w:ascii="Times New Roman" w:hAnsi="Times New Roman" w:cs="Times New Roman"/>
          <w:color w:val="000000" w:themeColor="text1"/>
          <w:sz w:val="22"/>
          <w:szCs w:val="22"/>
        </w:rPr>
        <w:t>.</w:t>
      </w:r>
      <w:r w:rsidR="00933D17" w:rsidRPr="00316577">
        <w:rPr>
          <w:rFonts w:ascii="Times New Roman" w:hAnsi="Times New Roman" w:cs="Times New Roman"/>
          <w:color w:val="000000" w:themeColor="text1"/>
          <w:sz w:val="22"/>
          <w:szCs w:val="22"/>
        </w:rPr>
        <w:t xml:space="preserve"> </w:t>
      </w:r>
      <w:r w:rsidR="00E02414" w:rsidRPr="000807FF">
        <w:rPr>
          <w:rFonts w:ascii="Times New Roman" w:hAnsi="Times New Roman" w:cs="Times New Roman"/>
          <w:color w:val="000000" w:themeColor="text1"/>
          <w:sz w:val="22"/>
          <w:szCs w:val="22"/>
        </w:rPr>
        <w:t xml:space="preserve">The </w:t>
      </w:r>
      <w:proofErr w:type="spellStart"/>
      <w:r w:rsidR="00230099" w:rsidRPr="00675077">
        <w:rPr>
          <w:rFonts w:ascii="Times New Roman" w:hAnsi="Times New Roman" w:cs="Times New Roman"/>
          <w:color w:val="000000" w:themeColor="text1"/>
          <w:sz w:val="22"/>
          <w:szCs w:val="22"/>
        </w:rPr>
        <w:t>gLV</w:t>
      </w:r>
      <w:proofErr w:type="spellEnd"/>
      <w:r w:rsidR="00230099" w:rsidRPr="00675077">
        <w:rPr>
          <w:rFonts w:ascii="Times New Roman" w:hAnsi="Times New Roman" w:cs="Times New Roman"/>
          <w:color w:val="000000" w:themeColor="text1"/>
          <w:sz w:val="22"/>
          <w:szCs w:val="22"/>
        </w:rPr>
        <w:t xml:space="preserve"> model</w:t>
      </w:r>
      <w:r w:rsidR="00E02414" w:rsidRPr="00254563">
        <w:rPr>
          <w:rFonts w:ascii="Times New Roman" w:hAnsi="Times New Roman" w:cs="Times New Roman"/>
          <w:color w:val="000000" w:themeColor="text1"/>
          <w:sz w:val="22"/>
          <w:szCs w:val="22"/>
        </w:rPr>
        <w:t xml:space="preserve"> assumes</w:t>
      </w:r>
      <w:r w:rsidR="00884E11" w:rsidRPr="00254563">
        <w:rPr>
          <w:rFonts w:ascii="Times New Roman" w:hAnsi="Times New Roman" w:cs="Times New Roman"/>
          <w:color w:val="000000" w:themeColor="text1"/>
          <w:sz w:val="22"/>
          <w:szCs w:val="22"/>
        </w:rPr>
        <w:t xml:space="preserve"> that degradation</w:t>
      </w:r>
      <w:r w:rsidR="00E24BB0" w:rsidRPr="00254563">
        <w:rPr>
          <w:rFonts w:ascii="Times New Roman" w:hAnsi="Times New Roman" w:cs="Times New Roman"/>
          <w:color w:val="000000" w:themeColor="text1"/>
          <w:sz w:val="22"/>
          <w:szCs w:val="22"/>
        </w:rPr>
        <w:t xml:space="preserve"> and subsequent </w:t>
      </w:r>
      <w:r w:rsidR="00884E11" w:rsidRPr="00254563">
        <w:rPr>
          <w:rFonts w:ascii="Times New Roman" w:hAnsi="Times New Roman" w:cs="Times New Roman"/>
          <w:color w:val="000000" w:themeColor="text1"/>
          <w:sz w:val="22"/>
          <w:szCs w:val="22"/>
        </w:rPr>
        <w:t>utilization</w:t>
      </w:r>
      <w:r w:rsidRPr="00254563">
        <w:rPr>
          <w:rFonts w:ascii="Times New Roman" w:hAnsi="Times New Roman" w:cs="Times New Roman"/>
          <w:color w:val="000000" w:themeColor="text1"/>
          <w:sz w:val="22"/>
          <w:szCs w:val="22"/>
        </w:rPr>
        <w:t xml:space="preserve"> of dietary fibers</w:t>
      </w:r>
      <w:r w:rsidR="00884E11" w:rsidRPr="00254563">
        <w:rPr>
          <w:rFonts w:ascii="Times New Roman" w:hAnsi="Times New Roman" w:cs="Times New Roman"/>
          <w:color w:val="000000" w:themeColor="text1"/>
          <w:sz w:val="22"/>
          <w:szCs w:val="22"/>
        </w:rPr>
        <w:t xml:space="preserve"> boost bacterial growth </w:t>
      </w:r>
      <w:r w:rsidR="00E24BB0" w:rsidRPr="00254563">
        <w:rPr>
          <w:rFonts w:ascii="Times New Roman" w:hAnsi="Times New Roman" w:cs="Times New Roman"/>
          <w:color w:val="000000" w:themeColor="text1"/>
          <w:sz w:val="22"/>
          <w:szCs w:val="22"/>
        </w:rPr>
        <w:t xml:space="preserve">(the amount of </w:t>
      </w:r>
      <w:r w:rsidR="00884E11" w:rsidRPr="00254563">
        <w:rPr>
          <w:rFonts w:ascii="Times New Roman" w:hAnsi="Times New Roman" w:cs="Times New Roman"/>
          <w:color w:val="000000" w:themeColor="text1"/>
          <w:sz w:val="22"/>
          <w:szCs w:val="22"/>
        </w:rPr>
        <w:t>increment</w:t>
      </w:r>
      <w:r w:rsidR="00E24BB0" w:rsidRPr="00254563">
        <w:rPr>
          <w:rFonts w:ascii="Times New Roman" w:hAnsi="Times New Roman" w:cs="Times New Roman"/>
          <w:color w:val="000000" w:themeColor="text1"/>
          <w:sz w:val="22"/>
          <w:szCs w:val="22"/>
        </w:rPr>
        <w:t xml:space="preserve"> is parameterized by</w:t>
      </w:r>
      <w:r w:rsidR="00884E11" w:rsidRPr="00254563">
        <w:rPr>
          <w:rFonts w:ascii="Times New Roman" w:hAnsi="Times New Roman" w:cs="Times New Roman"/>
          <w:color w:val="000000" w:themeColor="text1"/>
          <w:sz w:val="22"/>
          <w:szCs w:val="22"/>
        </w:rPr>
        <w:t xml:space="preserve"> </w:t>
      </w:r>
      <m:oMath>
        <m:r>
          <w:rPr>
            <w:rFonts w:ascii="Cambria Math" w:hAnsi="Cambria Math" w:cs="Times New Roman"/>
            <w:color w:val="000000" w:themeColor="text1"/>
            <w:sz w:val="22"/>
            <w:szCs w:val="22"/>
          </w:rPr>
          <m:t>ϵ</m:t>
        </m:r>
      </m:oMath>
      <w:r w:rsidR="00E24BB0" w:rsidRPr="00254563">
        <w:rPr>
          <w:rFonts w:ascii="Times New Roman" w:hAnsi="Times New Roman" w:cs="Times New Roman"/>
          <w:color w:val="000000" w:themeColor="text1"/>
          <w:sz w:val="22"/>
          <w:szCs w:val="22"/>
        </w:rPr>
        <w:t>)</w:t>
      </w:r>
      <w:r w:rsidR="00EC7C1E" w:rsidRPr="00254563">
        <w:rPr>
          <w:rFonts w:ascii="Times New Roman" w:hAnsi="Times New Roman" w:cs="Times New Roman"/>
          <w:color w:val="000000" w:themeColor="text1"/>
          <w:sz w:val="22"/>
          <w:szCs w:val="22"/>
        </w:rPr>
        <w:t>.</w:t>
      </w:r>
      <w:r w:rsidR="0094604D" w:rsidRPr="00254563">
        <w:rPr>
          <w:rFonts w:ascii="Times New Roman" w:hAnsi="Times New Roman" w:cs="Times New Roman"/>
          <w:color w:val="000000" w:themeColor="text1"/>
          <w:sz w:val="22"/>
          <w:szCs w:val="22"/>
        </w:rPr>
        <w:t xml:space="preserve"> </w:t>
      </w:r>
      <w:r w:rsidR="00B3132E" w:rsidRPr="00254563">
        <w:rPr>
          <w:rFonts w:ascii="Times New Roman" w:hAnsi="Times New Roman" w:cs="Times New Roman"/>
          <w:color w:val="000000" w:themeColor="text1"/>
          <w:sz w:val="22"/>
          <w:szCs w:val="22"/>
        </w:rPr>
        <w:t>To estimate the uncertaint</w:t>
      </w:r>
      <w:r w:rsidR="00D62BAB" w:rsidRPr="00254563">
        <w:rPr>
          <w:rFonts w:ascii="Times New Roman" w:hAnsi="Times New Roman" w:cs="Times New Roman"/>
          <w:color w:val="000000" w:themeColor="text1"/>
          <w:sz w:val="22"/>
          <w:szCs w:val="22"/>
        </w:rPr>
        <w:t>y</w:t>
      </w:r>
      <w:r w:rsidR="00B3132E" w:rsidRPr="00254563">
        <w:rPr>
          <w:rFonts w:ascii="Times New Roman" w:hAnsi="Times New Roman" w:cs="Times New Roman"/>
          <w:color w:val="000000" w:themeColor="text1"/>
          <w:sz w:val="22"/>
          <w:szCs w:val="22"/>
        </w:rPr>
        <w:t xml:space="preserve"> associated with </w:t>
      </w:r>
      <w:r w:rsidR="00C5528F" w:rsidRPr="00254563">
        <w:rPr>
          <w:rFonts w:ascii="Times New Roman" w:hAnsi="Times New Roman" w:cs="Times New Roman"/>
          <w:color w:val="000000" w:themeColor="text1"/>
          <w:sz w:val="22"/>
          <w:szCs w:val="22"/>
        </w:rPr>
        <w:t>model</w:t>
      </w:r>
      <w:r w:rsidR="00B3132E" w:rsidRPr="00254563">
        <w:rPr>
          <w:rFonts w:ascii="Times New Roman" w:hAnsi="Times New Roman" w:cs="Times New Roman"/>
          <w:color w:val="000000" w:themeColor="text1"/>
          <w:sz w:val="22"/>
          <w:szCs w:val="22"/>
        </w:rPr>
        <w:t xml:space="preserve"> parameters, we formulated the </w:t>
      </w:r>
      <w:proofErr w:type="spellStart"/>
      <w:r w:rsidR="00D62BAB" w:rsidRPr="00254563">
        <w:rPr>
          <w:rFonts w:ascii="Times New Roman" w:hAnsi="Times New Roman" w:cs="Times New Roman"/>
          <w:color w:val="000000" w:themeColor="text1"/>
          <w:sz w:val="22"/>
          <w:szCs w:val="22"/>
        </w:rPr>
        <w:t>gLV</w:t>
      </w:r>
      <w:proofErr w:type="spellEnd"/>
      <w:r w:rsidR="00D62BAB" w:rsidRPr="00254563">
        <w:rPr>
          <w:rFonts w:ascii="Times New Roman" w:hAnsi="Times New Roman" w:cs="Times New Roman"/>
          <w:color w:val="000000" w:themeColor="text1"/>
          <w:sz w:val="22"/>
          <w:szCs w:val="22"/>
        </w:rPr>
        <w:t xml:space="preserve">-based </w:t>
      </w:r>
      <w:r w:rsidR="00B3132E" w:rsidRPr="00254563">
        <w:rPr>
          <w:rFonts w:ascii="Times New Roman" w:hAnsi="Times New Roman" w:cs="Times New Roman"/>
          <w:color w:val="000000" w:themeColor="text1"/>
          <w:sz w:val="22"/>
          <w:szCs w:val="22"/>
        </w:rPr>
        <w:t>inference in a</w:t>
      </w:r>
      <w:r w:rsidRPr="00254563">
        <w:rPr>
          <w:rFonts w:ascii="Times New Roman" w:hAnsi="Times New Roman" w:cs="Times New Roman"/>
          <w:color w:val="000000" w:themeColor="text1"/>
          <w:sz w:val="22"/>
          <w:szCs w:val="22"/>
        </w:rPr>
        <w:t xml:space="preserve"> </w:t>
      </w:r>
      <w:r w:rsidR="00B3132E" w:rsidRPr="00254563">
        <w:rPr>
          <w:rFonts w:ascii="Times New Roman" w:hAnsi="Times New Roman" w:cs="Times New Roman"/>
          <w:color w:val="000000" w:themeColor="text1"/>
          <w:sz w:val="22"/>
          <w:szCs w:val="22"/>
        </w:rPr>
        <w:t xml:space="preserve">Bayesian framework </w:t>
      </w:r>
      <w:r w:rsidR="00432937" w:rsidRPr="00254563">
        <w:rPr>
          <w:rFonts w:ascii="Times New Roman" w:hAnsi="Times New Roman" w:cs="Times New Roman"/>
          <w:color w:val="000000" w:themeColor="text1"/>
          <w:sz w:val="22"/>
          <w:szCs w:val="22"/>
        </w:rPr>
        <w:t xml:space="preserve">which outputs </w:t>
      </w:r>
      <w:r w:rsidR="00C5528F" w:rsidRPr="00254563">
        <w:rPr>
          <w:rFonts w:ascii="Times New Roman" w:hAnsi="Times New Roman" w:cs="Times New Roman"/>
          <w:color w:val="000000" w:themeColor="text1"/>
          <w:sz w:val="22"/>
          <w:szCs w:val="22"/>
        </w:rPr>
        <w:t>posterior distributions</w:t>
      </w:r>
      <w:r w:rsidRPr="00254563">
        <w:rPr>
          <w:rFonts w:ascii="Times New Roman" w:hAnsi="Times New Roman" w:cs="Times New Roman"/>
          <w:color w:val="000000" w:themeColor="text1"/>
          <w:sz w:val="22"/>
          <w:szCs w:val="22"/>
        </w:rPr>
        <w:t xml:space="preserve"> of estimated parameters</w:t>
      </w:r>
      <w:commentRangeStart w:id="292"/>
      <w:commentRangeStart w:id="293"/>
      <w:commentRangeEnd w:id="292"/>
      <w:r w:rsidRPr="00254563">
        <w:rPr>
          <w:rStyle w:val="CommentReference"/>
          <w:rFonts w:ascii="Times New Roman" w:eastAsia="Times New Roman" w:hAnsi="Times New Roman" w:cs="Times New Roman"/>
        </w:rPr>
        <w:commentReference w:id="292"/>
      </w:r>
      <w:commentRangeEnd w:id="293"/>
      <w:r w:rsidR="00DD1562" w:rsidRPr="000B5B26">
        <w:rPr>
          <w:rStyle w:val="CommentReference"/>
          <w:rFonts w:ascii="Times New Roman" w:eastAsia="Times New Roman" w:hAnsi="Times New Roman" w:cs="Times New Roman"/>
        </w:rPr>
        <w:commentReference w:id="293"/>
      </w:r>
      <w:r w:rsidR="00216D46" w:rsidRPr="00254563">
        <w:rPr>
          <w:rFonts w:ascii="Times New Roman" w:hAnsi="Times New Roman" w:cs="Times New Roman"/>
          <w:color w:val="000000" w:themeColor="text1"/>
          <w:sz w:val="22"/>
          <w:szCs w:val="22"/>
        </w:rPr>
        <w:t>, rather than point estimates</w:t>
      </w:r>
      <w:r w:rsidR="0094604D" w:rsidRPr="000B5B26">
        <w:rPr>
          <w:rFonts w:ascii="Times New Roman" w:hAnsi="Times New Roman" w:cs="Times New Roman"/>
          <w:color w:val="000000" w:themeColor="text1"/>
          <w:sz w:val="22"/>
          <w:szCs w:val="22"/>
        </w:rPr>
        <w:t xml:space="preserve">. </w:t>
      </w:r>
      <w:ins w:id="294" w:author="Chen Liao" w:date="2021-07-10T16:00:00Z">
        <w:r w:rsidR="00D8772B">
          <w:rPr>
            <w:rFonts w:ascii="Times New Roman" w:hAnsi="Times New Roman" w:cs="Times New Roman"/>
            <w:color w:val="000000" w:themeColor="text1"/>
            <w:sz w:val="22"/>
            <w:szCs w:val="22"/>
          </w:rPr>
          <w:t xml:space="preserve">Since </w:t>
        </w:r>
      </w:ins>
      <w:del w:id="295" w:author="Chen Liao" w:date="2021-07-10T16:00:00Z">
        <w:r w:rsidR="00BD6C92" w:rsidRPr="0090393D" w:rsidDel="00D8772B">
          <w:rPr>
            <w:rFonts w:ascii="Times New Roman" w:hAnsi="Times New Roman" w:cs="Times New Roman"/>
            <w:color w:val="000000" w:themeColor="text1"/>
            <w:sz w:val="22"/>
            <w:szCs w:val="22"/>
          </w:rPr>
          <w:delText xml:space="preserve">In </w:delText>
        </w:r>
      </w:del>
      <w:r w:rsidRPr="00B9382E">
        <w:rPr>
          <w:rFonts w:ascii="Times New Roman" w:hAnsi="Times New Roman" w:cs="Times New Roman"/>
          <w:color w:val="000000" w:themeColor="text1"/>
          <w:sz w:val="22"/>
          <w:szCs w:val="22"/>
        </w:rPr>
        <w:t>our</w:t>
      </w:r>
      <w:r w:rsidR="00BD6C92" w:rsidRPr="007B5241">
        <w:rPr>
          <w:rFonts w:ascii="Times New Roman" w:hAnsi="Times New Roman" w:cs="Times New Roman"/>
          <w:color w:val="000000" w:themeColor="text1"/>
          <w:sz w:val="22"/>
          <w:szCs w:val="22"/>
        </w:rPr>
        <w:t xml:space="preserve"> </w:t>
      </w:r>
      <w:proofErr w:type="spellStart"/>
      <w:r w:rsidRPr="00B72097">
        <w:rPr>
          <w:rFonts w:ascii="Times New Roman" w:hAnsi="Times New Roman" w:cs="Times New Roman"/>
          <w:color w:val="000000" w:themeColor="text1"/>
          <w:sz w:val="22"/>
          <w:szCs w:val="22"/>
        </w:rPr>
        <w:t>gLV</w:t>
      </w:r>
      <w:proofErr w:type="spellEnd"/>
      <w:r w:rsidRPr="00B72097">
        <w:rPr>
          <w:rFonts w:ascii="Times New Roman" w:hAnsi="Times New Roman" w:cs="Times New Roman"/>
          <w:color w:val="000000" w:themeColor="text1"/>
          <w:sz w:val="22"/>
          <w:szCs w:val="22"/>
        </w:rPr>
        <w:t>-based</w:t>
      </w:r>
      <w:r w:rsidRPr="00B72097" w:rsidDel="00E14F55">
        <w:rPr>
          <w:rFonts w:ascii="Times New Roman" w:hAnsi="Times New Roman" w:cs="Times New Roman"/>
          <w:color w:val="000000" w:themeColor="text1"/>
          <w:sz w:val="22"/>
          <w:szCs w:val="22"/>
        </w:rPr>
        <w:t xml:space="preserve"> </w:t>
      </w:r>
      <w:r w:rsidR="00BD6C92" w:rsidRPr="00B72097">
        <w:rPr>
          <w:rFonts w:ascii="Times New Roman" w:hAnsi="Times New Roman" w:cs="Times New Roman"/>
          <w:color w:val="000000" w:themeColor="text1"/>
          <w:sz w:val="22"/>
          <w:szCs w:val="22"/>
        </w:rPr>
        <w:t>framework</w:t>
      </w:r>
      <w:ins w:id="296" w:author="Chen Liao" w:date="2021-07-10T15:58:00Z">
        <w:r w:rsidR="00D8772B">
          <w:rPr>
            <w:rFonts w:ascii="Times New Roman" w:hAnsi="Times New Roman" w:cs="Times New Roman"/>
            <w:color w:val="000000" w:themeColor="text1"/>
            <w:sz w:val="22"/>
            <w:szCs w:val="22"/>
          </w:rPr>
          <w:t xml:space="preserve"> </w:t>
        </w:r>
      </w:ins>
      <w:ins w:id="297" w:author="Chen Liao" w:date="2021-07-10T15:59:00Z">
        <w:r w:rsidR="00D8772B">
          <w:rPr>
            <w:rFonts w:ascii="Times New Roman" w:hAnsi="Times New Roman" w:cs="Times New Roman"/>
            <w:color w:val="000000" w:themeColor="text1"/>
            <w:sz w:val="22"/>
            <w:szCs w:val="22"/>
          </w:rPr>
          <w:t>incorporates bacterial interactions as confounding variables</w:t>
        </w:r>
      </w:ins>
      <w:r w:rsidR="00BD6C92" w:rsidRPr="00B72097">
        <w:rPr>
          <w:rFonts w:ascii="Times New Roman" w:hAnsi="Times New Roman" w:cs="Times New Roman"/>
          <w:color w:val="000000" w:themeColor="text1"/>
          <w:sz w:val="22"/>
          <w:szCs w:val="22"/>
        </w:rPr>
        <w:t>,</w:t>
      </w:r>
      <w:r w:rsidR="0094604D" w:rsidRPr="00BF72CC">
        <w:rPr>
          <w:rFonts w:ascii="Times New Roman" w:hAnsi="Times New Roman" w:cs="Times New Roman"/>
          <w:color w:val="000000" w:themeColor="text1"/>
          <w:sz w:val="22"/>
          <w:szCs w:val="22"/>
        </w:rPr>
        <w:t xml:space="preserve"> </w:t>
      </w:r>
      <w:r w:rsidR="00560A85" w:rsidRPr="00D8772B">
        <w:rPr>
          <w:rFonts w:ascii="Times New Roman" w:hAnsi="Times New Roman" w:cs="Times New Roman"/>
          <w:color w:val="000000" w:themeColor="text1"/>
          <w:sz w:val="22"/>
          <w:szCs w:val="22"/>
        </w:rPr>
        <w:t>any</w:t>
      </w:r>
      <w:r w:rsidR="00B3132E" w:rsidRPr="00D8772B">
        <w:rPr>
          <w:rFonts w:ascii="Times New Roman" w:hAnsi="Times New Roman" w:cs="Times New Roman"/>
          <w:color w:val="000000" w:themeColor="text1"/>
          <w:sz w:val="22"/>
          <w:szCs w:val="22"/>
        </w:rPr>
        <w:t xml:space="preserve"> </w:t>
      </w:r>
      <w:r w:rsidR="004F7473" w:rsidRPr="00D8772B">
        <w:rPr>
          <w:rFonts w:ascii="Times New Roman" w:hAnsi="Times New Roman" w:cs="Times New Roman"/>
          <w:color w:val="000000" w:themeColor="text1"/>
          <w:sz w:val="22"/>
          <w:szCs w:val="22"/>
        </w:rPr>
        <w:t xml:space="preserve">bacteria </w:t>
      </w:r>
      <w:r w:rsidR="00285F19" w:rsidRPr="00D8772B">
        <w:rPr>
          <w:rFonts w:ascii="Times New Roman" w:hAnsi="Times New Roman" w:cs="Times New Roman"/>
          <w:color w:val="000000" w:themeColor="text1"/>
          <w:sz w:val="22"/>
          <w:szCs w:val="22"/>
        </w:rPr>
        <w:t xml:space="preserve">taxa </w:t>
      </w:r>
      <w:r w:rsidR="008C3DF5" w:rsidRPr="00D8772B">
        <w:rPr>
          <w:rFonts w:ascii="Times New Roman" w:hAnsi="Times New Roman" w:cs="Times New Roman"/>
          <w:color w:val="000000" w:themeColor="text1"/>
          <w:sz w:val="22"/>
          <w:szCs w:val="22"/>
        </w:rPr>
        <w:t>with a significant</w:t>
      </w:r>
      <w:r w:rsidR="00EF7A9B" w:rsidRPr="00D8772B">
        <w:rPr>
          <w:rFonts w:ascii="Times New Roman" w:hAnsi="Times New Roman" w:cs="Times New Roman"/>
          <w:color w:val="000000" w:themeColor="text1"/>
          <w:sz w:val="22"/>
          <w:szCs w:val="22"/>
        </w:rPr>
        <w:t>ly</w:t>
      </w:r>
      <w:r w:rsidR="008C3DF5" w:rsidRPr="00D8772B">
        <w:rPr>
          <w:rFonts w:ascii="Times New Roman" w:hAnsi="Times New Roman" w:cs="Times New Roman"/>
          <w:color w:val="000000" w:themeColor="text1"/>
          <w:sz w:val="22"/>
          <w:szCs w:val="22"/>
        </w:rPr>
        <w:t xml:space="preserve"> positive</w:t>
      </w:r>
      <w:r w:rsidR="00EF7A9B" w:rsidRPr="00D8772B">
        <w:rPr>
          <w:rFonts w:ascii="Times New Roman" w:hAnsi="Times New Roman" w:cs="Times New Roman"/>
          <w:color w:val="000000" w:themeColor="text1"/>
          <w:sz w:val="22"/>
          <w:szCs w:val="22"/>
        </w:rPr>
        <w:t xml:space="preserve"> “fiber response”</w:t>
      </w:r>
      <w:r w:rsidR="008C3DF5" w:rsidRPr="00D8772B">
        <w:rPr>
          <w:rFonts w:ascii="Times New Roman" w:hAnsi="Times New Roman" w:cs="Times New Roman"/>
          <w:color w:val="000000" w:themeColor="text1"/>
          <w:sz w:val="22"/>
          <w:szCs w:val="22"/>
        </w:rPr>
        <w:t xml:space="preserve"> </w:t>
      </w:r>
      <m:oMath>
        <m:r>
          <w:rPr>
            <w:rFonts w:ascii="Cambria Math" w:hAnsi="Cambria Math" w:cs="Times New Roman"/>
            <w:color w:val="000000" w:themeColor="text1"/>
            <w:sz w:val="22"/>
            <w:szCs w:val="22"/>
          </w:rPr>
          <m:t>ϵ</m:t>
        </m:r>
      </m:oMath>
      <w:r w:rsidR="008C3DF5" w:rsidRPr="00D8772B">
        <w:rPr>
          <w:rFonts w:ascii="Times New Roman" w:hAnsi="Times New Roman" w:cs="Times New Roman"/>
          <w:color w:val="000000" w:themeColor="text1"/>
          <w:sz w:val="22"/>
          <w:szCs w:val="22"/>
        </w:rPr>
        <w:t xml:space="preserve"> </w:t>
      </w:r>
      <w:r w:rsidR="005903C5" w:rsidRPr="00D8772B">
        <w:rPr>
          <w:rFonts w:ascii="Times New Roman" w:hAnsi="Times New Roman" w:cs="Times New Roman"/>
          <w:color w:val="000000" w:themeColor="text1"/>
          <w:sz w:val="22"/>
          <w:szCs w:val="22"/>
        </w:rPr>
        <w:t xml:space="preserve">is considered a </w:t>
      </w:r>
      <w:r w:rsidR="00EF7A9B" w:rsidRPr="00D8772B">
        <w:rPr>
          <w:rFonts w:ascii="Times New Roman" w:hAnsi="Times New Roman" w:cs="Times New Roman"/>
          <w:color w:val="000000" w:themeColor="text1"/>
          <w:sz w:val="22"/>
          <w:szCs w:val="22"/>
        </w:rPr>
        <w:t xml:space="preserve">putative </w:t>
      </w:r>
      <w:r w:rsidRPr="00D8772B">
        <w:rPr>
          <w:rFonts w:ascii="Times New Roman" w:hAnsi="Times New Roman" w:cs="Times New Roman"/>
          <w:color w:val="000000" w:themeColor="text1"/>
          <w:sz w:val="22"/>
          <w:szCs w:val="22"/>
        </w:rPr>
        <w:t xml:space="preserve">“primary </w:t>
      </w:r>
      <w:r w:rsidR="005903C5" w:rsidRPr="00D8772B">
        <w:rPr>
          <w:rFonts w:ascii="Times New Roman" w:hAnsi="Times New Roman" w:cs="Times New Roman"/>
          <w:color w:val="000000" w:themeColor="text1"/>
          <w:sz w:val="22"/>
          <w:szCs w:val="22"/>
        </w:rPr>
        <w:t>degrader</w:t>
      </w:r>
      <w:r w:rsidRPr="00D8772B">
        <w:rPr>
          <w:rFonts w:ascii="Times New Roman" w:hAnsi="Times New Roman" w:cs="Times New Roman"/>
          <w:color w:val="000000" w:themeColor="text1"/>
          <w:sz w:val="22"/>
          <w:szCs w:val="22"/>
        </w:rPr>
        <w:t>” of inulin</w:t>
      </w:r>
      <w:r w:rsidR="00B3132E" w:rsidRPr="00D8772B">
        <w:rPr>
          <w:rFonts w:ascii="Times New Roman" w:hAnsi="Times New Roman" w:cs="Times New Roman"/>
          <w:color w:val="000000" w:themeColor="text1"/>
          <w:sz w:val="22"/>
          <w:szCs w:val="22"/>
        </w:rPr>
        <w:t>.</w:t>
      </w:r>
      <w:r w:rsidR="00B32B2E" w:rsidRPr="00D8772B">
        <w:rPr>
          <w:rFonts w:ascii="Times New Roman" w:hAnsi="Times New Roman" w:cs="Times New Roman"/>
          <w:color w:val="000000" w:themeColor="text1"/>
          <w:sz w:val="22"/>
          <w:szCs w:val="22"/>
        </w:rPr>
        <w:t xml:space="preserve"> </w:t>
      </w:r>
      <w:r w:rsidR="00EF7A9B" w:rsidRPr="00DA11BE">
        <w:rPr>
          <w:rFonts w:ascii="Times New Roman" w:hAnsi="Times New Roman" w:cs="Times New Roman"/>
          <w:color w:val="000000" w:themeColor="text1"/>
          <w:sz w:val="22"/>
          <w:szCs w:val="22"/>
        </w:rPr>
        <w:t>We</w:t>
      </w:r>
      <w:r w:rsidR="00356BCE" w:rsidRPr="00DA11BE">
        <w:rPr>
          <w:rFonts w:ascii="Times New Roman" w:hAnsi="Times New Roman" w:cs="Times New Roman"/>
          <w:color w:val="000000" w:themeColor="text1"/>
          <w:sz w:val="22"/>
          <w:szCs w:val="22"/>
        </w:rPr>
        <w:t xml:space="preserve"> i</w:t>
      </w:r>
      <w:r w:rsidR="00193E68" w:rsidRPr="00DA11BE">
        <w:rPr>
          <w:rFonts w:ascii="Times New Roman" w:hAnsi="Times New Roman" w:cs="Times New Roman"/>
          <w:color w:val="000000" w:themeColor="text1"/>
          <w:sz w:val="22"/>
          <w:szCs w:val="22"/>
        </w:rPr>
        <w:t xml:space="preserve">dentified </w:t>
      </w:r>
      <w:r w:rsidR="001C6A0D" w:rsidRPr="00BC2E3A">
        <w:rPr>
          <w:rFonts w:ascii="Times New Roman" w:hAnsi="Times New Roman" w:cs="Times New Roman"/>
          <w:color w:val="000000" w:themeColor="text1"/>
          <w:sz w:val="22"/>
          <w:szCs w:val="22"/>
        </w:rPr>
        <w:t xml:space="preserve">five </w:t>
      </w:r>
      <w:ins w:id="298" w:author="Chen Liao" w:date="2021-07-11T10:37:00Z">
        <w:r w:rsidR="006A134C">
          <w:rPr>
            <w:rFonts w:ascii="Times New Roman" w:hAnsi="Times New Roman" w:cs="Times New Roman"/>
            <w:color w:val="000000" w:themeColor="text1"/>
            <w:sz w:val="22"/>
            <w:szCs w:val="22"/>
          </w:rPr>
          <w:t xml:space="preserve">such </w:t>
        </w:r>
      </w:ins>
      <w:r w:rsidR="00285F19" w:rsidRPr="00A129C6">
        <w:rPr>
          <w:rFonts w:ascii="Times New Roman" w:hAnsi="Times New Roman" w:cs="Times New Roman"/>
          <w:color w:val="000000" w:themeColor="text1"/>
          <w:sz w:val="22"/>
          <w:szCs w:val="22"/>
        </w:rPr>
        <w:t>bacterial taxa</w:t>
      </w:r>
      <w:ins w:id="299" w:author="Chen Liao" w:date="2021-07-11T10:36:00Z">
        <w:r w:rsidR="00342B66">
          <w:rPr>
            <w:rFonts w:ascii="Times New Roman" w:hAnsi="Times New Roman" w:cs="Times New Roman"/>
            <w:color w:val="000000" w:themeColor="text1"/>
            <w:sz w:val="22"/>
            <w:szCs w:val="22"/>
          </w:rPr>
          <w:t xml:space="preserve"> </w:t>
        </w:r>
      </w:ins>
      <w:del w:id="300" w:author="Chen Liao" w:date="2021-07-10T21:43:00Z">
        <w:r w:rsidR="00285F19" w:rsidRPr="006A134C" w:rsidDel="00DA11BE">
          <w:rPr>
            <w:rFonts w:ascii="Times New Roman" w:hAnsi="Times New Roman" w:cs="Times New Roman"/>
            <w:color w:val="000000" w:themeColor="text1"/>
            <w:sz w:val="22"/>
            <w:szCs w:val="22"/>
          </w:rPr>
          <w:delText xml:space="preserve"> </w:delText>
        </w:r>
      </w:del>
      <w:ins w:id="301" w:author="Chen Liao" w:date="2021-07-10T08:12:00Z">
        <w:r w:rsidR="005B0702" w:rsidRPr="006A134C">
          <w:rPr>
            <w:rFonts w:ascii="Times New Roman" w:hAnsi="Times New Roman" w:cs="Times New Roman"/>
            <w:color w:val="000000" w:themeColor="text1"/>
            <w:sz w:val="22"/>
            <w:szCs w:val="22"/>
          </w:rPr>
          <w:t xml:space="preserve">grouped at </w:t>
        </w:r>
      </w:ins>
      <w:ins w:id="302" w:author="Chen Liao" w:date="2021-07-11T10:36:00Z">
        <w:r w:rsidR="006A134C">
          <w:rPr>
            <w:rFonts w:ascii="Times New Roman" w:hAnsi="Times New Roman" w:cs="Times New Roman"/>
            <w:color w:val="000000" w:themeColor="text1"/>
            <w:sz w:val="22"/>
            <w:szCs w:val="22"/>
          </w:rPr>
          <w:t>heterogeneous</w:t>
        </w:r>
      </w:ins>
      <w:ins w:id="303" w:author="Chen Liao" w:date="2021-07-10T08:12:00Z">
        <w:r w:rsidR="005B0702" w:rsidRPr="006A134C">
          <w:rPr>
            <w:rFonts w:ascii="Times New Roman" w:hAnsi="Times New Roman" w:cs="Times New Roman"/>
            <w:color w:val="000000" w:themeColor="text1"/>
            <w:sz w:val="22"/>
            <w:szCs w:val="22"/>
          </w:rPr>
          <w:t xml:space="preserve"> </w:t>
        </w:r>
      </w:ins>
      <w:ins w:id="304" w:author="Chen Liao" w:date="2021-07-11T10:36:00Z">
        <w:r w:rsidR="006A134C">
          <w:rPr>
            <w:rFonts w:ascii="Times New Roman" w:hAnsi="Times New Roman" w:cs="Times New Roman"/>
            <w:color w:val="000000" w:themeColor="text1"/>
            <w:sz w:val="22"/>
            <w:szCs w:val="22"/>
          </w:rPr>
          <w:t xml:space="preserve">taxonomic </w:t>
        </w:r>
      </w:ins>
      <w:ins w:id="305" w:author="Chen Liao" w:date="2021-07-10T08:12:00Z">
        <w:r w:rsidR="005B0702" w:rsidRPr="006A134C">
          <w:rPr>
            <w:rFonts w:ascii="Times New Roman" w:hAnsi="Times New Roman" w:cs="Times New Roman"/>
            <w:color w:val="000000" w:themeColor="text1"/>
            <w:sz w:val="22"/>
            <w:szCs w:val="22"/>
          </w:rPr>
          <w:t>levels</w:t>
        </w:r>
      </w:ins>
      <w:del w:id="306" w:author="Chen Liao" w:date="2021-07-11T10:37:00Z">
        <w:r w:rsidR="00285F19" w:rsidRPr="005B0702" w:rsidDel="006A134C">
          <w:rPr>
            <w:rFonts w:ascii="Times New Roman" w:hAnsi="Times New Roman" w:cs="Times New Roman"/>
            <w:color w:val="000000" w:themeColor="text1"/>
            <w:sz w:val="22"/>
            <w:szCs w:val="22"/>
          </w:rPr>
          <w:delText xml:space="preserve">as </w:delText>
        </w:r>
        <w:r w:rsidR="00EF7A9B" w:rsidRPr="005B0702" w:rsidDel="006A134C">
          <w:rPr>
            <w:rFonts w:ascii="Times New Roman" w:hAnsi="Times New Roman" w:cs="Times New Roman"/>
            <w:color w:val="000000" w:themeColor="text1"/>
            <w:sz w:val="22"/>
            <w:szCs w:val="22"/>
          </w:rPr>
          <w:delText>primary</w:delText>
        </w:r>
        <w:r w:rsidR="00193E68" w:rsidRPr="005B0702" w:rsidDel="006A134C">
          <w:rPr>
            <w:rFonts w:ascii="Times New Roman" w:hAnsi="Times New Roman" w:cs="Times New Roman"/>
            <w:color w:val="000000" w:themeColor="text1"/>
            <w:sz w:val="22"/>
            <w:szCs w:val="22"/>
          </w:rPr>
          <w:delText xml:space="preserve"> </w:delText>
        </w:r>
        <w:r w:rsidR="005975CF" w:rsidRPr="005B0702" w:rsidDel="006A134C">
          <w:rPr>
            <w:rFonts w:ascii="Times New Roman" w:hAnsi="Times New Roman" w:cs="Times New Roman"/>
            <w:color w:val="000000" w:themeColor="text1"/>
            <w:sz w:val="22"/>
            <w:szCs w:val="22"/>
          </w:rPr>
          <w:delText>degra</w:delText>
        </w:r>
        <w:r w:rsidR="0086073A" w:rsidRPr="005B0702" w:rsidDel="006A134C">
          <w:rPr>
            <w:rFonts w:ascii="Times New Roman" w:hAnsi="Times New Roman" w:cs="Times New Roman"/>
            <w:color w:val="000000" w:themeColor="text1"/>
            <w:sz w:val="22"/>
            <w:szCs w:val="22"/>
          </w:rPr>
          <w:delText>d</w:delText>
        </w:r>
        <w:r w:rsidR="00285F19" w:rsidRPr="005B0702" w:rsidDel="006A134C">
          <w:rPr>
            <w:rFonts w:ascii="Times New Roman" w:hAnsi="Times New Roman" w:cs="Times New Roman"/>
            <w:color w:val="000000" w:themeColor="text1"/>
            <w:sz w:val="22"/>
            <w:szCs w:val="22"/>
          </w:rPr>
          <w:delText>ers</w:delText>
        </w:r>
      </w:del>
      <w:r w:rsidR="00EF7A9B" w:rsidRPr="005B0702">
        <w:rPr>
          <w:rFonts w:ascii="Times New Roman" w:hAnsi="Times New Roman" w:cs="Times New Roman"/>
          <w:color w:val="000000" w:themeColor="text1"/>
          <w:sz w:val="22"/>
          <w:szCs w:val="22"/>
        </w:rPr>
        <w:t xml:space="preserve">, including </w:t>
      </w:r>
      <w:r w:rsidR="00F3007D" w:rsidRPr="005B0702">
        <w:rPr>
          <w:rFonts w:ascii="Times New Roman" w:hAnsi="Times New Roman" w:cs="Times New Roman"/>
          <w:i/>
          <w:iCs/>
          <w:color w:val="000000" w:themeColor="text1"/>
          <w:sz w:val="22"/>
          <w:szCs w:val="22"/>
        </w:rPr>
        <w:t xml:space="preserve">Bacteroides </w:t>
      </w:r>
      <w:proofErr w:type="spellStart"/>
      <w:r w:rsidR="00F3007D" w:rsidRPr="005B0702">
        <w:rPr>
          <w:rFonts w:ascii="Times New Roman" w:hAnsi="Times New Roman" w:cs="Times New Roman"/>
          <w:i/>
          <w:iCs/>
          <w:color w:val="000000" w:themeColor="text1"/>
          <w:sz w:val="22"/>
          <w:szCs w:val="22"/>
        </w:rPr>
        <w:t>acidifaciens</w:t>
      </w:r>
      <w:proofErr w:type="spellEnd"/>
      <w:r w:rsidR="00F3007D" w:rsidRPr="005B0702">
        <w:rPr>
          <w:rFonts w:ascii="Times New Roman" w:hAnsi="Times New Roman" w:cs="Times New Roman"/>
          <w:color w:val="000000" w:themeColor="text1"/>
          <w:sz w:val="22"/>
          <w:szCs w:val="22"/>
        </w:rPr>
        <w:t xml:space="preserve"> (</w:t>
      </w:r>
      <w:r w:rsidR="00B97578" w:rsidRPr="005B0702">
        <w:rPr>
          <w:rFonts w:ascii="Times New Roman" w:hAnsi="Times New Roman" w:cs="Times New Roman"/>
          <w:color w:val="000000" w:themeColor="text1"/>
          <w:sz w:val="22"/>
          <w:szCs w:val="22"/>
        </w:rPr>
        <w:t>species</w:t>
      </w:r>
      <w:r w:rsidR="00F3007D" w:rsidRPr="005B0702">
        <w:rPr>
          <w:rFonts w:ascii="Times New Roman" w:hAnsi="Times New Roman" w:cs="Times New Roman"/>
          <w:color w:val="000000" w:themeColor="text1"/>
          <w:sz w:val="22"/>
          <w:szCs w:val="22"/>
        </w:rPr>
        <w:t xml:space="preserve">), </w:t>
      </w:r>
      <w:del w:id="307" w:author="Chen Liao" w:date="2021-07-10T08:12:00Z">
        <w:r w:rsidR="00F3007D" w:rsidRPr="00254563" w:rsidDel="005B0702">
          <w:rPr>
            <w:rFonts w:ascii="Times New Roman" w:hAnsi="Times New Roman" w:cs="Times New Roman"/>
            <w:i/>
            <w:iCs/>
            <w:color w:val="000000" w:themeColor="text1"/>
            <w:sz w:val="22"/>
            <w:szCs w:val="22"/>
          </w:rPr>
          <w:delText xml:space="preserve">unclassified </w:delText>
        </w:r>
      </w:del>
      <w:proofErr w:type="spellStart"/>
      <w:r w:rsidR="00F3007D" w:rsidRPr="00254563">
        <w:rPr>
          <w:rFonts w:ascii="Times New Roman" w:hAnsi="Times New Roman" w:cs="Times New Roman"/>
          <w:i/>
          <w:iCs/>
          <w:color w:val="000000" w:themeColor="text1"/>
          <w:sz w:val="22"/>
          <w:szCs w:val="22"/>
        </w:rPr>
        <w:t>Muribaculaceae</w:t>
      </w:r>
      <w:proofErr w:type="spellEnd"/>
      <w:r w:rsidR="00F3007D" w:rsidRPr="00254563">
        <w:rPr>
          <w:rFonts w:ascii="Times New Roman" w:hAnsi="Times New Roman" w:cs="Times New Roman"/>
          <w:color w:val="000000" w:themeColor="text1"/>
          <w:sz w:val="22"/>
          <w:szCs w:val="22"/>
        </w:rPr>
        <w:t xml:space="preserve"> (family), </w:t>
      </w:r>
      <w:del w:id="308" w:author="Chen Liao" w:date="2021-07-10T08:12:00Z">
        <w:r w:rsidR="00F3007D" w:rsidRPr="00254563" w:rsidDel="005B0702">
          <w:rPr>
            <w:rFonts w:ascii="Times New Roman" w:hAnsi="Times New Roman" w:cs="Times New Roman"/>
            <w:i/>
            <w:iCs/>
            <w:color w:val="000000" w:themeColor="text1"/>
            <w:sz w:val="22"/>
            <w:szCs w:val="22"/>
          </w:rPr>
          <w:delText xml:space="preserve">unclassified </w:delText>
        </w:r>
      </w:del>
      <w:proofErr w:type="spellStart"/>
      <w:r w:rsidR="00F3007D" w:rsidRPr="00254563">
        <w:rPr>
          <w:rFonts w:ascii="Times New Roman" w:hAnsi="Times New Roman" w:cs="Times New Roman"/>
          <w:i/>
          <w:iCs/>
          <w:color w:val="000000" w:themeColor="text1"/>
          <w:sz w:val="22"/>
          <w:szCs w:val="22"/>
        </w:rPr>
        <w:t>Fa</w:t>
      </w:r>
      <w:r w:rsidR="000B75AF" w:rsidRPr="00254563">
        <w:rPr>
          <w:rFonts w:ascii="Times New Roman" w:hAnsi="Times New Roman" w:cs="Times New Roman"/>
          <w:i/>
          <w:iCs/>
          <w:color w:val="000000" w:themeColor="text1"/>
          <w:sz w:val="22"/>
          <w:szCs w:val="22"/>
        </w:rPr>
        <w:t>e</w:t>
      </w:r>
      <w:r w:rsidR="00F3007D" w:rsidRPr="00254563">
        <w:rPr>
          <w:rFonts w:ascii="Times New Roman" w:hAnsi="Times New Roman" w:cs="Times New Roman"/>
          <w:i/>
          <w:iCs/>
          <w:color w:val="000000" w:themeColor="text1"/>
          <w:sz w:val="22"/>
          <w:szCs w:val="22"/>
        </w:rPr>
        <w:t>c</w:t>
      </w:r>
      <w:r w:rsidR="000B75AF" w:rsidRPr="00254563">
        <w:rPr>
          <w:rFonts w:ascii="Times New Roman" w:hAnsi="Times New Roman" w:cs="Times New Roman"/>
          <w:i/>
          <w:iCs/>
          <w:color w:val="000000" w:themeColor="text1"/>
          <w:sz w:val="22"/>
          <w:szCs w:val="22"/>
        </w:rPr>
        <w:t>a</w:t>
      </w:r>
      <w:r w:rsidR="00F3007D" w:rsidRPr="00254563">
        <w:rPr>
          <w:rFonts w:ascii="Times New Roman" w:hAnsi="Times New Roman" w:cs="Times New Roman"/>
          <w:i/>
          <w:iCs/>
          <w:color w:val="000000" w:themeColor="text1"/>
          <w:sz w:val="22"/>
          <w:szCs w:val="22"/>
        </w:rPr>
        <w:t>libaculum</w:t>
      </w:r>
      <w:proofErr w:type="spellEnd"/>
      <w:r w:rsidR="00F3007D" w:rsidRPr="00254563">
        <w:rPr>
          <w:rFonts w:ascii="Times New Roman" w:hAnsi="Times New Roman" w:cs="Times New Roman"/>
          <w:color w:val="000000" w:themeColor="text1"/>
          <w:sz w:val="22"/>
          <w:szCs w:val="22"/>
        </w:rPr>
        <w:t xml:space="preserve"> (</w:t>
      </w:r>
      <w:r w:rsidR="000B75AF" w:rsidRPr="00254563">
        <w:rPr>
          <w:rFonts w:ascii="Times New Roman" w:hAnsi="Times New Roman" w:cs="Times New Roman"/>
          <w:color w:val="000000" w:themeColor="text1"/>
          <w:sz w:val="22"/>
          <w:szCs w:val="22"/>
        </w:rPr>
        <w:t>genus</w:t>
      </w:r>
      <w:r w:rsidR="00F3007D" w:rsidRPr="00254563">
        <w:rPr>
          <w:rFonts w:ascii="Times New Roman" w:hAnsi="Times New Roman" w:cs="Times New Roman"/>
          <w:color w:val="000000" w:themeColor="text1"/>
          <w:sz w:val="22"/>
          <w:szCs w:val="22"/>
        </w:rPr>
        <w:t xml:space="preserve">), </w:t>
      </w:r>
      <w:del w:id="309" w:author="Chen Liao" w:date="2021-07-10T08:12:00Z">
        <w:r w:rsidR="00F3007D" w:rsidRPr="00254563" w:rsidDel="005B0702">
          <w:rPr>
            <w:rFonts w:ascii="Times New Roman" w:hAnsi="Times New Roman" w:cs="Times New Roman"/>
            <w:i/>
            <w:iCs/>
            <w:color w:val="000000" w:themeColor="text1"/>
            <w:sz w:val="22"/>
            <w:szCs w:val="22"/>
          </w:rPr>
          <w:delText xml:space="preserve">unclassified </w:delText>
        </w:r>
      </w:del>
      <w:proofErr w:type="spellStart"/>
      <w:r w:rsidR="00FD23F1" w:rsidRPr="00254563">
        <w:rPr>
          <w:rFonts w:ascii="Times New Roman" w:hAnsi="Times New Roman" w:cs="Times New Roman"/>
          <w:i/>
          <w:iCs/>
          <w:color w:val="000000" w:themeColor="text1"/>
          <w:sz w:val="22"/>
          <w:szCs w:val="22"/>
        </w:rPr>
        <w:t>Parasutterella</w:t>
      </w:r>
      <w:proofErr w:type="spellEnd"/>
      <w:r w:rsidR="00FD23F1" w:rsidRPr="00254563">
        <w:rPr>
          <w:rFonts w:ascii="Times New Roman" w:hAnsi="Times New Roman" w:cs="Times New Roman"/>
          <w:color w:val="000000" w:themeColor="text1"/>
          <w:sz w:val="22"/>
          <w:szCs w:val="22"/>
        </w:rPr>
        <w:t xml:space="preserve"> </w:t>
      </w:r>
      <w:r w:rsidR="00F3007D" w:rsidRPr="00254563">
        <w:rPr>
          <w:rFonts w:ascii="Times New Roman" w:hAnsi="Times New Roman" w:cs="Times New Roman"/>
          <w:color w:val="000000" w:themeColor="text1"/>
          <w:sz w:val="22"/>
          <w:szCs w:val="22"/>
        </w:rPr>
        <w:t>(</w:t>
      </w:r>
      <w:r w:rsidR="00FD23F1" w:rsidRPr="00254563">
        <w:rPr>
          <w:rFonts w:ascii="Times New Roman" w:hAnsi="Times New Roman" w:cs="Times New Roman"/>
          <w:color w:val="000000" w:themeColor="text1"/>
          <w:sz w:val="22"/>
          <w:szCs w:val="22"/>
        </w:rPr>
        <w:t>genus</w:t>
      </w:r>
      <w:r w:rsidR="00F3007D" w:rsidRPr="00254563">
        <w:rPr>
          <w:rFonts w:ascii="Times New Roman" w:hAnsi="Times New Roman" w:cs="Times New Roman"/>
          <w:color w:val="000000" w:themeColor="text1"/>
          <w:sz w:val="22"/>
          <w:szCs w:val="22"/>
        </w:rPr>
        <w:t xml:space="preserve">), and </w:t>
      </w:r>
      <w:del w:id="310" w:author="Chen Liao" w:date="2021-07-10T08:12:00Z">
        <w:r w:rsidR="00F3007D" w:rsidRPr="00254563" w:rsidDel="005B0702">
          <w:rPr>
            <w:rFonts w:ascii="Times New Roman" w:hAnsi="Times New Roman" w:cs="Times New Roman"/>
            <w:i/>
            <w:iCs/>
            <w:color w:val="000000" w:themeColor="text1"/>
            <w:sz w:val="22"/>
            <w:szCs w:val="22"/>
          </w:rPr>
          <w:delText xml:space="preserve">unclassified </w:delText>
        </w:r>
      </w:del>
      <w:r w:rsidR="00F3007D" w:rsidRPr="00254563">
        <w:rPr>
          <w:rFonts w:ascii="Times New Roman" w:hAnsi="Times New Roman" w:cs="Times New Roman"/>
          <w:i/>
          <w:iCs/>
          <w:color w:val="000000" w:themeColor="text1"/>
          <w:sz w:val="22"/>
          <w:szCs w:val="22"/>
        </w:rPr>
        <w:t>Bacteroid</w:t>
      </w:r>
      <w:r w:rsidR="00986182" w:rsidRPr="00254563">
        <w:rPr>
          <w:rFonts w:ascii="Times New Roman" w:hAnsi="Times New Roman" w:cs="Times New Roman"/>
          <w:i/>
          <w:iCs/>
          <w:color w:val="000000" w:themeColor="text1"/>
          <w:sz w:val="22"/>
          <w:szCs w:val="22"/>
        </w:rPr>
        <w:t>es</w:t>
      </w:r>
      <w:r w:rsidR="00F3007D" w:rsidRPr="00254563">
        <w:rPr>
          <w:rFonts w:ascii="Times New Roman" w:hAnsi="Times New Roman" w:cs="Times New Roman"/>
          <w:color w:val="000000" w:themeColor="text1"/>
          <w:sz w:val="22"/>
          <w:szCs w:val="22"/>
        </w:rPr>
        <w:t xml:space="preserve"> (genus)</w:t>
      </w:r>
      <w:r w:rsidR="00EF7A9B" w:rsidRPr="00254563">
        <w:rPr>
          <w:rFonts w:ascii="Times New Roman" w:hAnsi="Times New Roman" w:cs="Times New Roman"/>
          <w:color w:val="000000" w:themeColor="text1"/>
          <w:sz w:val="22"/>
          <w:szCs w:val="22"/>
        </w:rPr>
        <w:t xml:space="preserve"> (</w:t>
      </w:r>
      <w:r w:rsidR="00EF7A9B" w:rsidRPr="00254563">
        <w:rPr>
          <w:rFonts w:ascii="Times New Roman" w:hAnsi="Times New Roman" w:cs="Times New Roman"/>
          <w:b/>
          <w:bCs/>
          <w:color w:val="000000" w:themeColor="text1"/>
          <w:sz w:val="22"/>
          <w:szCs w:val="22"/>
        </w:rPr>
        <w:t>Fig. 4B</w:t>
      </w:r>
      <w:r w:rsidR="00EF7A9B" w:rsidRPr="00254563">
        <w:rPr>
          <w:rFonts w:ascii="Times New Roman" w:hAnsi="Times New Roman" w:cs="Times New Roman"/>
          <w:color w:val="000000" w:themeColor="text1"/>
          <w:sz w:val="22"/>
          <w:szCs w:val="22"/>
        </w:rPr>
        <w:t>)</w:t>
      </w:r>
      <w:r w:rsidR="00F3007D" w:rsidRPr="00254563">
        <w:rPr>
          <w:rFonts w:ascii="Times New Roman" w:hAnsi="Times New Roman" w:cs="Times New Roman"/>
          <w:color w:val="000000" w:themeColor="text1"/>
          <w:sz w:val="22"/>
          <w:szCs w:val="22"/>
        </w:rPr>
        <w:t>.</w:t>
      </w:r>
      <w:r w:rsidR="00193E68" w:rsidRPr="00254563">
        <w:rPr>
          <w:rFonts w:ascii="Times New Roman" w:hAnsi="Times New Roman" w:cs="Times New Roman"/>
          <w:color w:val="000000" w:themeColor="text1"/>
          <w:sz w:val="22"/>
          <w:szCs w:val="22"/>
        </w:rPr>
        <w:t xml:space="preserve"> </w:t>
      </w:r>
      <w:ins w:id="311" w:author="Chen Liao" w:date="2021-07-11T10:37:00Z">
        <w:r w:rsidR="000807FF">
          <w:rPr>
            <w:rFonts w:ascii="Times New Roman" w:hAnsi="Times New Roman" w:cs="Times New Roman"/>
            <w:color w:val="000000" w:themeColor="text1"/>
            <w:sz w:val="22"/>
            <w:szCs w:val="22"/>
          </w:rPr>
          <w:t xml:space="preserve">Note that these taxa grouped </w:t>
        </w:r>
      </w:ins>
      <w:ins w:id="312" w:author="Chen Liao" w:date="2021-07-11T10:44:00Z">
        <w:r w:rsidR="002B3C3D">
          <w:rPr>
            <w:rFonts w:ascii="Times New Roman" w:hAnsi="Times New Roman" w:cs="Times New Roman"/>
            <w:color w:val="000000" w:themeColor="text1"/>
            <w:sz w:val="22"/>
            <w:szCs w:val="22"/>
          </w:rPr>
          <w:t xml:space="preserve">16S </w:t>
        </w:r>
      </w:ins>
      <w:ins w:id="313" w:author="Chen Liao" w:date="2021-07-11T10:37:00Z">
        <w:r w:rsidR="000807FF">
          <w:rPr>
            <w:rFonts w:ascii="Times New Roman" w:hAnsi="Times New Roman" w:cs="Times New Roman"/>
            <w:color w:val="000000" w:themeColor="text1"/>
            <w:sz w:val="22"/>
            <w:szCs w:val="22"/>
          </w:rPr>
          <w:t xml:space="preserve">sequences </w:t>
        </w:r>
      </w:ins>
      <w:ins w:id="314" w:author="Chen Liao" w:date="2021-07-11T10:38:00Z">
        <w:r w:rsidR="000807FF">
          <w:rPr>
            <w:rFonts w:ascii="Times New Roman" w:hAnsi="Times New Roman" w:cs="Times New Roman"/>
            <w:color w:val="000000" w:themeColor="text1"/>
            <w:sz w:val="22"/>
            <w:szCs w:val="22"/>
          </w:rPr>
          <w:t xml:space="preserve">classified </w:t>
        </w:r>
      </w:ins>
      <w:ins w:id="315" w:author="Chen Liao" w:date="2021-07-11T10:42:00Z">
        <w:r w:rsidR="00675077">
          <w:rPr>
            <w:rFonts w:ascii="Times New Roman" w:hAnsi="Times New Roman" w:cs="Times New Roman"/>
            <w:color w:val="000000" w:themeColor="text1"/>
            <w:sz w:val="22"/>
            <w:szCs w:val="22"/>
          </w:rPr>
          <w:t xml:space="preserve">at the specified </w:t>
        </w:r>
      </w:ins>
      <w:ins w:id="316" w:author="Chen Liao" w:date="2021-07-11T10:44:00Z">
        <w:r w:rsidR="003C6CE3">
          <w:rPr>
            <w:rFonts w:ascii="Times New Roman" w:hAnsi="Times New Roman" w:cs="Times New Roman"/>
            <w:color w:val="000000" w:themeColor="text1"/>
            <w:sz w:val="22"/>
            <w:szCs w:val="22"/>
          </w:rPr>
          <w:t xml:space="preserve">taxonomic </w:t>
        </w:r>
      </w:ins>
      <w:ins w:id="317" w:author="Chen Liao" w:date="2021-07-11T10:42:00Z">
        <w:r w:rsidR="00675077">
          <w:rPr>
            <w:rFonts w:ascii="Times New Roman" w:hAnsi="Times New Roman" w:cs="Times New Roman"/>
            <w:color w:val="000000" w:themeColor="text1"/>
            <w:sz w:val="22"/>
            <w:szCs w:val="22"/>
          </w:rPr>
          <w:t xml:space="preserve">level </w:t>
        </w:r>
      </w:ins>
      <w:ins w:id="318" w:author="Chen Liao" w:date="2021-07-11T10:43:00Z">
        <w:r w:rsidR="0011169A">
          <w:rPr>
            <w:rFonts w:ascii="Times New Roman" w:hAnsi="Times New Roman" w:cs="Times New Roman"/>
            <w:color w:val="000000" w:themeColor="text1"/>
            <w:sz w:val="22"/>
            <w:szCs w:val="22"/>
          </w:rPr>
          <w:t>excluding</w:t>
        </w:r>
      </w:ins>
      <w:ins w:id="319" w:author="Chen Liao" w:date="2021-07-11T10:42:00Z">
        <w:r w:rsidR="00675077">
          <w:rPr>
            <w:rFonts w:ascii="Times New Roman" w:hAnsi="Times New Roman" w:cs="Times New Roman"/>
            <w:color w:val="000000" w:themeColor="text1"/>
            <w:sz w:val="22"/>
            <w:szCs w:val="22"/>
          </w:rPr>
          <w:t xml:space="preserve"> </w:t>
        </w:r>
      </w:ins>
      <w:ins w:id="320" w:author="Chen Liao" w:date="2021-07-11T10:43:00Z">
        <w:r w:rsidR="0011169A">
          <w:rPr>
            <w:rFonts w:ascii="Times New Roman" w:hAnsi="Times New Roman" w:cs="Times New Roman"/>
            <w:color w:val="000000" w:themeColor="text1"/>
            <w:sz w:val="22"/>
            <w:szCs w:val="22"/>
          </w:rPr>
          <w:t xml:space="preserve">those </w:t>
        </w:r>
      </w:ins>
      <w:ins w:id="321" w:author="Chen Liao" w:date="2021-07-11T10:42:00Z">
        <w:r w:rsidR="00675077">
          <w:rPr>
            <w:rFonts w:ascii="Times New Roman" w:hAnsi="Times New Roman" w:cs="Times New Roman"/>
            <w:color w:val="000000" w:themeColor="text1"/>
            <w:sz w:val="22"/>
            <w:szCs w:val="22"/>
          </w:rPr>
          <w:t xml:space="preserve">classified at lower levels </w:t>
        </w:r>
      </w:ins>
      <w:ins w:id="322" w:author="Chen Liao" w:date="2021-07-11T10:38:00Z">
        <w:r w:rsidR="000807FF">
          <w:rPr>
            <w:rFonts w:ascii="Times New Roman" w:hAnsi="Times New Roman" w:cs="Times New Roman"/>
            <w:color w:val="000000" w:themeColor="text1"/>
            <w:sz w:val="22"/>
            <w:szCs w:val="22"/>
          </w:rPr>
          <w:t xml:space="preserve">(see </w:t>
        </w:r>
        <w:r w:rsidR="000807FF" w:rsidRPr="000807FF">
          <w:rPr>
            <w:rFonts w:ascii="Times New Roman" w:hAnsi="Times New Roman" w:cs="Times New Roman"/>
            <w:b/>
            <w:bCs/>
            <w:color w:val="000000" w:themeColor="text1"/>
            <w:sz w:val="22"/>
            <w:szCs w:val="22"/>
            <w:rPrChange w:id="323" w:author="Chen Liao" w:date="2021-07-11T10:39:00Z">
              <w:rPr>
                <w:rFonts w:ascii="Times New Roman" w:hAnsi="Times New Roman" w:cs="Times New Roman"/>
                <w:color w:val="000000" w:themeColor="text1"/>
                <w:sz w:val="22"/>
                <w:szCs w:val="22"/>
              </w:rPr>
            </w:rPrChange>
          </w:rPr>
          <w:t>Methods</w:t>
        </w:r>
        <w:r w:rsidR="000807FF">
          <w:rPr>
            <w:rFonts w:ascii="Times New Roman" w:hAnsi="Times New Roman" w:cs="Times New Roman"/>
            <w:color w:val="000000" w:themeColor="text1"/>
            <w:sz w:val="22"/>
            <w:szCs w:val="22"/>
          </w:rPr>
          <w:t xml:space="preserve">). </w:t>
        </w:r>
      </w:ins>
      <w:ins w:id="324" w:author="Chen Liao" w:date="2021-07-10T10:40:00Z">
        <w:r w:rsidR="007B5241">
          <w:rPr>
            <w:rFonts w:ascii="Times New Roman" w:hAnsi="Times New Roman" w:cs="Times New Roman"/>
            <w:color w:val="000000" w:themeColor="text1"/>
            <w:sz w:val="22"/>
            <w:szCs w:val="22"/>
          </w:rPr>
          <w:t xml:space="preserve">We </w:t>
        </w:r>
      </w:ins>
      <w:ins w:id="325" w:author="Chen Liao" w:date="2021-07-10T10:44:00Z">
        <w:r w:rsidR="007B5241">
          <w:rPr>
            <w:rFonts w:ascii="Times New Roman" w:hAnsi="Times New Roman" w:cs="Times New Roman"/>
            <w:color w:val="000000" w:themeColor="text1"/>
            <w:sz w:val="22"/>
            <w:szCs w:val="22"/>
          </w:rPr>
          <w:t xml:space="preserve">further </w:t>
        </w:r>
      </w:ins>
      <w:ins w:id="326" w:author="Chen Liao" w:date="2021-07-10T10:40:00Z">
        <w:r w:rsidR="007B5241">
          <w:rPr>
            <w:rFonts w:ascii="Times New Roman" w:hAnsi="Times New Roman" w:cs="Times New Roman" w:hint="eastAsia"/>
            <w:color w:val="000000" w:themeColor="text1"/>
            <w:sz w:val="22"/>
            <w:szCs w:val="22"/>
          </w:rPr>
          <w:t>showed</w:t>
        </w:r>
      </w:ins>
      <w:ins w:id="327" w:author="Chen Liao" w:date="2021-07-10T10:41:00Z">
        <w:r w:rsidR="007B5241">
          <w:rPr>
            <w:rFonts w:ascii="Times New Roman" w:hAnsi="Times New Roman" w:cs="Times New Roman"/>
            <w:color w:val="000000" w:themeColor="text1"/>
            <w:sz w:val="22"/>
            <w:szCs w:val="22"/>
          </w:rPr>
          <w:t xml:space="preserve"> that the </w:t>
        </w:r>
      </w:ins>
      <w:ins w:id="328" w:author="Chen Liao" w:date="2021-07-10T10:49:00Z">
        <w:r w:rsidR="00C54F1B">
          <w:rPr>
            <w:rFonts w:ascii="Times New Roman" w:hAnsi="Times New Roman" w:cs="Times New Roman" w:hint="eastAsia"/>
            <w:color w:val="000000" w:themeColor="text1"/>
            <w:sz w:val="22"/>
            <w:szCs w:val="22"/>
          </w:rPr>
          <w:t>i</w:t>
        </w:r>
      </w:ins>
      <w:ins w:id="329" w:author="Chen Liao" w:date="2021-07-10T10:41:00Z">
        <w:r w:rsidR="007B5241">
          <w:rPr>
            <w:rFonts w:ascii="Times New Roman" w:hAnsi="Times New Roman" w:cs="Times New Roman"/>
            <w:color w:val="000000" w:themeColor="text1"/>
            <w:sz w:val="22"/>
            <w:szCs w:val="22"/>
          </w:rPr>
          <w:t xml:space="preserve">nference is robust to the </w:t>
        </w:r>
      </w:ins>
      <w:ins w:id="330" w:author="Chen Liao" w:date="2021-07-10T10:44:00Z">
        <w:r w:rsidR="007B5241">
          <w:rPr>
            <w:rFonts w:ascii="Times New Roman" w:hAnsi="Times New Roman" w:cs="Times New Roman"/>
            <w:color w:val="000000" w:themeColor="text1"/>
            <w:sz w:val="22"/>
            <w:szCs w:val="22"/>
          </w:rPr>
          <w:t xml:space="preserve">method </w:t>
        </w:r>
      </w:ins>
      <w:ins w:id="331" w:author="Chen Liao" w:date="2021-07-10T10:45:00Z">
        <w:r w:rsidR="007B5241">
          <w:rPr>
            <w:rFonts w:ascii="Times New Roman" w:hAnsi="Times New Roman" w:cs="Times New Roman"/>
            <w:color w:val="000000" w:themeColor="text1"/>
            <w:sz w:val="22"/>
            <w:szCs w:val="22"/>
          </w:rPr>
          <w:t xml:space="preserve">for </w:t>
        </w:r>
      </w:ins>
      <w:ins w:id="332" w:author="Chen Liao" w:date="2021-07-11T10:42:00Z">
        <w:r w:rsidR="009A7B93">
          <w:rPr>
            <w:rFonts w:ascii="Times New Roman" w:hAnsi="Times New Roman" w:cs="Times New Roman"/>
            <w:color w:val="000000" w:themeColor="text1"/>
            <w:sz w:val="22"/>
            <w:szCs w:val="22"/>
          </w:rPr>
          <w:t>grouping sequences</w:t>
        </w:r>
      </w:ins>
      <w:ins w:id="333" w:author="Chen Liao" w:date="2021-07-10T10:45:00Z">
        <w:r w:rsidR="0039203E">
          <w:rPr>
            <w:rFonts w:ascii="Times New Roman" w:hAnsi="Times New Roman" w:cs="Times New Roman"/>
            <w:color w:val="000000" w:themeColor="text1"/>
            <w:sz w:val="22"/>
            <w:szCs w:val="22"/>
          </w:rPr>
          <w:t xml:space="preserve"> (</w:t>
        </w:r>
        <w:r w:rsidR="0039203E" w:rsidRPr="0039203E">
          <w:rPr>
            <w:rFonts w:ascii="Times New Roman" w:hAnsi="Times New Roman" w:cs="Times New Roman"/>
            <w:b/>
            <w:bCs/>
            <w:color w:val="000000" w:themeColor="text1"/>
            <w:sz w:val="22"/>
            <w:szCs w:val="22"/>
            <w:rPrChange w:id="334" w:author="Chen Liao" w:date="2021-07-10T10:46:00Z">
              <w:rPr>
                <w:rFonts w:ascii="Times New Roman" w:hAnsi="Times New Roman" w:cs="Times New Roman"/>
                <w:color w:val="000000" w:themeColor="text1"/>
                <w:sz w:val="22"/>
                <w:szCs w:val="22"/>
              </w:rPr>
            </w:rPrChange>
          </w:rPr>
          <w:t xml:space="preserve">Fig. </w:t>
        </w:r>
      </w:ins>
      <w:ins w:id="335" w:author="Chen Liao" w:date="2021-07-10T10:46:00Z">
        <w:r w:rsidR="0039203E" w:rsidRPr="0039203E">
          <w:rPr>
            <w:rFonts w:ascii="Times New Roman" w:hAnsi="Times New Roman" w:cs="Times New Roman"/>
            <w:b/>
            <w:bCs/>
            <w:color w:val="000000" w:themeColor="text1"/>
            <w:sz w:val="22"/>
            <w:szCs w:val="22"/>
            <w:rPrChange w:id="336" w:author="Chen Liao" w:date="2021-07-10T10:46:00Z">
              <w:rPr>
                <w:rFonts w:ascii="Times New Roman" w:hAnsi="Times New Roman" w:cs="Times New Roman"/>
                <w:color w:val="000000" w:themeColor="text1"/>
                <w:sz w:val="22"/>
                <w:szCs w:val="22"/>
              </w:rPr>
            </w:rPrChange>
          </w:rPr>
          <w:t>S7</w:t>
        </w:r>
        <w:r w:rsidR="0039203E">
          <w:rPr>
            <w:rFonts w:ascii="Times New Roman" w:hAnsi="Times New Roman" w:cs="Times New Roman"/>
            <w:color w:val="000000" w:themeColor="text1"/>
            <w:sz w:val="22"/>
            <w:szCs w:val="22"/>
          </w:rPr>
          <w:t>)</w:t>
        </w:r>
      </w:ins>
      <w:ins w:id="337" w:author="Chen Liao" w:date="2021-07-10T10:53:00Z">
        <w:r w:rsidR="008E1E95">
          <w:rPr>
            <w:rFonts w:ascii="Times New Roman" w:hAnsi="Times New Roman" w:cs="Times New Roman"/>
            <w:color w:val="000000" w:themeColor="text1"/>
            <w:sz w:val="22"/>
            <w:szCs w:val="22"/>
          </w:rPr>
          <w:t xml:space="preserve">: </w:t>
        </w:r>
      </w:ins>
      <w:ins w:id="338" w:author="Chen Liao" w:date="2021-07-10T10:54:00Z">
        <w:r w:rsidR="008E1E95">
          <w:rPr>
            <w:rFonts w:ascii="Times New Roman" w:hAnsi="Times New Roman" w:cs="Times New Roman"/>
            <w:color w:val="000000" w:themeColor="text1"/>
            <w:sz w:val="22"/>
            <w:szCs w:val="22"/>
          </w:rPr>
          <w:t xml:space="preserve">the inferred primary degraders using </w:t>
        </w:r>
      </w:ins>
      <w:ins w:id="339" w:author="Chen Liao" w:date="2021-07-11T10:45:00Z">
        <w:r w:rsidR="00732986">
          <w:rPr>
            <w:rFonts w:ascii="Times New Roman" w:hAnsi="Times New Roman" w:cs="Times New Roman"/>
            <w:color w:val="000000" w:themeColor="text1"/>
            <w:sz w:val="22"/>
            <w:szCs w:val="22"/>
          </w:rPr>
          <w:t xml:space="preserve">our approach (grouped </w:t>
        </w:r>
      </w:ins>
      <w:ins w:id="340" w:author="Chen Liao" w:date="2021-07-11T10:46:00Z">
        <w:r w:rsidR="00732986">
          <w:rPr>
            <w:rFonts w:ascii="Times New Roman" w:hAnsi="Times New Roman" w:cs="Times New Roman"/>
            <w:color w:val="000000" w:themeColor="text1"/>
            <w:sz w:val="22"/>
            <w:szCs w:val="22"/>
          </w:rPr>
          <w:t xml:space="preserve">at the lowest classified taxonomic level) and </w:t>
        </w:r>
      </w:ins>
      <w:ins w:id="341" w:author="Chen Liao" w:date="2021-07-11T10:47:00Z">
        <w:r w:rsidR="00732986">
          <w:rPr>
            <w:rFonts w:ascii="Times New Roman" w:hAnsi="Times New Roman" w:cs="Times New Roman"/>
            <w:color w:val="000000" w:themeColor="text1"/>
            <w:sz w:val="22"/>
            <w:szCs w:val="22"/>
          </w:rPr>
          <w:t>OTU (</w:t>
        </w:r>
      </w:ins>
      <w:ins w:id="342" w:author="Chen Liao" w:date="2021-07-10T10:55:00Z">
        <w:r w:rsidR="00B72097">
          <w:rPr>
            <w:rFonts w:ascii="Times New Roman" w:hAnsi="Times New Roman" w:cs="Times New Roman"/>
            <w:color w:val="000000" w:themeColor="text1"/>
            <w:sz w:val="22"/>
            <w:szCs w:val="22"/>
          </w:rPr>
          <w:t>Operational Taxonomic Unit</w:t>
        </w:r>
      </w:ins>
      <w:ins w:id="343" w:author="Chen Liao" w:date="2021-07-11T10:47:00Z">
        <w:r w:rsidR="00732986">
          <w:rPr>
            <w:rFonts w:ascii="Times New Roman" w:hAnsi="Times New Roman" w:cs="Times New Roman"/>
            <w:color w:val="000000" w:themeColor="text1"/>
            <w:sz w:val="22"/>
            <w:szCs w:val="22"/>
          </w:rPr>
          <w:t xml:space="preserve">)-picking </w:t>
        </w:r>
      </w:ins>
      <w:ins w:id="344" w:author="Chen Liao" w:date="2021-07-10T10:55:00Z">
        <w:r w:rsidR="00B72097">
          <w:rPr>
            <w:rFonts w:ascii="Times New Roman" w:hAnsi="Times New Roman" w:cs="Times New Roman"/>
            <w:color w:val="000000" w:themeColor="text1"/>
            <w:sz w:val="22"/>
            <w:szCs w:val="22"/>
          </w:rPr>
          <w:t xml:space="preserve">(97% sequence similarity) </w:t>
        </w:r>
      </w:ins>
      <w:ins w:id="345" w:author="Chen Liao" w:date="2021-07-11T10:47:00Z">
        <w:r w:rsidR="001D0C12">
          <w:rPr>
            <w:rFonts w:ascii="Times New Roman" w:hAnsi="Times New Roman" w:cs="Times New Roman"/>
            <w:color w:val="000000" w:themeColor="text1"/>
            <w:sz w:val="22"/>
            <w:szCs w:val="22"/>
          </w:rPr>
          <w:t xml:space="preserve">are </w:t>
        </w:r>
      </w:ins>
      <w:ins w:id="346" w:author="Chen Liao" w:date="2021-07-10T10:58:00Z">
        <w:r w:rsidR="00007963">
          <w:rPr>
            <w:rFonts w:ascii="Times New Roman" w:hAnsi="Times New Roman" w:cs="Times New Roman"/>
            <w:color w:val="000000" w:themeColor="text1"/>
            <w:sz w:val="22"/>
            <w:szCs w:val="22"/>
          </w:rPr>
          <w:t>consistent</w:t>
        </w:r>
      </w:ins>
      <w:ins w:id="347" w:author="Chen Liao" w:date="2021-07-11T10:47:00Z">
        <w:r w:rsidR="001D0C12">
          <w:rPr>
            <w:rFonts w:ascii="Times New Roman" w:hAnsi="Times New Roman" w:cs="Times New Roman"/>
            <w:color w:val="000000" w:themeColor="text1"/>
            <w:sz w:val="22"/>
            <w:szCs w:val="22"/>
          </w:rPr>
          <w:t xml:space="preserve"> with each other</w:t>
        </w:r>
      </w:ins>
      <w:ins w:id="348" w:author="Chen Liao" w:date="2021-07-10T10:56:00Z">
        <w:r w:rsidR="00B72097">
          <w:rPr>
            <w:rFonts w:ascii="Times New Roman" w:hAnsi="Times New Roman" w:cs="Times New Roman"/>
            <w:color w:val="000000" w:themeColor="text1"/>
            <w:sz w:val="22"/>
            <w:szCs w:val="22"/>
          </w:rPr>
          <w:t>.</w:t>
        </w:r>
      </w:ins>
    </w:p>
    <w:p w14:paraId="2B96E1E1" w14:textId="28962C19" w:rsidR="00522068" w:rsidRPr="008B4411" w:rsidRDefault="00EF7A9B" w:rsidP="00B62E82">
      <w:pPr>
        <w:pStyle w:val="paragraph"/>
        <w:spacing w:before="0" w:beforeAutospacing="0" w:after="0" w:afterAutospacing="0" w:line="360" w:lineRule="auto"/>
        <w:ind w:firstLine="720"/>
        <w:jc w:val="both"/>
        <w:rPr>
          <w:rFonts w:ascii="Times New Roman" w:hAnsi="Times New Roman" w:cs="Times New Roman"/>
          <w:color w:val="000000" w:themeColor="text1"/>
          <w:sz w:val="22"/>
          <w:szCs w:val="22"/>
        </w:rPr>
      </w:pPr>
      <w:r w:rsidRPr="000E7E21">
        <w:rPr>
          <w:rFonts w:ascii="Times New Roman" w:hAnsi="Times New Roman" w:cs="Times New Roman"/>
          <w:color w:val="000000" w:themeColor="text1"/>
          <w:sz w:val="22"/>
          <w:szCs w:val="22"/>
        </w:rPr>
        <w:t>For four of the</w:t>
      </w:r>
      <w:ins w:id="349" w:author="Chen Liao" w:date="2021-07-10T08:18:00Z">
        <w:r w:rsidR="000E7E21">
          <w:rPr>
            <w:rFonts w:ascii="Times New Roman" w:hAnsi="Times New Roman" w:cs="Times New Roman"/>
            <w:color w:val="000000" w:themeColor="text1"/>
            <w:sz w:val="22"/>
            <w:szCs w:val="22"/>
          </w:rPr>
          <w:t xml:space="preserve"> five putative inulin degraders</w:t>
        </w:r>
      </w:ins>
      <w:ins w:id="350" w:author="Chen Liao" w:date="2021-07-10T08:20:00Z">
        <w:r w:rsidR="00622BB5">
          <w:rPr>
            <w:rFonts w:ascii="Times New Roman" w:hAnsi="Times New Roman" w:cs="Times New Roman"/>
            <w:color w:val="000000" w:themeColor="text1"/>
            <w:sz w:val="22"/>
            <w:szCs w:val="22"/>
          </w:rPr>
          <w:t xml:space="preserve"> (except </w:t>
        </w:r>
        <w:proofErr w:type="spellStart"/>
        <w:r w:rsidR="00622BB5" w:rsidRPr="00622BB5">
          <w:rPr>
            <w:rFonts w:ascii="Times New Roman" w:hAnsi="Times New Roman" w:cs="Times New Roman"/>
            <w:i/>
            <w:iCs/>
            <w:color w:val="000000" w:themeColor="text1"/>
            <w:sz w:val="22"/>
            <w:szCs w:val="22"/>
            <w:rPrChange w:id="351" w:author="Chen Liao" w:date="2021-07-10T08:20:00Z">
              <w:rPr>
                <w:rFonts w:ascii="Times New Roman" w:hAnsi="Times New Roman" w:cs="Times New Roman"/>
                <w:color w:val="000000" w:themeColor="text1"/>
                <w:sz w:val="22"/>
                <w:szCs w:val="22"/>
              </w:rPr>
            </w:rPrChange>
          </w:rPr>
          <w:t>Parasutterella</w:t>
        </w:r>
        <w:proofErr w:type="spellEnd"/>
        <w:r w:rsidR="00622BB5">
          <w:rPr>
            <w:rFonts w:ascii="Times New Roman" w:hAnsi="Times New Roman" w:cs="Times New Roman"/>
            <w:color w:val="000000" w:themeColor="text1"/>
            <w:sz w:val="22"/>
            <w:szCs w:val="22"/>
          </w:rPr>
          <w:t>)</w:t>
        </w:r>
      </w:ins>
      <w:del w:id="352" w:author="Chen Liao" w:date="2021-07-10T08:18:00Z">
        <w:r w:rsidRPr="000E7E21" w:rsidDel="000E7E21">
          <w:rPr>
            <w:rFonts w:ascii="Times New Roman" w:hAnsi="Times New Roman" w:cs="Times New Roman"/>
            <w:color w:val="000000" w:themeColor="text1"/>
            <w:sz w:val="22"/>
            <w:szCs w:val="22"/>
          </w:rPr>
          <w:delText>se bacterial taxa</w:delText>
        </w:r>
      </w:del>
      <w:r w:rsidRPr="000E7E21">
        <w:rPr>
          <w:rFonts w:ascii="Times New Roman" w:hAnsi="Times New Roman" w:cs="Times New Roman"/>
          <w:color w:val="000000" w:themeColor="text1"/>
          <w:sz w:val="22"/>
          <w:szCs w:val="22"/>
        </w:rPr>
        <w:t xml:space="preserve">, we found genetic evidence and/or </w:t>
      </w:r>
      <w:r w:rsidRPr="000E7E21">
        <w:rPr>
          <w:rFonts w:ascii="Times New Roman" w:hAnsi="Times New Roman" w:cs="Times New Roman"/>
          <w:i/>
          <w:iCs/>
          <w:color w:val="000000" w:themeColor="text1"/>
          <w:sz w:val="22"/>
          <w:szCs w:val="22"/>
        </w:rPr>
        <w:t>in vitro</w:t>
      </w:r>
      <w:r w:rsidRPr="000E7E21">
        <w:rPr>
          <w:rFonts w:ascii="Times New Roman" w:hAnsi="Times New Roman" w:cs="Times New Roman"/>
          <w:color w:val="000000" w:themeColor="text1"/>
          <w:sz w:val="22"/>
          <w:szCs w:val="22"/>
        </w:rPr>
        <w:t xml:space="preserve"> experiments from literature </w:t>
      </w:r>
      <w:r w:rsidR="003A726C" w:rsidRPr="000E7E21">
        <w:rPr>
          <w:rFonts w:ascii="Times New Roman" w:hAnsi="Times New Roman" w:cs="Times New Roman"/>
          <w:color w:val="000000" w:themeColor="text1"/>
          <w:sz w:val="22"/>
          <w:szCs w:val="22"/>
        </w:rPr>
        <w:t>to support</w:t>
      </w:r>
      <w:r w:rsidR="00651A3B" w:rsidRPr="000E7E21">
        <w:rPr>
          <w:rFonts w:ascii="Times New Roman" w:hAnsi="Times New Roman" w:cs="Times New Roman"/>
          <w:color w:val="000000" w:themeColor="text1"/>
          <w:sz w:val="22"/>
          <w:szCs w:val="22"/>
        </w:rPr>
        <w:t xml:space="preserve"> </w:t>
      </w:r>
      <w:r w:rsidR="00E02678" w:rsidRPr="000E7E21">
        <w:rPr>
          <w:rFonts w:ascii="Times New Roman" w:hAnsi="Times New Roman" w:cs="Times New Roman"/>
          <w:color w:val="000000" w:themeColor="text1"/>
          <w:sz w:val="22"/>
          <w:szCs w:val="22"/>
        </w:rPr>
        <w:t xml:space="preserve">their </w:t>
      </w:r>
      <w:r w:rsidR="009C67F4" w:rsidRPr="000E7E21">
        <w:rPr>
          <w:rFonts w:ascii="Times New Roman" w:hAnsi="Times New Roman" w:cs="Times New Roman"/>
          <w:color w:val="000000" w:themeColor="text1"/>
          <w:sz w:val="22"/>
          <w:szCs w:val="22"/>
        </w:rPr>
        <w:t xml:space="preserve">functional </w:t>
      </w:r>
      <w:r w:rsidR="003A726C" w:rsidRPr="000E7E21">
        <w:rPr>
          <w:rFonts w:ascii="Times New Roman" w:hAnsi="Times New Roman" w:cs="Times New Roman"/>
          <w:color w:val="000000" w:themeColor="text1"/>
          <w:sz w:val="22"/>
          <w:szCs w:val="22"/>
        </w:rPr>
        <w:t>role</w:t>
      </w:r>
      <w:r w:rsidR="00AA0D43" w:rsidRPr="00622BB5">
        <w:rPr>
          <w:rFonts w:ascii="Times New Roman" w:hAnsi="Times New Roman" w:cs="Times New Roman"/>
          <w:color w:val="000000" w:themeColor="text1"/>
          <w:sz w:val="22"/>
          <w:szCs w:val="22"/>
        </w:rPr>
        <w:t>s</w:t>
      </w:r>
      <w:r w:rsidR="003A726C" w:rsidRPr="00622BB5">
        <w:rPr>
          <w:rFonts w:ascii="Times New Roman" w:hAnsi="Times New Roman" w:cs="Times New Roman"/>
          <w:color w:val="000000" w:themeColor="text1"/>
          <w:sz w:val="22"/>
          <w:szCs w:val="22"/>
        </w:rPr>
        <w:t xml:space="preserve"> </w:t>
      </w:r>
      <w:r w:rsidR="00E24740" w:rsidRPr="00622BB5">
        <w:rPr>
          <w:rFonts w:ascii="Times New Roman" w:hAnsi="Times New Roman" w:cs="Times New Roman"/>
          <w:color w:val="000000" w:themeColor="text1"/>
          <w:sz w:val="22"/>
          <w:szCs w:val="22"/>
        </w:rPr>
        <w:t>in</w:t>
      </w:r>
      <w:r w:rsidR="009C67F4" w:rsidRPr="00622BB5">
        <w:rPr>
          <w:rFonts w:ascii="Times New Roman" w:hAnsi="Times New Roman" w:cs="Times New Roman"/>
          <w:color w:val="000000" w:themeColor="text1"/>
          <w:sz w:val="22"/>
          <w:szCs w:val="22"/>
        </w:rPr>
        <w:t xml:space="preserve"> inulin degradation</w:t>
      </w:r>
      <w:r w:rsidR="008175E0" w:rsidRPr="008B4411">
        <w:rPr>
          <w:rFonts w:ascii="Times New Roman" w:hAnsi="Times New Roman" w:cs="Times New Roman"/>
          <w:color w:val="000000" w:themeColor="text1"/>
          <w:sz w:val="22"/>
          <w:szCs w:val="22"/>
        </w:rPr>
        <w:t xml:space="preserve"> (</w:t>
      </w:r>
      <w:r w:rsidR="008175E0" w:rsidRPr="008B4411">
        <w:rPr>
          <w:rFonts w:ascii="Times New Roman" w:hAnsi="Times New Roman" w:cs="Times New Roman"/>
          <w:b/>
          <w:bCs/>
          <w:color w:val="000000" w:themeColor="text1"/>
          <w:sz w:val="22"/>
          <w:szCs w:val="22"/>
        </w:rPr>
        <w:t xml:space="preserve">Table </w:t>
      </w:r>
      <w:r w:rsidR="00E8561A" w:rsidRPr="005B2B85">
        <w:rPr>
          <w:rFonts w:ascii="Times New Roman" w:hAnsi="Times New Roman" w:cs="Times New Roman"/>
          <w:b/>
          <w:bCs/>
          <w:color w:val="000000" w:themeColor="text1"/>
          <w:sz w:val="22"/>
          <w:szCs w:val="22"/>
        </w:rPr>
        <w:t>S</w:t>
      </w:r>
      <w:ins w:id="353" w:author="Chen Liao" w:date="2021-07-10T08:17:00Z">
        <w:r w:rsidR="00C22E6B">
          <w:rPr>
            <w:rFonts w:ascii="Times New Roman" w:hAnsi="Times New Roman" w:cs="Times New Roman"/>
            <w:b/>
            <w:bCs/>
            <w:color w:val="000000" w:themeColor="text1"/>
            <w:sz w:val="22"/>
            <w:szCs w:val="22"/>
          </w:rPr>
          <w:t>1</w:t>
        </w:r>
      </w:ins>
      <w:del w:id="354" w:author="Chen Liao" w:date="2021-07-10T08:17:00Z">
        <w:r w:rsidR="005840AA" w:rsidRPr="005B2B85" w:rsidDel="00C22E6B">
          <w:rPr>
            <w:rFonts w:ascii="Times New Roman" w:hAnsi="Times New Roman" w:cs="Times New Roman"/>
            <w:b/>
            <w:bCs/>
            <w:color w:val="000000" w:themeColor="text1"/>
            <w:sz w:val="22"/>
            <w:szCs w:val="22"/>
          </w:rPr>
          <w:delText>3</w:delText>
        </w:r>
      </w:del>
      <w:r w:rsidR="008175E0" w:rsidRPr="005B2B85">
        <w:rPr>
          <w:rFonts w:ascii="Times New Roman" w:hAnsi="Times New Roman" w:cs="Times New Roman"/>
          <w:color w:val="000000" w:themeColor="text1"/>
          <w:sz w:val="22"/>
          <w:szCs w:val="22"/>
        </w:rPr>
        <w:t>)</w:t>
      </w:r>
      <w:r w:rsidR="00035995" w:rsidRPr="005B2B85">
        <w:rPr>
          <w:rFonts w:ascii="Times New Roman" w:hAnsi="Times New Roman" w:cs="Times New Roman"/>
          <w:color w:val="000000" w:themeColor="text1"/>
          <w:sz w:val="22"/>
          <w:szCs w:val="22"/>
        </w:rPr>
        <w:t>.</w:t>
      </w:r>
      <w:r w:rsidR="00A840D4" w:rsidRPr="00C22E6B">
        <w:rPr>
          <w:rFonts w:ascii="Times New Roman" w:hAnsi="Times New Roman" w:cs="Times New Roman"/>
          <w:color w:val="000000" w:themeColor="text1"/>
          <w:sz w:val="22"/>
          <w:szCs w:val="22"/>
        </w:rPr>
        <w:t xml:space="preserve"> For example, </w:t>
      </w:r>
      <w:r w:rsidR="00B852E4" w:rsidRPr="00C22E6B">
        <w:rPr>
          <w:rFonts w:ascii="Times New Roman" w:hAnsi="Times New Roman" w:cs="Times New Roman"/>
          <w:color w:val="000000" w:themeColor="text1"/>
          <w:sz w:val="22"/>
          <w:szCs w:val="22"/>
        </w:rPr>
        <w:t xml:space="preserve">members from </w:t>
      </w:r>
      <w:r w:rsidR="00D0544D" w:rsidRPr="00C22E6B">
        <w:rPr>
          <w:rFonts w:ascii="Times New Roman" w:hAnsi="Times New Roman" w:cs="Times New Roman"/>
          <w:i/>
          <w:iCs/>
          <w:color w:val="000000" w:themeColor="text1"/>
          <w:sz w:val="22"/>
          <w:szCs w:val="22"/>
        </w:rPr>
        <w:t>Bacteroides</w:t>
      </w:r>
      <w:r w:rsidR="00D0544D" w:rsidRPr="00C22E6B">
        <w:rPr>
          <w:rFonts w:ascii="Times New Roman" w:hAnsi="Times New Roman" w:cs="Times New Roman"/>
          <w:color w:val="000000" w:themeColor="text1"/>
          <w:sz w:val="22"/>
          <w:szCs w:val="22"/>
        </w:rPr>
        <w:t xml:space="preserve"> </w:t>
      </w:r>
      <w:r w:rsidR="00B852E4" w:rsidRPr="000E7E21">
        <w:rPr>
          <w:rFonts w:ascii="Times New Roman" w:hAnsi="Times New Roman" w:cs="Times New Roman"/>
          <w:color w:val="000000" w:themeColor="text1"/>
          <w:sz w:val="22"/>
          <w:szCs w:val="22"/>
        </w:rPr>
        <w:t xml:space="preserve">and </w:t>
      </w:r>
      <w:proofErr w:type="spellStart"/>
      <w:r w:rsidR="00B852E4" w:rsidRPr="000E7E21">
        <w:rPr>
          <w:rFonts w:ascii="Times New Roman" w:hAnsi="Times New Roman" w:cs="Times New Roman"/>
          <w:i/>
          <w:iCs/>
          <w:color w:val="000000" w:themeColor="text1"/>
          <w:sz w:val="22"/>
          <w:szCs w:val="22"/>
        </w:rPr>
        <w:t>Muribaculaceae</w:t>
      </w:r>
      <w:proofErr w:type="spellEnd"/>
      <w:r w:rsidR="00B852E4" w:rsidRPr="000E7E21">
        <w:rPr>
          <w:rFonts w:ascii="Times New Roman" w:hAnsi="Times New Roman" w:cs="Times New Roman"/>
          <w:color w:val="000000" w:themeColor="text1"/>
          <w:sz w:val="22"/>
          <w:szCs w:val="22"/>
        </w:rPr>
        <w:t xml:space="preserve"> </w:t>
      </w:r>
      <w:r w:rsidR="00D257DF" w:rsidRPr="000E7E21">
        <w:rPr>
          <w:rFonts w:ascii="Times New Roman" w:hAnsi="Times New Roman" w:cs="Times New Roman"/>
          <w:color w:val="000000" w:themeColor="text1"/>
          <w:sz w:val="22"/>
          <w:szCs w:val="22"/>
        </w:rPr>
        <w:t xml:space="preserve">contain PULs with </w:t>
      </w:r>
      <w:r w:rsidR="005264C6" w:rsidRPr="000E7E21">
        <w:rPr>
          <w:rFonts w:ascii="Times New Roman" w:hAnsi="Times New Roman" w:cs="Times New Roman"/>
          <w:color w:val="000000" w:themeColor="text1"/>
          <w:sz w:val="22"/>
          <w:szCs w:val="22"/>
        </w:rPr>
        <w:t xml:space="preserve">a </w:t>
      </w:r>
      <w:proofErr w:type="spellStart"/>
      <w:r w:rsidR="00C15639" w:rsidRPr="000E7E21">
        <w:rPr>
          <w:rFonts w:ascii="Times New Roman" w:hAnsi="Times New Roman" w:cs="Times New Roman"/>
          <w:i/>
          <w:iCs/>
          <w:color w:val="000000" w:themeColor="text1"/>
          <w:sz w:val="22"/>
          <w:szCs w:val="22"/>
        </w:rPr>
        <w:t>sus</w:t>
      </w:r>
      <w:r w:rsidR="00D0544D" w:rsidRPr="000E7E21">
        <w:rPr>
          <w:rFonts w:ascii="Times New Roman" w:hAnsi="Times New Roman" w:cs="Times New Roman"/>
          <w:i/>
          <w:iCs/>
          <w:color w:val="000000" w:themeColor="text1"/>
          <w:sz w:val="22"/>
          <w:szCs w:val="22"/>
        </w:rPr>
        <w:t>C</w:t>
      </w:r>
      <w:proofErr w:type="spellEnd"/>
      <w:r w:rsidR="00D0544D" w:rsidRPr="000E7E21">
        <w:rPr>
          <w:rFonts w:ascii="Times New Roman" w:hAnsi="Times New Roman" w:cs="Times New Roman"/>
          <w:i/>
          <w:iCs/>
          <w:color w:val="000000" w:themeColor="text1"/>
          <w:sz w:val="22"/>
          <w:szCs w:val="22"/>
        </w:rPr>
        <w:t>/</w:t>
      </w:r>
      <w:proofErr w:type="spellStart"/>
      <w:r w:rsidR="00D0544D" w:rsidRPr="000E7E21">
        <w:rPr>
          <w:rFonts w:ascii="Times New Roman" w:hAnsi="Times New Roman" w:cs="Times New Roman"/>
          <w:i/>
          <w:iCs/>
          <w:color w:val="000000" w:themeColor="text1"/>
          <w:sz w:val="22"/>
          <w:szCs w:val="22"/>
        </w:rPr>
        <w:t>sus</w:t>
      </w:r>
      <w:r w:rsidR="00C15639" w:rsidRPr="00622BB5">
        <w:rPr>
          <w:rFonts w:ascii="Times New Roman" w:hAnsi="Times New Roman" w:cs="Times New Roman"/>
          <w:i/>
          <w:iCs/>
          <w:color w:val="000000" w:themeColor="text1"/>
          <w:sz w:val="22"/>
          <w:szCs w:val="22"/>
        </w:rPr>
        <w:t>D</w:t>
      </w:r>
      <w:proofErr w:type="spellEnd"/>
      <w:r w:rsidR="00C15639" w:rsidRPr="00622BB5">
        <w:rPr>
          <w:rFonts w:ascii="Times New Roman" w:hAnsi="Times New Roman" w:cs="Times New Roman"/>
          <w:color w:val="000000" w:themeColor="text1"/>
          <w:sz w:val="22"/>
          <w:szCs w:val="22"/>
        </w:rPr>
        <w:t xml:space="preserve"> </w:t>
      </w:r>
      <w:r w:rsidR="00D0544D" w:rsidRPr="00622BB5">
        <w:rPr>
          <w:rFonts w:ascii="Times New Roman" w:hAnsi="Times New Roman" w:cs="Times New Roman"/>
          <w:color w:val="000000" w:themeColor="text1"/>
          <w:sz w:val="22"/>
          <w:szCs w:val="22"/>
        </w:rPr>
        <w:t>homologous gene pair that facilitates sensing and import of</w:t>
      </w:r>
      <w:r w:rsidR="00C15639" w:rsidRPr="00622BB5">
        <w:rPr>
          <w:rFonts w:ascii="Times New Roman" w:hAnsi="Times New Roman" w:cs="Times New Roman"/>
          <w:color w:val="000000" w:themeColor="text1"/>
          <w:sz w:val="22"/>
          <w:szCs w:val="22"/>
        </w:rPr>
        <w:t xml:space="preserve"> </w:t>
      </w:r>
      <w:r w:rsidR="00D0544D" w:rsidRPr="00622BB5">
        <w:rPr>
          <w:rFonts w:ascii="Times New Roman" w:hAnsi="Times New Roman" w:cs="Times New Roman"/>
          <w:color w:val="000000" w:themeColor="text1"/>
          <w:sz w:val="22"/>
          <w:szCs w:val="22"/>
        </w:rPr>
        <w:t>inulin</w:t>
      </w:r>
      <w:r w:rsidR="00C15639" w:rsidRPr="00622BB5">
        <w:rPr>
          <w:rFonts w:ascii="Times New Roman" w:hAnsi="Times New Roman" w:cs="Times New Roman"/>
          <w:color w:val="000000" w:themeColor="text1"/>
          <w:sz w:val="22"/>
          <w:szCs w:val="22"/>
        </w:rPr>
        <w:t xml:space="preserve"> </w:t>
      </w:r>
      <w:r w:rsidR="00C15639" w:rsidRPr="000B5B26">
        <w:rPr>
          <w:rFonts w:ascii="Times New Roman" w:hAnsi="Times New Roman" w:cs="Times New Roman"/>
          <w:color w:val="000000" w:themeColor="text1"/>
          <w:sz w:val="22"/>
          <w:szCs w:val="22"/>
        </w:rPr>
        <w:fldChar w:fldCharType="begin"/>
      </w:r>
      <w:r w:rsidR="004E0554" w:rsidRPr="00254563">
        <w:rPr>
          <w:rFonts w:ascii="Times New Roman" w:hAnsi="Times New Roman" w:cs="Times New Roman"/>
          <w:color w:val="000000" w:themeColor="text1"/>
          <w:sz w:val="22"/>
          <w:szCs w:val="22"/>
        </w:rPr>
        <w:instrText xml:space="preserve"> ADDIN NE.Ref.{E4FAEAA4-C55F-4A5C-909B-62697434F5E6}</w:instrText>
      </w:r>
      <w:r w:rsidR="00C15639" w:rsidRPr="000B5B26">
        <w:rPr>
          <w:rFonts w:ascii="Times New Roman" w:hAnsi="Times New Roman" w:cs="Times New Roman"/>
          <w:color w:val="000000" w:themeColor="text1"/>
          <w:sz w:val="22"/>
          <w:szCs w:val="22"/>
          <w:rPrChange w:id="355" w:author="Chen Liao" w:date="2021-07-09T20:20:00Z">
            <w:rPr>
              <w:rFonts w:ascii="Times New Roman" w:hAnsi="Times New Roman" w:cs="Times New Roman"/>
              <w:color w:val="000000" w:themeColor="text1"/>
              <w:sz w:val="22"/>
              <w:szCs w:val="22"/>
            </w:rPr>
          </w:rPrChange>
        </w:rPr>
        <w:fldChar w:fldCharType="separate"/>
      </w:r>
      <w:r w:rsidR="004E0554" w:rsidRPr="00254563">
        <w:rPr>
          <w:rFonts w:ascii="Times New Roman" w:hAnsi="Times New Roman" w:cs="Times New Roman"/>
          <w:color w:val="080000"/>
          <w:sz w:val="22"/>
          <w:szCs w:val="22"/>
          <w:rPrChange w:id="356" w:author="Chen Liao" w:date="2021-07-09T20:20:00Z">
            <w:rPr>
              <w:rFonts w:hAnsiTheme="minorHAnsi"/>
              <w:color w:val="080000"/>
              <w:sz w:val="22"/>
              <w:szCs w:val="22"/>
            </w:rPr>
          </w:rPrChange>
        </w:rPr>
        <w:t>[34, 35]</w:t>
      </w:r>
      <w:r w:rsidR="00C15639" w:rsidRPr="000B5B26">
        <w:rPr>
          <w:rFonts w:ascii="Times New Roman" w:hAnsi="Times New Roman" w:cs="Times New Roman"/>
          <w:color w:val="000000" w:themeColor="text1"/>
          <w:sz w:val="22"/>
          <w:szCs w:val="22"/>
        </w:rPr>
        <w:fldChar w:fldCharType="end"/>
      </w:r>
      <w:r w:rsidR="00C15639" w:rsidRPr="00254563">
        <w:rPr>
          <w:rFonts w:ascii="Times New Roman" w:hAnsi="Times New Roman" w:cs="Times New Roman"/>
          <w:color w:val="000000" w:themeColor="text1"/>
          <w:sz w:val="22"/>
          <w:szCs w:val="22"/>
        </w:rPr>
        <w:t xml:space="preserve">. </w:t>
      </w:r>
      <w:r w:rsidR="00D17812" w:rsidRPr="000B5B26">
        <w:rPr>
          <w:rFonts w:ascii="Times New Roman" w:hAnsi="Times New Roman" w:cs="Times New Roman"/>
          <w:color w:val="000000" w:themeColor="text1"/>
          <w:sz w:val="22"/>
          <w:szCs w:val="22"/>
        </w:rPr>
        <w:t>Putative i</w:t>
      </w:r>
      <w:r w:rsidR="00C15639" w:rsidRPr="0090393D">
        <w:rPr>
          <w:rFonts w:ascii="Times New Roman" w:hAnsi="Times New Roman" w:cs="Times New Roman"/>
          <w:color w:val="000000" w:themeColor="text1"/>
          <w:sz w:val="22"/>
          <w:szCs w:val="22"/>
        </w:rPr>
        <w:t xml:space="preserve">nulin PULs were also detected in </w:t>
      </w:r>
      <w:r w:rsidR="00162E96" w:rsidRPr="005B0702">
        <w:rPr>
          <w:rFonts w:ascii="Times New Roman" w:hAnsi="Times New Roman" w:cs="Times New Roman"/>
          <w:color w:val="000000" w:themeColor="text1"/>
          <w:sz w:val="22"/>
          <w:szCs w:val="22"/>
        </w:rPr>
        <w:t xml:space="preserve">the </w:t>
      </w:r>
      <w:r w:rsidR="00562B9F" w:rsidRPr="005B0702">
        <w:rPr>
          <w:rFonts w:ascii="Times New Roman" w:hAnsi="Times New Roman" w:cs="Times New Roman"/>
          <w:color w:val="000000" w:themeColor="text1"/>
          <w:sz w:val="22"/>
          <w:szCs w:val="22"/>
        </w:rPr>
        <w:t>metagenome-assembled</w:t>
      </w:r>
      <w:r w:rsidR="00C15639" w:rsidRPr="005B0702">
        <w:rPr>
          <w:rFonts w:ascii="Times New Roman" w:hAnsi="Times New Roman" w:cs="Times New Roman"/>
          <w:color w:val="000000" w:themeColor="text1"/>
          <w:sz w:val="22"/>
          <w:szCs w:val="22"/>
        </w:rPr>
        <w:t xml:space="preserve"> genomes of </w:t>
      </w:r>
      <w:r w:rsidR="006127CA" w:rsidRPr="005B0702">
        <w:rPr>
          <w:rFonts w:ascii="Times New Roman" w:hAnsi="Times New Roman" w:cs="Times New Roman"/>
          <w:i/>
          <w:iCs/>
          <w:color w:val="000000" w:themeColor="text1"/>
          <w:sz w:val="22"/>
          <w:szCs w:val="22"/>
        </w:rPr>
        <w:t xml:space="preserve">B. </w:t>
      </w:r>
      <w:proofErr w:type="spellStart"/>
      <w:r w:rsidR="00C15639" w:rsidRPr="005B0702">
        <w:rPr>
          <w:rFonts w:ascii="Times New Roman" w:hAnsi="Times New Roman" w:cs="Times New Roman"/>
          <w:i/>
          <w:iCs/>
          <w:color w:val="000000" w:themeColor="text1"/>
          <w:sz w:val="22"/>
          <w:szCs w:val="22"/>
        </w:rPr>
        <w:t>acidifaciens</w:t>
      </w:r>
      <w:proofErr w:type="spellEnd"/>
      <w:r w:rsidR="00C15639" w:rsidRPr="00C22E6B">
        <w:rPr>
          <w:rFonts w:ascii="Times New Roman" w:hAnsi="Times New Roman" w:cs="Times New Roman"/>
          <w:color w:val="000000" w:themeColor="text1"/>
          <w:sz w:val="22"/>
          <w:szCs w:val="22"/>
        </w:rPr>
        <w:t xml:space="preserve"> and </w:t>
      </w:r>
      <w:del w:id="357" w:author="Chen Liao" w:date="2021-07-10T08:17:00Z">
        <w:r w:rsidR="00E64C6B" w:rsidRPr="00C22E6B" w:rsidDel="006D15AD">
          <w:rPr>
            <w:rFonts w:ascii="Times New Roman" w:hAnsi="Times New Roman" w:cs="Times New Roman"/>
            <w:i/>
            <w:iCs/>
            <w:color w:val="000000" w:themeColor="text1"/>
            <w:sz w:val="22"/>
            <w:szCs w:val="22"/>
          </w:rPr>
          <w:delText>un</w:delText>
        </w:r>
        <w:r w:rsidR="00ED1419" w:rsidRPr="00254563" w:rsidDel="006D15AD">
          <w:rPr>
            <w:rFonts w:ascii="Times New Roman" w:hAnsi="Times New Roman" w:cs="Times New Roman"/>
            <w:i/>
            <w:iCs/>
            <w:color w:val="000000" w:themeColor="text1"/>
            <w:sz w:val="22"/>
            <w:szCs w:val="22"/>
          </w:rPr>
          <w:delText>.</w:delText>
        </w:r>
        <w:r w:rsidR="00E64C6B" w:rsidRPr="00254563" w:rsidDel="006D15AD">
          <w:rPr>
            <w:rFonts w:ascii="Times New Roman" w:hAnsi="Times New Roman" w:cs="Times New Roman"/>
            <w:i/>
            <w:iCs/>
            <w:color w:val="000000" w:themeColor="text1"/>
            <w:sz w:val="22"/>
            <w:szCs w:val="22"/>
          </w:rPr>
          <w:delText xml:space="preserve"> </w:delText>
        </w:r>
      </w:del>
      <w:proofErr w:type="spellStart"/>
      <w:r w:rsidR="00C15639" w:rsidRPr="00254563">
        <w:rPr>
          <w:rFonts w:ascii="Times New Roman" w:hAnsi="Times New Roman" w:cs="Times New Roman"/>
          <w:i/>
          <w:iCs/>
          <w:color w:val="000000" w:themeColor="text1"/>
          <w:sz w:val="22"/>
          <w:szCs w:val="22"/>
        </w:rPr>
        <w:t>Muribaculaceae</w:t>
      </w:r>
      <w:proofErr w:type="spellEnd"/>
      <w:r w:rsidR="00C15639" w:rsidRPr="00254563">
        <w:rPr>
          <w:rFonts w:ascii="Times New Roman" w:hAnsi="Times New Roman" w:cs="Times New Roman"/>
          <w:color w:val="000000" w:themeColor="text1"/>
          <w:sz w:val="22"/>
          <w:szCs w:val="22"/>
        </w:rPr>
        <w:t xml:space="preserve"> (</w:t>
      </w:r>
      <w:r w:rsidR="00B961DF" w:rsidRPr="00254563">
        <w:rPr>
          <w:rFonts w:ascii="Times New Roman" w:hAnsi="Times New Roman" w:cs="Times New Roman"/>
          <w:b/>
          <w:bCs/>
          <w:color w:val="000000" w:themeColor="text1"/>
          <w:sz w:val="22"/>
          <w:szCs w:val="22"/>
        </w:rPr>
        <w:t>Table S</w:t>
      </w:r>
      <w:ins w:id="358" w:author="Chen Liao" w:date="2021-07-10T08:17:00Z">
        <w:r w:rsidR="00C22E6B">
          <w:rPr>
            <w:rFonts w:ascii="Times New Roman" w:hAnsi="Times New Roman" w:cs="Times New Roman"/>
            <w:b/>
            <w:bCs/>
            <w:color w:val="000000" w:themeColor="text1"/>
            <w:sz w:val="22"/>
            <w:szCs w:val="22"/>
          </w:rPr>
          <w:t>2</w:t>
        </w:r>
      </w:ins>
      <w:del w:id="359" w:author="Chen Liao" w:date="2021-07-10T08:17:00Z">
        <w:r w:rsidR="00EF22BB" w:rsidRPr="00C22E6B" w:rsidDel="00C22E6B">
          <w:rPr>
            <w:rFonts w:ascii="Times New Roman" w:hAnsi="Times New Roman" w:cs="Times New Roman"/>
            <w:b/>
            <w:bCs/>
            <w:color w:val="000000" w:themeColor="text1"/>
            <w:sz w:val="22"/>
            <w:szCs w:val="22"/>
          </w:rPr>
          <w:delText>4</w:delText>
        </w:r>
      </w:del>
      <w:r w:rsidR="00C15639" w:rsidRPr="00C22E6B">
        <w:rPr>
          <w:rFonts w:ascii="Times New Roman" w:hAnsi="Times New Roman" w:cs="Times New Roman"/>
          <w:color w:val="000000" w:themeColor="text1"/>
          <w:sz w:val="22"/>
          <w:szCs w:val="22"/>
        </w:rPr>
        <w:t>).</w:t>
      </w:r>
      <w:r w:rsidR="00B62E82" w:rsidRPr="006D15AD">
        <w:rPr>
          <w:rFonts w:ascii="Times New Roman" w:hAnsi="Times New Roman" w:cs="Times New Roman"/>
          <w:color w:val="000000" w:themeColor="text1"/>
          <w:sz w:val="22"/>
          <w:szCs w:val="22"/>
        </w:rPr>
        <w:t xml:space="preserve"> </w:t>
      </w:r>
      <w:proofErr w:type="spellStart"/>
      <w:r w:rsidR="00B62E82" w:rsidRPr="000E7E21">
        <w:rPr>
          <w:rStyle w:val="fontstyle01"/>
          <w:rFonts w:ascii="Times New Roman" w:hAnsi="Times New Roman" w:cs="Times New Roman"/>
          <w:color w:val="000000" w:themeColor="text1"/>
          <w:sz w:val="22"/>
          <w:szCs w:val="22"/>
        </w:rPr>
        <w:t>Furthremore</w:t>
      </w:r>
      <w:proofErr w:type="spellEnd"/>
      <w:r w:rsidR="00522068" w:rsidRPr="000E7E21">
        <w:rPr>
          <w:rStyle w:val="fontstyle01"/>
          <w:rFonts w:ascii="Times New Roman" w:hAnsi="Times New Roman" w:cs="Times New Roman"/>
          <w:color w:val="000000" w:themeColor="text1"/>
          <w:sz w:val="22"/>
          <w:szCs w:val="22"/>
        </w:rPr>
        <w:t xml:space="preserve">, we analyzed the data from an independent study </w:t>
      </w:r>
      <w:r w:rsidR="00522068" w:rsidRPr="000B5B26">
        <w:rPr>
          <w:rStyle w:val="fontstyle01"/>
          <w:rFonts w:ascii="Times New Roman" w:hAnsi="Times New Roman" w:cs="Times New Roman"/>
          <w:color w:val="000000" w:themeColor="text1"/>
          <w:sz w:val="22"/>
          <w:szCs w:val="22"/>
        </w:rPr>
        <w:fldChar w:fldCharType="begin"/>
      </w:r>
      <w:r w:rsidR="004E0554" w:rsidRPr="00254563">
        <w:rPr>
          <w:rStyle w:val="fontstyle01"/>
          <w:rFonts w:ascii="Times New Roman" w:hAnsi="Times New Roman" w:cs="Times New Roman"/>
          <w:color w:val="000000" w:themeColor="text1"/>
          <w:sz w:val="22"/>
          <w:szCs w:val="22"/>
        </w:rPr>
        <w:instrText xml:space="preserve"> ADDIN NE.Ref.{5C2BCBAA-A856-4859-BB87-E7626982B594}</w:instrText>
      </w:r>
      <w:r w:rsidR="00522068" w:rsidRPr="000B5B26">
        <w:rPr>
          <w:rStyle w:val="fontstyle01"/>
          <w:rFonts w:ascii="Times New Roman" w:hAnsi="Times New Roman" w:cs="Times New Roman"/>
          <w:color w:val="000000" w:themeColor="text1"/>
          <w:sz w:val="22"/>
          <w:szCs w:val="22"/>
          <w:rPrChange w:id="360" w:author="Chen Liao" w:date="2021-07-09T20:20:00Z">
            <w:rPr>
              <w:rStyle w:val="fontstyle01"/>
              <w:rFonts w:ascii="Times New Roman" w:hAnsi="Times New Roman" w:cs="Times New Roman"/>
              <w:color w:val="000000" w:themeColor="text1"/>
              <w:sz w:val="22"/>
              <w:szCs w:val="22"/>
            </w:rPr>
          </w:rPrChange>
        </w:rPr>
        <w:fldChar w:fldCharType="separate"/>
      </w:r>
      <w:r w:rsidR="004E0554" w:rsidRPr="00254563">
        <w:rPr>
          <w:rFonts w:ascii="Times New Roman" w:hAnsi="Times New Roman" w:cs="Times New Roman"/>
          <w:color w:val="080000"/>
          <w:sz w:val="22"/>
          <w:szCs w:val="22"/>
          <w:rPrChange w:id="361" w:author="Chen Liao" w:date="2021-07-09T20:20:00Z">
            <w:rPr>
              <w:rFonts w:hAnsiTheme="minorHAnsi"/>
              <w:color w:val="080000"/>
              <w:sz w:val="22"/>
              <w:szCs w:val="22"/>
            </w:rPr>
          </w:rPrChange>
        </w:rPr>
        <w:t>[36]</w:t>
      </w:r>
      <w:r w:rsidR="00522068" w:rsidRPr="000B5B26">
        <w:rPr>
          <w:rStyle w:val="fontstyle01"/>
          <w:rFonts w:ascii="Times New Roman" w:hAnsi="Times New Roman" w:cs="Times New Roman"/>
          <w:color w:val="000000" w:themeColor="text1"/>
          <w:sz w:val="22"/>
          <w:szCs w:val="22"/>
        </w:rPr>
        <w:fldChar w:fldCharType="end"/>
      </w:r>
      <w:r w:rsidR="00522068" w:rsidRPr="00254563">
        <w:rPr>
          <w:rStyle w:val="fontstyle01"/>
          <w:rFonts w:ascii="Times New Roman" w:hAnsi="Times New Roman" w:cs="Times New Roman"/>
          <w:color w:val="000000" w:themeColor="text1"/>
          <w:sz w:val="22"/>
          <w:szCs w:val="22"/>
        </w:rPr>
        <w:t>, which profiled the murine gut microbiota composition after inulin intervention</w:t>
      </w:r>
      <w:r w:rsidR="00B62E82" w:rsidRPr="005B0702">
        <w:rPr>
          <w:rStyle w:val="fontstyle01"/>
          <w:rFonts w:ascii="Times New Roman" w:hAnsi="Times New Roman" w:cs="Times New Roman"/>
          <w:color w:val="000000" w:themeColor="text1"/>
          <w:sz w:val="22"/>
          <w:szCs w:val="22"/>
        </w:rPr>
        <w:t xml:space="preserve"> for two weeks</w:t>
      </w:r>
      <w:r w:rsidR="00522068" w:rsidRPr="005B0702">
        <w:rPr>
          <w:rStyle w:val="fontstyle01"/>
          <w:rFonts w:ascii="Times New Roman" w:hAnsi="Times New Roman" w:cs="Times New Roman"/>
          <w:color w:val="000000" w:themeColor="text1"/>
          <w:sz w:val="22"/>
          <w:szCs w:val="22"/>
        </w:rPr>
        <w:t>. Analysis of this independent experiment found similar dynamics in gut microbiota diversity and composition (</w:t>
      </w:r>
      <w:r w:rsidR="00522068" w:rsidRPr="005B0702">
        <w:rPr>
          <w:rStyle w:val="fontstyle01"/>
          <w:rFonts w:ascii="Times New Roman" w:hAnsi="Times New Roman" w:cs="Times New Roman"/>
          <w:b/>
          <w:bCs/>
          <w:color w:val="000000" w:themeColor="text1"/>
          <w:sz w:val="22"/>
          <w:szCs w:val="22"/>
        </w:rPr>
        <w:t>Fig. S</w:t>
      </w:r>
      <w:ins w:id="362" w:author="Chen Liao" w:date="2021-07-10T10:46:00Z">
        <w:r w:rsidR="0039203E">
          <w:rPr>
            <w:rStyle w:val="fontstyle01"/>
            <w:rFonts w:ascii="Times New Roman" w:hAnsi="Times New Roman" w:cs="Times New Roman"/>
            <w:b/>
            <w:bCs/>
            <w:color w:val="000000" w:themeColor="text1"/>
            <w:sz w:val="22"/>
            <w:szCs w:val="22"/>
          </w:rPr>
          <w:t>8</w:t>
        </w:r>
      </w:ins>
      <w:ins w:id="363" w:author="Chen Liao" w:date="2021-07-10T15:37:00Z">
        <w:r w:rsidR="00BF72CC">
          <w:rPr>
            <w:rStyle w:val="fontstyle01"/>
            <w:rFonts w:ascii="Times New Roman" w:hAnsi="Times New Roman" w:cs="Times New Roman"/>
            <w:b/>
            <w:bCs/>
            <w:color w:val="000000" w:themeColor="text1"/>
            <w:sz w:val="22"/>
            <w:szCs w:val="22"/>
          </w:rPr>
          <w:t>A,B</w:t>
        </w:r>
      </w:ins>
      <w:del w:id="364" w:author="Chen Liao" w:date="2021-07-10T08:18:00Z">
        <w:r w:rsidR="00522068" w:rsidRPr="005B0702" w:rsidDel="006D15AD">
          <w:rPr>
            <w:rStyle w:val="fontstyle01"/>
            <w:rFonts w:ascii="Times New Roman" w:hAnsi="Times New Roman" w:cs="Times New Roman"/>
            <w:b/>
            <w:bCs/>
            <w:color w:val="000000" w:themeColor="text1"/>
            <w:sz w:val="22"/>
            <w:szCs w:val="22"/>
          </w:rPr>
          <w:delText>11</w:delText>
        </w:r>
      </w:del>
      <w:r w:rsidR="00522068" w:rsidRPr="006D15AD">
        <w:rPr>
          <w:rStyle w:val="fontstyle01"/>
          <w:rFonts w:ascii="Times New Roman" w:hAnsi="Times New Roman" w:cs="Times New Roman"/>
          <w:color w:val="000000" w:themeColor="text1"/>
          <w:sz w:val="22"/>
          <w:szCs w:val="22"/>
        </w:rPr>
        <w:t xml:space="preserve">). Although bacterial absolute </w:t>
      </w:r>
      <w:proofErr w:type="spellStart"/>
      <w:r w:rsidR="00522068" w:rsidRPr="006D15AD">
        <w:rPr>
          <w:rStyle w:val="fontstyle01"/>
          <w:rFonts w:ascii="Times New Roman" w:hAnsi="Times New Roman" w:cs="Times New Roman"/>
          <w:color w:val="000000" w:themeColor="text1"/>
          <w:sz w:val="22"/>
          <w:szCs w:val="22"/>
        </w:rPr>
        <w:t>abudance</w:t>
      </w:r>
      <w:proofErr w:type="spellEnd"/>
      <w:r w:rsidR="00522068" w:rsidRPr="006D15AD">
        <w:rPr>
          <w:rStyle w:val="fontstyle01"/>
          <w:rFonts w:ascii="Times New Roman" w:hAnsi="Times New Roman" w:cs="Times New Roman"/>
          <w:color w:val="000000" w:themeColor="text1"/>
          <w:sz w:val="22"/>
          <w:szCs w:val="22"/>
        </w:rPr>
        <w:t xml:space="preserve"> was unavailable in this data, we applied </w:t>
      </w:r>
      <w:proofErr w:type="spellStart"/>
      <w:r w:rsidR="00522068" w:rsidRPr="006D15AD">
        <w:rPr>
          <w:rStyle w:val="fontstyle01"/>
          <w:rFonts w:ascii="Times New Roman" w:hAnsi="Times New Roman" w:cs="Times New Roman"/>
          <w:color w:val="000000" w:themeColor="text1"/>
          <w:sz w:val="22"/>
          <w:szCs w:val="22"/>
        </w:rPr>
        <w:t>gLV</w:t>
      </w:r>
      <w:proofErr w:type="spellEnd"/>
      <w:r w:rsidR="00522068" w:rsidRPr="006D15AD">
        <w:rPr>
          <w:rStyle w:val="fontstyle01"/>
          <w:rFonts w:ascii="Times New Roman" w:hAnsi="Times New Roman" w:cs="Times New Roman"/>
          <w:color w:val="000000" w:themeColor="text1"/>
          <w:sz w:val="22"/>
          <w:szCs w:val="22"/>
        </w:rPr>
        <w:t xml:space="preserve">-based inference to the relative abundance profiles and </w:t>
      </w:r>
      <w:r w:rsidR="00B62E82" w:rsidRPr="006D15AD">
        <w:rPr>
          <w:rStyle w:val="fontstyle01"/>
          <w:rFonts w:ascii="Times New Roman" w:hAnsi="Times New Roman" w:cs="Times New Roman"/>
          <w:color w:val="000000" w:themeColor="text1"/>
          <w:sz w:val="22"/>
          <w:szCs w:val="22"/>
        </w:rPr>
        <w:t>again</w:t>
      </w:r>
      <w:r w:rsidR="00522068" w:rsidRPr="000E7E21">
        <w:rPr>
          <w:rStyle w:val="fontstyle01"/>
          <w:rFonts w:ascii="Times New Roman" w:hAnsi="Times New Roman" w:cs="Times New Roman"/>
          <w:color w:val="000000" w:themeColor="text1"/>
          <w:sz w:val="22"/>
          <w:szCs w:val="22"/>
        </w:rPr>
        <w:t xml:space="preserve"> identified </w:t>
      </w:r>
      <w:r w:rsidR="00522068" w:rsidRPr="000E7E21">
        <w:rPr>
          <w:rFonts w:ascii="Times New Roman" w:hAnsi="Times New Roman" w:cs="Times New Roman"/>
          <w:i/>
          <w:iCs/>
          <w:color w:val="000000" w:themeColor="text1"/>
          <w:sz w:val="22"/>
          <w:szCs w:val="22"/>
        </w:rPr>
        <w:t xml:space="preserve">B. </w:t>
      </w:r>
      <w:proofErr w:type="spellStart"/>
      <w:r w:rsidR="00522068" w:rsidRPr="000E7E21">
        <w:rPr>
          <w:rFonts w:ascii="Times New Roman" w:hAnsi="Times New Roman" w:cs="Times New Roman"/>
          <w:i/>
          <w:iCs/>
          <w:color w:val="000000" w:themeColor="text1"/>
          <w:sz w:val="22"/>
          <w:szCs w:val="22"/>
        </w:rPr>
        <w:t>acidifaciens</w:t>
      </w:r>
      <w:proofErr w:type="spellEnd"/>
      <w:r w:rsidR="00522068" w:rsidRPr="000E7E21">
        <w:rPr>
          <w:rFonts w:ascii="Times New Roman" w:hAnsi="Times New Roman" w:cs="Times New Roman"/>
          <w:color w:val="000000" w:themeColor="text1"/>
          <w:sz w:val="22"/>
          <w:szCs w:val="22"/>
        </w:rPr>
        <w:t xml:space="preserve"> as a primary degrader of inulin</w:t>
      </w:r>
      <w:ins w:id="365" w:author="Chen Liao" w:date="2021-07-10T15:38:00Z">
        <w:r w:rsidR="00BF72CC">
          <w:rPr>
            <w:rFonts w:ascii="Times New Roman" w:hAnsi="Times New Roman" w:cs="Times New Roman"/>
            <w:color w:val="000000" w:themeColor="text1"/>
            <w:sz w:val="22"/>
            <w:szCs w:val="22"/>
          </w:rPr>
          <w:t xml:space="preserve"> </w:t>
        </w:r>
        <w:r w:rsidR="00BF72CC" w:rsidRPr="005B0702">
          <w:rPr>
            <w:rStyle w:val="fontstyle01"/>
            <w:rFonts w:ascii="Times New Roman" w:hAnsi="Times New Roman" w:cs="Times New Roman"/>
            <w:color w:val="000000" w:themeColor="text1"/>
            <w:sz w:val="22"/>
            <w:szCs w:val="22"/>
          </w:rPr>
          <w:t>(</w:t>
        </w:r>
        <w:r w:rsidR="00BF72CC" w:rsidRPr="005B0702">
          <w:rPr>
            <w:rStyle w:val="fontstyle01"/>
            <w:rFonts w:ascii="Times New Roman" w:hAnsi="Times New Roman" w:cs="Times New Roman"/>
            <w:b/>
            <w:bCs/>
            <w:color w:val="000000" w:themeColor="text1"/>
            <w:sz w:val="22"/>
            <w:szCs w:val="22"/>
          </w:rPr>
          <w:t>Fig. S</w:t>
        </w:r>
        <w:r w:rsidR="00BF72CC">
          <w:rPr>
            <w:rStyle w:val="fontstyle01"/>
            <w:rFonts w:ascii="Times New Roman" w:hAnsi="Times New Roman" w:cs="Times New Roman"/>
            <w:b/>
            <w:bCs/>
            <w:color w:val="000000" w:themeColor="text1"/>
            <w:sz w:val="22"/>
            <w:szCs w:val="22"/>
          </w:rPr>
          <w:t>8C</w:t>
        </w:r>
        <w:r w:rsidR="00BF72CC" w:rsidRPr="006D15AD">
          <w:rPr>
            <w:rStyle w:val="fontstyle01"/>
            <w:rFonts w:ascii="Times New Roman" w:hAnsi="Times New Roman" w:cs="Times New Roman"/>
            <w:color w:val="000000" w:themeColor="text1"/>
            <w:sz w:val="22"/>
            <w:szCs w:val="22"/>
          </w:rPr>
          <w:t>)</w:t>
        </w:r>
      </w:ins>
      <w:r w:rsidR="00522068" w:rsidRPr="000E7E21">
        <w:rPr>
          <w:rFonts w:ascii="Times New Roman" w:hAnsi="Times New Roman" w:cs="Times New Roman"/>
          <w:color w:val="000000" w:themeColor="text1"/>
          <w:sz w:val="22"/>
          <w:szCs w:val="22"/>
        </w:rPr>
        <w:t>.</w:t>
      </w:r>
    </w:p>
    <w:p w14:paraId="5768A935" w14:textId="07719CA8" w:rsidR="00CD7252" w:rsidRPr="00BC2E3A" w:rsidRDefault="00D8772B" w:rsidP="00225DC0">
      <w:pPr>
        <w:pStyle w:val="paragraph"/>
        <w:spacing w:before="0" w:beforeAutospacing="0" w:after="0" w:afterAutospacing="0" w:line="360" w:lineRule="auto"/>
        <w:ind w:firstLine="720"/>
        <w:jc w:val="both"/>
        <w:rPr>
          <w:rFonts w:ascii="Times New Roman" w:hAnsi="Times New Roman" w:cs="Times New Roman"/>
          <w:color w:val="000000" w:themeColor="text1"/>
          <w:sz w:val="22"/>
          <w:szCs w:val="22"/>
        </w:rPr>
      </w:pPr>
      <w:ins w:id="366" w:author="Chen Liao" w:date="2021-07-10T15:57:00Z">
        <w:r>
          <w:rPr>
            <w:rFonts w:ascii="Times New Roman" w:hAnsi="Times New Roman" w:cs="Times New Roman"/>
            <w:color w:val="000000" w:themeColor="text1"/>
            <w:sz w:val="22"/>
            <w:szCs w:val="22"/>
          </w:rPr>
          <w:t>Since not all bacteria grow by m</w:t>
        </w:r>
      </w:ins>
      <w:ins w:id="367" w:author="Chen Liao" w:date="2021-07-10T15:58:00Z">
        <w:r>
          <w:rPr>
            <w:rFonts w:ascii="Times New Roman" w:hAnsi="Times New Roman" w:cs="Times New Roman"/>
            <w:color w:val="000000" w:themeColor="text1"/>
            <w:sz w:val="22"/>
            <w:szCs w:val="22"/>
          </w:rPr>
          <w:t xml:space="preserve">etabolizing inulin directly, </w:t>
        </w:r>
      </w:ins>
      <w:del w:id="368" w:author="Chen Liao" w:date="2021-07-10T15:58:00Z">
        <w:r w:rsidR="003F0C65" w:rsidRPr="000B6755" w:rsidDel="00D8772B">
          <w:rPr>
            <w:rFonts w:ascii="Times New Roman" w:hAnsi="Times New Roman" w:cs="Times New Roman"/>
            <w:color w:val="000000" w:themeColor="text1"/>
            <w:sz w:val="22"/>
            <w:szCs w:val="22"/>
          </w:rPr>
          <w:delText xml:space="preserve">Alternatively, </w:delText>
        </w:r>
      </w:del>
      <w:r w:rsidR="003F0C65" w:rsidRPr="000B6755">
        <w:rPr>
          <w:rFonts w:ascii="Times New Roman" w:hAnsi="Times New Roman" w:cs="Times New Roman"/>
          <w:color w:val="000000" w:themeColor="text1"/>
          <w:sz w:val="22"/>
          <w:szCs w:val="22"/>
        </w:rPr>
        <w:t>we</w:t>
      </w:r>
      <w:r w:rsidR="009E07FC" w:rsidRPr="000B6755">
        <w:rPr>
          <w:rFonts w:ascii="Times New Roman" w:hAnsi="Times New Roman" w:cs="Times New Roman"/>
          <w:color w:val="000000" w:themeColor="text1"/>
          <w:sz w:val="22"/>
          <w:szCs w:val="22"/>
        </w:rPr>
        <w:t xml:space="preserve"> </w:t>
      </w:r>
      <w:ins w:id="369" w:author="Chen Liao" w:date="2021-07-10T15:58:00Z">
        <w:r>
          <w:rPr>
            <w:rFonts w:ascii="Times New Roman" w:hAnsi="Times New Roman" w:cs="Times New Roman"/>
            <w:color w:val="000000" w:themeColor="text1"/>
            <w:sz w:val="22"/>
            <w:szCs w:val="22"/>
          </w:rPr>
          <w:t xml:space="preserve">alternatively </w:t>
        </w:r>
      </w:ins>
      <w:r w:rsidR="009E07FC" w:rsidRPr="000B6755">
        <w:rPr>
          <w:rFonts w:ascii="Times New Roman" w:hAnsi="Times New Roman" w:cs="Times New Roman"/>
          <w:color w:val="000000" w:themeColor="text1"/>
          <w:sz w:val="22"/>
          <w:szCs w:val="22"/>
        </w:rPr>
        <w:t>us</w:t>
      </w:r>
      <w:r w:rsidR="003F0C65" w:rsidRPr="000B6755">
        <w:rPr>
          <w:rFonts w:ascii="Times New Roman" w:hAnsi="Times New Roman" w:cs="Times New Roman"/>
          <w:color w:val="000000" w:themeColor="text1"/>
          <w:sz w:val="22"/>
          <w:szCs w:val="22"/>
        </w:rPr>
        <w:t>ed</w:t>
      </w:r>
      <w:r w:rsidR="009E07FC" w:rsidRPr="00B72097">
        <w:rPr>
          <w:rFonts w:ascii="Times New Roman" w:hAnsi="Times New Roman" w:cs="Times New Roman"/>
          <w:color w:val="000000" w:themeColor="text1"/>
          <w:sz w:val="22"/>
          <w:szCs w:val="22"/>
        </w:rPr>
        <w:t xml:space="preserve"> the statistical test of </w:t>
      </w:r>
      <w:del w:id="370" w:author="Chen Liao" w:date="2021-07-10T10:49:00Z">
        <w:r w:rsidR="009E07FC" w:rsidRPr="00254563" w:rsidDel="000B6755">
          <w:rPr>
            <w:rFonts w:ascii="Times New Roman" w:hAnsi="Times New Roman" w:cs="Times New Roman"/>
            <w:color w:val="000000" w:themeColor="text1"/>
            <w:sz w:val="22"/>
            <w:szCs w:val="22"/>
          </w:rPr>
          <w:delText xml:space="preserve"> </w:delText>
        </w:r>
      </w:del>
      <w:r w:rsidR="009E07FC" w:rsidRPr="00254563">
        <w:rPr>
          <w:rFonts w:ascii="Times New Roman" w:hAnsi="Times New Roman" w:cs="Times New Roman"/>
          <w:color w:val="000000" w:themeColor="text1"/>
          <w:sz w:val="22"/>
          <w:szCs w:val="22"/>
        </w:rPr>
        <w:t>responsiveness</w:t>
      </w:r>
      <w:r w:rsidR="003F0C65" w:rsidRPr="00254563">
        <w:rPr>
          <w:rFonts w:ascii="Times New Roman" w:hAnsi="Times New Roman" w:cs="Times New Roman"/>
          <w:color w:val="000000" w:themeColor="text1"/>
          <w:sz w:val="22"/>
          <w:szCs w:val="22"/>
        </w:rPr>
        <w:t xml:space="preserve"> (</w:t>
      </w:r>
      <w:del w:id="371" w:author="Chen Liao" w:date="2021-07-10T10:49:00Z">
        <w:r w:rsidR="003F0C65" w:rsidRPr="00254563" w:rsidDel="000B6755">
          <w:rPr>
            <w:rFonts w:ascii="Times New Roman" w:hAnsi="Times New Roman" w:cs="Times New Roman"/>
            <w:b/>
            <w:bCs/>
            <w:color w:val="000000" w:themeColor="text1"/>
            <w:sz w:val="22"/>
            <w:szCs w:val="22"/>
          </w:rPr>
          <w:delText xml:space="preserve">Figure </w:delText>
        </w:r>
      </w:del>
      <w:ins w:id="372" w:author="Chen Liao" w:date="2021-07-10T10:49:00Z">
        <w:r w:rsidR="000B6755" w:rsidRPr="00254563">
          <w:rPr>
            <w:rFonts w:ascii="Times New Roman" w:hAnsi="Times New Roman" w:cs="Times New Roman"/>
            <w:b/>
            <w:bCs/>
            <w:color w:val="000000" w:themeColor="text1"/>
            <w:sz w:val="22"/>
            <w:szCs w:val="22"/>
          </w:rPr>
          <w:t>Fig</w:t>
        </w:r>
        <w:r w:rsidR="000B6755">
          <w:rPr>
            <w:rFonts w:ascii="Times New Roman" w:hAnsi="Times New Roman" w:cs="Times New Roman"/>
            <w:b/>
            <w:bCs/>
            <w:color w:val="000000" w:themeColor="text1"/>
            <w:sz w:val="22"/>
            <w:szCs w:val="22"/>
          </w:rPr>
          <w:t>.</w:t>
        </w:r>
        <w:r w:rsidR="000B6755" w:rsidRPr="000B6755">
          <w:rPr>
            <w:rFonts w:ascii="Times New Roman" w:hAnsi="Times New Roman" w:cs="Times New Roman"/>
            <w:b/>
            <w:bCs/>
            <w:color w:val="000000" w:themeColor="text1"/>
            <w:sz w:val="22"/>
            <w:szCs w:val="22"/>
          </w:rPr>
          <w:t xml:space="preserve"> </w:t>
        </w:r>
      </w:ins>
      <w:r w:rsidR="003F0C65" w:rsidRPr="00B72097">
        <w:rPr>
          <w:rFonts w:ascii="Times New Roman" w:hAnsi="Times New Roman" w:cs="Times New Roman"/>
          <w:b/>
          <w:bCs/>
          <w:color w:val="000000" w:themeColor="text1"/>
          <w:sz w:val="22"/>
          <w:szCs w:val="22"/>
        </w:rPr>
        <w:t>3A</w:t>
      </w:r>
      <w:ins w:id="373" w:author="Chen Liao" w:date="2021-07-10T22:08:00Z">
        <w:r w:rsidR="00BC2E3A">
          <w:rPr>
            <w:rFonts w:ascii="Times New Roman" w:hAnsi="Times New Roman" w:cs="Times New Roman"/>
            <w:b/>
            <w:bCs/>
            <w:color w:val="000000" w:themeColor="text1"/>
            <w:sz w:val="22"/>
            <w:szCs w:val="22"/>
          </w:rPr>
          <w:t xml:space="preserve">; </w:t>
        </w:r>
      </w:ins>
      <w:del w:id="374" w:author="Chen Liao" w:date="2021-07-10T22:08:00Z">
        <w:r w:rsidR="003F0C65" w:rsidRPr="00B72097" w:rsidDel="00BC2E3A">
          <w:rPr>
            <w:rFonts w:ascii="Times New Roman" w:hAnsi="Times New Roman" w:cs="Times New Roman"/>
            <w:color w:val="000000" w:themeColor="text1"/>
            <w:sz w:val="22"/>
            <w:szCs w:val="22"/>
          </w:rPr>
          <w:delText>)</w:delText>
        </w:r>
        <w:r w:rsidR="009E07FC" w:rsidRPr="00B72097" w:rsidDel="00BC2E3A">
          <w:rPr>
            <w:rFonts w:ascii="Times New Roman" w:hAnsi="Times New Roman" w:cs="Times New Roman"/>
            <w:color w:val="000000" w:themeColor="text1"/>
            <w:sz w:val="22"/>
            <w:szCs w:val="22"/>
          </w:rPr>
          <w:delText xml:space="preserve"> </w:delText>
        </w:r>
      </w:del>
      <w:del w:id="375" w:author="Chen Liao" w:date="2021-07-10T22:07:00Z">
        <w:r w:rsidR="009E07FC" w:rsidRPr="00B72097" w:rsidDel="00BC2E3A">
          <w:rPr>
            <w:rFonts w:ascii="Times New Roman" w:hAnsi="Times New Roman" w:cs="Times New Roman"/>
            <w:color w:val="000000" w:themeColor="text1"/>
            <w:sz w:val="22"/>
            <w:szCs w:val="22"/>
          </w:rPr>
          <w:delText>to identify “</w:delText>
        </w:r>
        <w:r w:rsidR="003F0C65" w:rsidRPr="00B72097" w:rsidDel="00BC2E3A">
          <w:rPr>
            <w:rFonts w:ascii="Times New Roman" w:hAnsi="Times New Roman" w:cs="Times New Roman"/>
            <w:color w:val="000000" w:themeColor="text1"/>
            <w:sz w:val="22"/>
            <w:szCs w:val="22"/>
          </w:rPr>
          <w:delText>generic</w:delText>
        </w:r>
        <w:r w:rsidR="009E07FC" w:rsidRPr="00BF72CC" w:rsidDel="00BC2E3A">
          <w:rPr>
            <w:rFonts w:ascii="Times New Roman" w:hAnsi="Times New Roman" w:cs="Times New Roman"/>
            <w:color w:val="000000" w:themeColor="text1"/>
            <w:sz w:val="22"/>
            <w:szCs w:val="22"/>
          </w:rPr>
          <w:delText xml:space="preserve"> responders” (</w:delText>
        </w:r>
      </w:del>
      <w:proofErr w:type="spellStart"/>
      <w:r w:rsidR="009E07FC" w:rsidRPr="00D8772B">
        <w:rPr>
          <w:rFonts w:ascii="Times New Roman" w:eastAsia="Times New Roman" w:hAnsi="Times New Roman" w:cs="Times New Roman"/>
          <w:i/>
          <w:iCs/>
          <w:color w:val="000000" w:themeColor="text1"/>
          <w:sz w:val="22"/>
          <w:szCs w:val="22"/>
        </w:rPr>
        <w:t>Pr</w:t>
      </w:r>
      <w:proofErr w:type="spellEnd"/>
      <w:del w:id="376" w:author="Chen Liao" w:date="2021-07-11T10:54:00Z">
        <w:r w:rsidR="009E07FC" w:rsidRPr="00D8772B" w:rsidDel="00C736C2">
          <w:rPr>
            <w:rFonts w:ascii="Times New Roman" w:eastAsia="Times New Roman" w:hAnsi="Times New Roman" w:cs="Times New Roman"/>
            <w:i/>
            <w:iCs/>
            <w:color w:val="000000" w:themeColor="text1"/>
            <w:sz w:val="22"/>
            <w:szCs w:val="22"/>
          </w:rPr>
          <w:delText xml:space="preserve"> </w:delText>
        </w:r>
      </w:del>
      <w:r w:rsidR="009E07FC" w:rsidRPr="00D8772B">
        <w:rPr>
          <w:rFonts w:ascii="Times New Roman" w:hAnsi="Times New Roman" w:cs="Times New Roman"/>
          <w:color w:val="000000" w:themeColor="text1"/>
          <w:sz w:val="22"/>
          <w:szCs w:val="22"/>
        </w:rPr>
        <w:t>&lt;0.05</w:t>
      </w:r>
      <w:del w:id="377" w:author="Chen Liao" w:date="2021-07-10T22:08:00Z">
        <w:r w:rsidR="009E07FC" w:rsidRPr="00D8772B" w:rsidDel="00BC2E3A">
          <w:rPr>
            <w:rFonts w:ascii="Times New Roman" w:hAnsi="Times New Roman" w:cs="Times New Roman"/>
            <w:color w:val="000000" w:themeColor="text1"/>
            <w:sz w:val="22"/>
            <w:szCs w:val="22"/>
          </w:rPr>
          <w:delText>,</w:delText>
        </w:r>
      </w:del>
      <w:r w:rsidR="009E07FC" w:rsidRPr="00D8772B">
        <w:rPr>
          <w:rFonts w:ascii="Times New Roman" w:hAnsi="Times New Roman" w:cs="Times New Roman"/>
          <w:color w:val="000000" w:themeColor="text1"/>
          <w:sz w:val="22"/>
          <w:szCs w:val="22"/>
        </w:rPr>
        <w:t xml:space="preserve"> after </w:t>
      </w:r>
      <w:proofErr w:type="spellStart"/>
      <w:r w:rsidR="009E07FC" w:rsidRPr="00D8772B">
        <w:rPr>
          <w:rFonts w:ascii="Times New Roman" w:hAnsi="Times New Roman" w:cs="Times New Roman"/>
          <w:color w:val="000000" w:themeColor="text1"/>
          <w:sz w:val="22"/>
          <w:szCs w:val="22"/>
        </w:rPr>
        <w:t>multi</w:t>
      </w:r>
      <w:del w:id="378" w:author="Chen Liao" w:date="2021-07-11T10:54:00Z">
        <w:r w:rsidR="009E07FC" w:rsidRPr="00D8772B" w:rsidDel="00C736C2">
          <w:rPr>
            <w:rFonts w:ascii="Times New Roman" w:hAnsi="Times New Roman" w:cs="Times New Roman"/>
            <w:color w:val="000000" w:themeColor="text1"/>
            <w:sz w:val="22"/>
            <w:szCs w:val="22"/>
          </w:rPr>
          <w:delText xml:space="preserve">ple </w:delText>
        </w:r>
      </w:del>
      <w:r w:rsidR="009E07FC" w:rsidRPr="00D8772B">
        <w:rPr>
          <w:rFonts w:ascii="Times New Roman" w:hAnsi="Times New Roman" w:cs="Times New Roman"/>
          <w:color w:val="000000" w:themeColor="text1"/>
          <w:sz w:val="22"/>
          <w:szCs w:val="22"/>
        </w:rPr>
        <w:t>test</w:t>
      </w:r>
      <w:proofErr w:type="spellEnd"/>
      <w:r w:rsidR="009E07FC" w:rsidRPr="00D8772B">
        <w:rPr>
          <w:rFonts w:ascii="Times New Roman" w:hAnsi="Times New Roman" w:cs="Times New Roman"/>
          <w:color w:val="000000" w:themeColor="text1"/>
          <w:sz w:val="22"/>
          <w:szCs w:val="22"/>
        </w:rPr>
        <w:t xml:space="preserve"> correction)</w:t>
      </w:r>
      <w:ins w:id="379" w:author="Chen Liao" w:date="2021-07-10T16:00:00Z">
        <w:r w:rsidR="006B2E80">
          <w:rPr>
            <w:rFonts w:ascii="Times New Roman" w:hAnsi="Times New Roman" w:cs="Times New Roman"/>
            <w:color w:val="000000" w:themeColor="text1"/>
            <w:sz w:val="22"/>
            <w:szCs w:val="22"/>
          </w:rPr>
          <w:t xml:space="preserve"> </w:t>
        </w:r>
      </w:ins>
      <w:ins w:id="380" w:author="Chen Liao" w:date="2021-07-10T22:08:00Z">
        <w:r w:rsidR="00BC2E3A">
          <w:rPr>
            <w:rFonts w:ascii="Times New Roman" w:hAnsi="Times New Roman" w:cs="Times New Roman"/>
            <w:color w:val="000000" w:themeColor="text1"/>
            <w:sz w:val="22"/>
            <w:szCs w:val="22"/>
          </w:rPr>
          <w:t xml:space="preserve">to identify all bacterial taxa </w:t>
        </w:r>
      </w:ins>
      <w:ins w:id="381" w:author="Chen Liao" w:date="2021-07-10T21:39:00Z">
        <w:r w:rsidR="00D945B8">
          <w:rPr>
            <w:rFonts w:ascii="Times New Roman" w:hAnsi="Times New Roman" w:cs="Times New Roman"/>
            <w:color w:val="000000" w:themeColor="text1"/>
            <w:sz w:val="22"/>
            <w:szCs w:val="22"/>
          </w:rPr>
          <w:t xml:space="preserve">that </w:t>
        </w:r>
        <w:proofErr w:type="spellStart"/>
        <w:r w:rsidR="00D945B8">
          <w:rPr>
            <w:rFonts w:ascii="Times New Roman" w:hAnsi="Times New Roman" w:cs="Times New Roman"/>
            <w:color w:val="000000" w:themeColor="text1"/>
            <w:sz w:val="22"/>
            <w:szCs w:val="22"/>
          </w:rPr>
          <w:t>exihibited</w:t>
        </w:r>
        <w:proofErr w:type="spellEnd"/>
        <w:r w:rsidR="00D945B8">
          <w:rPr>
            <w:rFonts w:ascii="Times New Roman" w:hAnsi="Times New Roman" w:cs="Times New Roman"/>
            <w:color w:val="000000" w:themeColor="text1"/>
            <w:sz w:val="22"/>
            <w:szCs w:val="22"/>
          </w:rPr>
          <w:t xml:space="preserve"> </w:t>
        </w:r>
      </w:ins>
      <w:ins w:id="382" w:author="Chen Liao" w:date="2021-07-10T16:01:00Z">
        <w:r w:rsidR="006B2E80">
          <w:rPr>
            <w:rFonts w:ascii="Times New Roman" w:hAnsi="Times New Roman" w:cs="Times New Roman"/>
            <w:color w:val="000000" w:themeColor="text1"/>
            <w:sz w:val="22"/>
            <w:szCs w:val="22"/>
          </w:rPr>
          <w:lastRenderedPageBreak/>
          <w:t>different</w:t>
        </w:r>
      </w:ins>
      <w:ins w:id="383" w:author="Chen Liao" w:date="2021-07-11T10:56:00Z">
        <w:r w:rsidR="00EA6C39">
          <w:rPr>
            <w:rFonts w:ascii="Times New Roman" w:hAnsi="Times New Roman" w:cs="Times New Roman"/>
            <w:color w:val="000000" w:themeColor="text1"/>
            <w:sz w:val="22"/>
            <w:szCs w:val="22"/>
          </w:rPr>
          <w:t>ial</w:t>
        </w:r>
      </w:ins>
      <w:ins w:id="384" w:author="Chen Liao" w:date="2021-07-10T16:01:00Z">
        <w:r w:rsidR="006B2E80">
          <w:rPr>
            <w:rFonts w:ascii="Times New Roman" w:hAnsi="Times New Roman" w:cs="Times New Roman"/>
            <w:color w:val="000000" w:themeColor="text1"/>
            <w:sz w:val="22"/>
            <w:szCs w:val="22"/>
          </w:rPr>
          <w:t xml:space="preserve"> </w:t>
        </w:r>
      </w:ins>
      <w:ins w:id="385" w:author="Chen Liao" w:date="2021-07-10T21:40:00Z">
        <w:r w:rsidR="00D945B8">
          <w:rPr>
            <w:rFonts w:ascii="Times New Roman" w:hAnsi="Times New Roman" w:cs="Times New Roman"/>
            <w:color w:val="000000" w:themeColor="text1"/>
            <w:sz w:val="22"/>
            <w:szCs w:val="22"/>
          </w:rPr>
          <w:t>responses</w:t>
        </w:r>
      </w:ins>
      <w:ins w:id="386" w:author="Chen Liao" w:date="2021-07-10T16:01:00Z">
        <w:r w:rsidR="006B2E80">
          <w:rPr>
            <w:rFonts w:ascii="Times New Roman" w:hAnsi="Times New Roman" w:cs="Times New Roman"/>
            <w:color w:val="000000" w:themeColor="text1"/>
            <w:sz w:val="22"/>
            <w:szCs w:val="22"/>
          </w:rPr>
          <w:t xml:space="preserve"> between i</w:t>
        </w:r>
      </w:ins>
      <w:ins w:id="387" w:author="Chen Liao" w:date="2021-07-10T16:02:00Z">
        <w:r w:rsidR="006B2E80">
          <w:rPr>
            <w:rFonts w:ascii="Times New Roman" w:hAnsi="Times New Roman" w:cs="Times New Roman"/>
            <w:color w:val="000000" w:themeColor="text1"/>
            <w:sz w:val="22"/>
            <w:szCs w:val="22"/>
          </w:rPr>
          <w:t xml:space="preserve">nulin and cellulose groups, regardless of the </w:t>
        </w:r>
      </w:ins>
      <w:ins w:id="388" w:author="Chen Liao" w:date="2021-07-10T21:40:00Z">
        <w:r w:rsidR="00D945B8">
          <w:rPr>
            <w:rFonts w:ascii="Times New Roman" w:hAnsi="Times New Roman" w:cs="Times New Roman"/>
            <w:color w:val="000000" w:themeColor="text1"/>
            <w:sz w:val="22"/>
            <w:szCs w:val="22"/>
          </w:rPr>
          <w:t xml:space="preserve">ecological </w:t>
        </w:r>
      </w:ins>
      <w:ins w:id="389" w:author="Chen Liao" w:date="2021-07-10T16:02:00Z">
        <w:r w:rsidR="00510A55">
          <w:rPr>
            <w:rFonts w:ascii="Times New Roman" w:hAnsi="Times New Roman" w:cs="Times New Roman"/>
            <w:color w:val="000000" w:themeColor="text1"/>
            <w:sz w:val="22"/>
            <w:szCs w:val="22"/>
          </w:rPr>
          <w:t>mechanism</w:t>
        </w:r>
        <w:r w:rsidR="0080208C">
          <w:rPr>
            <w:rFonts w:ascii="Times New Roman" w:hAnsi="Times New Roman" w:cs="Times New Roman"/>
            <w:color w:val="000000" w:themeColor="text1"/>
            <w:sz w:val="22"/>
            <w:szCs w:val="22"/>
          </w:rPr>
          <w:t>.</w:t>
        </w:r>
      </w:ins>
      <w:del w:id="390" w:author="Chen Liao" w:date="2021-07-10T16:02:00Z">
        <w:r w:rsidR="009E07FC" w:rsidRPr="00D8772B" w:rsidDel="0080208C">
          <w:rPr>
            <w:rFonts w:ascii="Times New Roman" w:hAnsi="Times New Roman" w:cs="Times New Roman"/>
            <w:color w:val="000000" w:themeColor="text1"/>
            <w:sz w:val="22"/>
            <w:szCs w:val="22"/>
          </w:rPr>
          <w:delText>,</w:delText>
        </w:r>
      </w:del>
      <w:r w:rsidR="009E07FC" w:rsidRPr="00D8772B">
        <w:rPr>
          <w:rFonts w:ascii="Times New Roman" w:hAnsi="Times New Roman" w:cs="Times New Roman"/>
          <w:color w:val="000000" w:themeColor="text1"/>
          <w:sz w:val="22"/>
          <w:szCs w:val="22"/>
        </w:rPr>
        <w:t xml:space="preserve"> </w:t>
      </w:r>
      <w:ins w:id="391" w:author="Chen Liao" w:date="2021-07-10T16:02:00Z">
        <w:r w:rsidR="0080208C">
          <w:rPr>
            <w:rFonts w:ascii="Times New Roman" w:hAnsi="Times New Roman" w:cs="Times New Roman"/>
            <w:color w:val="000000" w:themeColor="text1"/>
            <w:sz w:val="22"/>
            <w:szCs w:val="22"/>
          </w:rPr>
          <w:t>W</w:t>
        </w:r>
      </w:ins>
      <w:del w:id="392" w:author="Chen Liao" w:date="2021-07-10T16:02:00Z">
        <w:r w:rsidR="009E07FC" w:rsidRPr="00D8772B" w:rsidDel="0080208C">
          <w:rPr>
            <w:rFonts w:ascii="Times New Roman" w:hAnsi="Times New Roman" w:cs="Times New Roman"/>
            <w:color w:val="000000" w:themeColor="text1"/>
            <w:sz w:val="22"/>
            <w:szCs w:val="22"/>
          </w:rPr>
          <w:delText>w</w:delText>
        </w:r>
      </w:del>
      <w:r w:rsidR="009E07FC" w:rsidRPr="00D8772B">
        <w:rPr>
          <w:rFonts w:ascii="Times New Roman" w:hAnsi="Times New Roman" w:cs="Times New Roman"/>
          <w:color w:val="000000" w:themeColor="text1"/>
          <w:sz w:val="22"/>
          <w:szCs w:val="22"/>
        </w:rPr>
        <w:t xml:space="preserve">e found a total of 37 </w:t>
      </w:r>
      <w:del w:id="393" w:author="Chen Liao" w:date="2021-07-10T22:08:00Z">
        <w:r w:rsidR="009E07FC" w:rsidRPr="00D8772B" w:rsidDel="00BC2E3A">
          <w:rPr>
            <w:rFonts w:ascii="Times New Roman" w:hAnsi="Times New Roman" w:cs="Times New Roman"/>
            <w:color w:val="000000" w:themeColor="text1"/>
            <w:sz w:val="22"/>
            <w:szCs w:val="22"/>
          </w:rPr>
          <w:delText xml:space="preserve">bacterial </w:delText>
        </w:r>
      </w:del>
      <w:r w:rsidR="009E07FC" w:rsidRPr="00D8772B">
        <w:rPr>
          <w:rFonts w:ascii="Times New Roman" w:hAnsi="Times New Roman" w:cs="Times New Roman"/>
          <w:color w:val="000000" w:themeColor="text1"/>
          <w:sz w:val="22"/>
          <w:szCs w:val="22"/>
        </w:rPr>
        <w:t>taxa with significant dynamical responses (</w:t>
      </w:r>
      <w:r w:rsidR="009E07FC" w:rsidRPr="00D8772B">
        <w:rPr>
          <w:rFonts w:ascii="Times New Roman" w:hAnsi="Times New Roman" w:cs="Times New Roman"/>
          <w:b/>
          <w:bCs/>
          <w:color w:val="000000" w:themeColor="text1"/>
          <w:sz w:val="22"/>
          <w:szCs w:val="22"/>
        </w:rPr>
        <w:t>Table S</w:t>
      </w:r>
      <w:ins w:id="394" w:author="Chen Liao" w:date="2021-07-10T16:03:00Z">
        <w:r w:rsidR="001E7120">
          <w:rPr>
            <w:rFonts w:ascii="Times New Roman" w:hAnsi="Times New Roman" w:cs="Times New Roman"/>
            <w:b/>
            <w:bCs/>
            <w:color w:val="000000" w:themeColor="text1"/>
            <w:sz w:val="22"/>
            <w:szCs w:val="22"/>
          </w:rPr>
          <w:t>3</w:t>
        </w:r>
      </w:ins>
      <w:del w:id="395" w:author="Chen Liao" w:date="2021-07-10T16:03:00Z">
        <w:r w:rsidR="009E07FC" w:rsidRPr="00D8772B" w:rsidDel="001E7120">
          <w:rPr>
            <w:rFonts w:ascii="Times New Roman" w:hAnsi="Times New Roman" w:cs="Times New Roman"/>
            <w:b/>
            <w:bCs/>
            <w:color w:val="000000" w:themeColor="text1"/>
            <w:sz w:val="22"/>
            <w:szCs w:val="22"/>
          </w:rPr>
          <w:delText>2</w:delText>
        </w:r>
      </w:del>
      <w:r w:rsidR="009E07FC" w:rsidRPr="00D8772B">
        <w:rPr>
          <w:rFonts w:ascii="Times New Roman" w:hAnsi="Times New Roman" w:cs="Times New Roman"/>
          <w:color w:val="000000" w:themeColor="text1"/>
          <w:sz w:val="22"/>
          <w:szCs w:val="22"/>
        </w:rPr>
        <w:t>)</w:t>
      </w:r>
      <w:ins w:id="396" w:author="Chen Liao" w:date="2021-07-10T21:40:00Z">
        <w:r w:rsidR="00D945B8">
          <w:rPr>
            <w:rFonts w:ascii="Times New Roman" w:hAnsi="Times New Roman" w:cs="Times New Roman"/>
            <w:color w:val="000000" w:themeColor="text1"/>
            <w:sz w:val="22"/>
            <w:szCs w:val="22"/>
          </w:rPr>
          <w:t>, including the five</w:t>
        </w:r>
      </w:ins>
      <w:ins w:id="397" w:author="Chen Liao" w:date="2021-07-10T21:41:00Z">
        <w:r w:rsidR="00D945B8">
          <w:rPr>
            <w:rFonts w:ascii="Times New Roman" w:hAnsi="Times New Roman" w:cs="Times New Roman"/>
            <w:color w:val="000000" w:themeColor="text1"/>
            <w:sz w:val="22"/>
            <w:szCs w:val="22"/>
          </w:rPr>
          <w:t xml:space="preserve"> putative primary degraders as inferred by the </w:t>
        </w:r>
        <w:proofErr w:type="spellStart"/>
        <w:r w:rsidR="00D945B8">
          <w:rPr>
            <w:rFonts w:ascii="Times New Roman" w:hAnsi="Times New Roman" w:cs="Times New Roman"/>
            <w:color w:val="000000" w:themeColor="text1"/>
            <w:sz w:val="22"/>
            <w:szCs w:val="22"/>
          </w:rPr>
          <w:t>gLV</w:t>
        </w:r>
        <w:proofErr w:type="spellEnd"/>
        <w:r w:rsidR="00D945B8">
          <w:rPr>
            <w:rFonts w:ascii="Times New Roman" w:hAnsi="Times New Roman" w:cs="Times New Roman"/>
            <w:color w:val="000000" w:themeColor="text1"/>
            <w:sz w:val="22"/>
            <w:szCs w:val="22"/>
          </w:rPr>
          <w:t xml:space="preserve"> model</w:t>
        </w:r>
      </w:ins>
      <w:r w:rsidR="003F0C65" w:rsidRPr="00D8772B">
        <w:rPr>
          <w:rFonts w:ascii="Times New Roman" w:hAnsi="Times New Roman" w:cs="Times New Roman"/>
          <w:color w:val="000000" w:themeColor="text1"/>
          <w:sz w:val="22"/>
          <w:szCs w:val="22"/>
        </w:rPr>
        <w:t xml:space="preserve">. </w:t>
      </w:r>
      <w:ins w:id="398" w:author="Chen Liao" w:date="2021-07-10T22:07:00Z">
        <w:r w:rsidR="00BC2E3A">
          <w:rPr>
            <w:rFonts w:ascii="Times New Roman" w:hAnsi="Times New Roman" w:cs="Times New Roman"/>
            <w:color w:val="000000" w:themeColor="text1"/>
            <w:sz w:val="22"/>
            <w:szCs w:val="22"/>
          </w:rPr>
          <w:t>Among the remaining 32</w:t>
        </w:r>
      </w:ins>
      <w:ins w:id="399" w:author="Chen Liao" w:date="2021-07-10T22:08:00Z">
        <w:r w:rsidR="00BC2E3A">
          <w:rPr>
            <w:rFonts w:ascii="Times New Roman" w:hAnsi="Times New Roman" w:cs="Times New Roman"/>
            <w:color w:val="000000" w:themeColor="text1"/>
            <w:sz w:val="22"/>
            <w:szCs w:val="22"/>
          </w:rPr>
          <w:t xml:space="preserve"> “generic responders”, </w:t>
        </w:r>
        <w:proofErr w:type="spellStart"/>
        <w:r w:rsidR="00BC2E3A" w:rsidRPr="006B2E80">
          <w:rPr>
            <w:rFonts w:ascii="Times New Roman" w:hAnsi="Times New Roman" w:cs="Times New Roman"/>
            <w:i/>
            <w:iCs/>
            <w:color w:val="000000" w:themeColor="text1"/>
            <w:sz w:val="22"/>
            <w:szCs w:val="22"/>
          </w:rPr>
          <w:t>Akkermancia</w:t>
        </w:r>
        <w:proofErr w:type="spellEnd"/>
        <w:r w:rsidR="00BC2E3A" w:rsidRPr="006B2E80">
          <w:rPr>
            <w:rFonts w:ascii="Times New Roman" w:hAnsi="Times New Roman" w:cs="Times New Roman"/>
            <w:i/>
            <w:iCs/>
            <w:color w:val="000000" w:themeColor="text1"/>
            <w:sz w:val="22"/>
            <w:szCs w:val="22"/>
          </w:rPr>
          <w:t xml:space="preserve"> </w:t>
        </w:r>
        <w:proofErr w:type="spellStart"/>
        <w:r w:rsidR="00BC2E3A" w:rsidRPr="006B2E80">
          <w:rPr>
            <w:rFonts w:ascii="Times New Roman" w:hAnsi="Times New Roman" w:cs="Times New Roman"/>
            <w:i/>
            <w:iCs/>
            <w:color w:val="000000" w:themeColor="text1"/>
            <w:sz w:val="22"/>
            <w:szCs w:val="22"/>
          </w:rPr>
          <w:t>muciniphila</w:t>
        </w:r>
        <w:proofErr w:type="spellEnd"/>
        <w:r w:rsidR="00BC2E3A" w:rsidRPr="006B2E80">
          <w:rPr>
            <w:rFonts w:ascii="Times New Roman" w:hAnsi="Times New Roman" w:cs="Times New Roman"/>
            <w:i/>
            <w:iCs/>
            <w:color w:val="000000" w:themeColor="text1"/>
            <w:sz w:val="22"/>
            <w:szCs w:val="22"/>
          </w:rPr>
          <w:t xml:space="preserve"> </w:t>
        </w:r>
        <w:r w:rsidR="00BC2E3A" w:rsidRPr="006B2E80">
          <w:rPr>
            <w:rFonts w:ascii="Times New Roman" w:hAnsi="Times New Roman" w:cs="Times New Roman"/>
            <w:color w:val="000000" w:themeColor="text1"/>
            <w:sz w:val="22"/>
            <w:szCs w:val="22"/>
          </w:rPr>
          <w:t xml:space="preserve">and </w:t>
        </w:r>
        <w:r w:rsidR="00BC2E3A" w:rsidRPr="006B2E80">
          <w:rPr>
            <w:rFonts w:ascii="Times New Roman" w:hAnsi="Times New Roman" w:cs="Times New Roman"/>
            <w:i/>
            <w:iCs/>
            <w:color w:val="000000" w:themeColor="text1"/>
            <w:sz w:val="22"/>
            <w:szCs w:val="22"/>
          </w:rPr>
          <w:t xml:space="preserve">Bacteroides </w:t>
        </w:r>
        <w:proofErr w:type="spellStart"/>
        <w:r w:rsidR="00BC2E3A" w:rsidRPr="006B2E80">
          <w:rPr>
            <w:rFonts w:ascii="Times New Roman" w:hAnsi="Times New Roman" w:cs="Times New Roman"/>
            <w:i/>
            <w:iCs/>
            <w:color w:val="000000" w:themeColor="text1"/>
            <w:sz w:val="22"/>
            <w:szCs w:val="22"/>
          </w:rPr>
          <w:t>uniformis</w:t>
        </w:r>
      </w:ins>
      <w:proofErr w:type="spellEnd"/>
      <w:del w:id="400" w:author="Chen Liao" w:date="2021-07-10T22:04:00Z">
        <w:r w:rsidR="003F0C65" w:rsidRPr="00D8772B" w:rsidDel="00BC2E3A">
          <w:rPr>
            <w:rFonts w:ascii="Times New Roman" w:hAnsi="Times New Roman" w:cs="Times New Roman"/>
            <w:color w:val="000000" w:themeColor="text1"/>
            <w:sz w:val="22"/>
            <w:szCs w:val="22"/>
          </w:rPr>
          <w:delText>Some of t</w:delText>
        </w:r>
        <w:r w:rsidR="009E07FC" w:rsidRPr="00D8772B" w:rsidDel="00BC2E3A">
          <w:rPr>
            <w:rFonts w:ascii="Times New Roman" w:hAnsi="Times New Roman" w:cs="Times New Roman"/>
            <w:color w:val="000000" w:themeColor="text1"/>
            <w:sz w:val="22"/>
            <w:szCs w:val="22"/>
          </w:rPr>
          <w:delText>h</w:delText>
        </w:r>
        <w:r w:rsidR="003F0C65" w:rsidRPr="006B2E80" w:rsidDel="00BC2E3A">
          <w:rPr>
            <w:rFonts w:ascii="Times New Roman" w:hAnsi="Times New Roman" w:cs="Times New Roman"/>
            <w:color w:val="000000" w:themeColor="text1"/>
            <w:sz w:val="22"/>
            <w:szCs w:val="22"/>
          </w:rPr>
          <w:delText>e</w:delText>
        </w:r>
        <w:r w:rsidR="009E07FC" w:rsidRPr="006B2E80" w:rsidDel="00BC2E3A">
          <w:rPr>
            <w:rFonts w:ascii="Times New Roman" w:hAnsi="Times New Roman" w:cs="Times New Roman"/>
            <w:color w:val="000000" w:themeColor="text1"/>
            <w:sz w:val="22"/>
            <w:szCs w:val="22"/>
          </w:rPr>
          <w:delText xml:space="preserve"> responders </w:delText>
        </w:r>
        <w:r w:rsidR="003F0C65" w:rsidRPr="006B2E80" w:rsidDel="00BC2E3A">
          <w:rPr>
            <w:rFonts w:ascii="Times New Roman" w:hAnsi="Times New Roman" w:cs="Times New Roman"/>
            <w:color w:val="000000" w:themeColor="text1"/>
            <w:sz w:val="22"/>
            <w:szCs w:val="22"/>
          </w:rPr>
          <w:delText xml:space="preserve">are </w:delText>
        </w:r>
        <w:r w:rsidR="009E07FC" w:rsidRPr="006B2E80" w:rsidDel="00BC2E3A">
          <w:rPr>
            <w:rFonts w:ascii="Times New Roman" w:hAnsi="Times New Roman" w:cs="Times New Roman"/>
            <w:color w:val="000000" w:themeColor="text1"/>
            <w:sz w:val="22"/>
            <w:szCs w:val="22"/>
          </w:rPr>
          <w:delText xml:space="preserve">known for inulin degradation, such as species of the genus </w:delText>
        </w:r>
        <w:r w:rsidR="009E07FC" w:rsidRPr="006B2E80" w:rsidDel="00BC2E3A">
          <w:rPr>
            <w:rFonts w:ascii="Times New Roman" w:hAnsi="Times New Roman" w:cs="Times New Roman"/>
            <w:i/>
            <w:iCs/>
            <w:color w:val="000000" w:themeColor="text1"/>
            <w:sz w:val="22"/>
            <w:szCs w:val="22"/>
          </w:rPr>
          <w:delText xml:space="preserve">Bacteroides </w:delText>
        </w:r>
        <w:r w:rsidR="009E07FC" w:rsidRPr="006B2E80" w:rsidDel="00BC2E3A">
          <w:rPr>
            <w:rFonts w:ascii="Times New Roman" w:hAnsi="Times New Roman" w:cs="Times New Roman"/>
            <w:color w:val="000000" w:themeColor="text1"/>
            <w:sz w:val="22"/>
            <w:szCs w:val="22"/>
          </w:rPr>
          <w:delText xml:space="preserve">and </w:delText>
        </w:r>
        <w:r w:rsidR="009E07FC" w:rsidRPr="006B2E80" w:rsidDel="00BC2E3A">
          <w:rPr>
            <w:rFonts w:ascii="Times New Roman" w:hAnsi="Times New Roman" w:cs="Times New Roman"/>
            <w:i/>
            <w:iCs/>
            <w:color w:val="000000" w:themeColor="text1"/>
            <w:sz w:val="22"/>
            <w:szCs w:val="22"/>
          </w:rPr>
          <w:delText>Bifidobacterium</w:delText>
        </w:r>
        <w:r w:rsidR="009E07FC" w:rsidRPr="006B2E80" w:rsidDel="00BC2E3A">
          <w:rPr>
            <w:rFonts w:ascii="Times New Roman" w:hAnsi="Times New Roman" w:cs="Times New Roman"/>
            <w:color w:val="000000" w:themeColor="text1"/>
            <w:sz w:val="22"/>
            <w:szCs w:val="22"/>
          </w:rPr>
          <w:delText xml:space="preserve">. </w:delText>
        </w:r>
      </w:del>
      <w:ins w:id="401" w:author="Chen Liao" w:date="2021-07-10T22:09:00Z">
        <w:r w:rsidR="00BC2E3A">
          <w:rPr>
            <w:rFonts w:ascii="Times New Roman" w:hAnsi="Times New Roman" w:cs="Times New Roman"/>
            <w:color w:val="000000" w:themeColor="text1"/>
            <w:sz w:val="22"/>
            <w:szCs w:val="22"/>
          </w:rPr>
          <w:t xml:space="preserve"> are the </w:t>
        </w:r>
      </w:ins>
      <w:ins w:id="402" w:author="Chen Liao" w:date="2021-07-10T22:10:00Z">
        <w:r w:rsidR="00BC2E3A">
          <w:rPr>
            <w:rFonts w:ascii="Times New Roman" w:hAnsi="Times New Roman" w:cs="Times New Roman"/>
            <w:color w:val="000000" w:themeColor="text1"/>
            <w:sz w:val="22"/>
            <w:szCs w:val="22"/>
          </w:rPr>
          <w:t>most abundant</w:t>
        </w:r>
      </w:ins>
      <w:del w:id="403" w:author="Chen Liao" w:date="2021-07-10T22:08:00Z">
        <w:r w:rsidR="00225DC0" w:rsidRPr="006B2E80" w:rsidDel="00BC2E3A">
          <w:rPr>
            <w:rFonts w:ascii="Times New Roman" w:hAnsi="Times New Roman" w:cs="Times New Roman"/>
            <w:color w:val="000000" w:themeColor="text1"/>
            <w:sz w:val="22"/>
            <w:szCs w:val="22"/>
          </w:rPr>
          <w:delText>T</w:delText>
        </w:r>
      </w:del>
      <w:del w:id="404" w:author="Chen Liao" w:date="2021-07-10T22:10:00Z">
        <w:r w:rsidR="00225DC0" w:rsidRPr="006B2E80" w:rsidDel="00BC2E3A">
          <w:rPr>
            <w:rFonts w:ascii="Times New Roman" w:hAnsi="Times New Roman" w:cs="Times New Roman"/>
            <w:color w:val="000000" w:themeColor="text1"/>
            <w:sz w:val="22"/>
            <w:szCs w:val="22"/>
          </w:rPr>
          <w:delText>wo</w:delText>
        </w:r>
      </w:del>
      <w:r w:rsidR="00225DC0" w:rsidRPr="006B2E80">
        <w:rPr>
          <w:rFonts w:ascii="Times New Roman" w:hAnsi="Times New Roman" w:cs="Times New Roman"/>
          <w:color w:val="000000" w:themeColor="text1"/>
          <w:sz w:val="22"/>
          <w:szCs w:val="22"/>
        </w:rPr>
        <w:t xml:space="preserve"> </w:t>
      </w:r>
      <w:del w:id="405" w:author="Chen Liao" w:date="2021-07-10T22:09:00Z">
        <w:r w:rsidR="00225DC0" w:rsidRPr="006B2E80" w:rsidDel="00BC2E3A">
          <w:rPr>
            <w:rFonts w:ascii="Times New Roman" w:hAnsi="Times New Roman" w:cs="Times New Roman"/>
            <w:color w:val="000000" w:themeColor="text1"/>
            <w:sz w:val="22"/>
            <w:szCs w:val="22"/>
          </w:rPr>
          <w:delText>bacterial species</w:delText>
        </w:r>
      </w:del>
      <w:ins w:id="406" w:author="Chen Liao" w:date="2021-07-10T22:09:00Z">
        <w:r w:rsidR="00BC2E3A">
          <w:rPr>
            <w:rFonts w:ascii="Times New Roman" w:hAnsi="Times New Roman" w:cs="Times New Roman"/>
            <w:color w:val="000000" w:themeColor="text1"/>
            <w:sz w:val="22"/>
            <w:szCs w:val="22"/>
          </w:rPr>
          <w:t>taxa</w:t>
        </w:r>
      </w:ins>
      <w:r w:rsidR="00225DC0" w:rsidRPr="006B2E80">
        <w:rPr>
          <w:rFonts w:ascii="Times New Roman" w:hAnsi="Times New Roman" w:cs="Times New Roman"/>
          <w:color w:val="000000" w:themeColor="text1"/>
          <w:sz w:val="22"/>
          <w:szCs w:val="22"/>
        </w:rPr>
        <w:t xml:space="preserve"> whose relative abundances significantly increased after day 5 (</w:t>
      </w:r>
      <w:r w:rsidR="00225DC0" w:rsidRPr="006B2E80">
        <w:rPr>
          <w:rFonts w:ascii="Times New Roman" w:hAnsi="Times New Roman" w:cs="Times New Roman"/>
          <w:b/>
          <w:bCs/>
          <w:color w:val="000000" w:themeColor="text1"/>
          <w:sz w:val="22"/>
          <w:szCs w:val="22"/>
        </w:rPr>
        <w:t>Fig. S</w:t>
      </w:r>
      <w:ins w:id="407" w:author="Chen Liao" w:date="2021-07-10T22:12:00Z">
        <w:r w:rsidR="00D455BC">
          <w:rPr>
            <w:rFonts w:ascii="Times New Roman" w:hAnsi="Times New Roman" w:cs="Times New Roman"/>
            <w:b/>
            <w:bCs/>
            <w:color w:val="000000" w:themeColor="text1"/>
            <w:sz w:val="22"/>
            <w:szCs w:val="22"/>
          </w:rPr>
          <w:t>9</w:t>
        </w:r>
      </w:ins>
      <w:del w:id="408" w:author="Chen Liao" w:date="2021-07-10T22:12:00Z">
        <w:r w:rsidR="00225DC0" w:rsidRPr="006B2E80" w:rsidDel="00D455BC">
          <w:rPr>
            <w:rFonts w:ascii="Times New Roman" w:hAnsi="Times New Roman" w:cs="Times New Roman"/>
            <w:b/>
            <w:bCs/>
            <w:color w:val="000000" w:themeColor="text1"/>
            <w:sz w:val="22"/>
            <w:szCs w:val="22"/>
          </w:rPr>
          <w:delText>7</w:delText>
        </w:r>
      </w:del>
      <w:r w:rsidR="00225DC0" w:rsidRPr="006B2E80">
        <w:rPr>
          <w:rFonts w:ascii="Times New Roman" w:hAnsi="Times New Roman" w:cs="Times New Roman"/>
          <w:b/>
          <w:bCs/>
          <w:color w:val="000000" w:themeColor="text1"/>
          <w:sz w:val="22"/>
          <w:szCs w:val="22"/>
        </w:rPr>
        <w:t xml:space="preserve">, </w:t>
      </w:r>
      <w:ins w:id="409" w:author="Chen Liao" w:date="2021-07-11T10:58:00Z">
        <w:r w:rsidR="006F2559">
          <w:rPr>
            <w:rFonts w:ascii="Times New Roman" w:hAnsi="Times New Roman" w:cs="Times New Roman"/>
            <w:b/>
            <w:bCs/>
            <w:color w:val="000000" w:themeColor="text1"/>
            <w:sz w:val="22"/>
            <w:szCs w:val="22"/>
          </w:rPr>
          <w:t xml:space="preserve">Fig. </w:t>
        </w:r>
      </w:ins>
      <w:r w:rsidR="00225DC0" w:rsidRPr="006B2E80">
        <w:rPr>
          <w:rFonts w:ascii="Times New Roman" w:hAnsi="Times New Roman" w:cs="Times New Roman"/>
          <w:b/>
          <w:bCs/>
          <w:color w:val="000000" w:themeColor="text1"/>
          <w:sz w:val="22"/>
          <w:szCs w:val="22"/>
        </w:rPr>
        <w:t>S</w:t>
      </w:r>
      <w:ins w:id="410" w:author="Chen Liao" w:date="2021-07-10T22:12:00Z">
        <w:r w:rsidR="00D455BC">
          <w:rPr>
            <w:rFonts w:ascii="Times New Roman" w:hAnsi="Times New Roman" w:cs="Times New Roman"/>
            <w:b/>
            <w:bCs/>
            <w:color w:val="000000" w:themeColor="text1"/>
            <w:sz w:val="22"/>
            <w:szCs w:val="22"/>
          </w:rPr>
          <w:t>10</w:t>
        </w:r>
      </w:ins>
      <w:del w:id="411" w:author="Chen Liao" w:date="2021-07-10T22:12:00Z">
        <w:r w:rsidR="00225DC0" w:rsidRPr="006B2E80" w:rsidDel="00D455BC">
          <w:rPr>
            <w:rFonts w:ascii="Times New Roman" w:hAnsi="Times New Roman" w:cs="Times New Roman"/>
            <w:b/>
            <w:bCs/>
            <w:color w:val="000000" w:themeColor="text1"/>
            <w:sz w:val="22"/>
            <w:szCs w:val="22"/>
          </w:rPr>
          <w:delText>8</w:delText>
        </w:r>
      </w:del>
      <w:r w:rsidR="00225DC0" w:rsidRPr="006B2E80">
        <w:rPr>
          <w:rFonts w:ascii="Times New Roman" w:hAnsi="Times New Roman" w:cs="Times New Roman"/>
          <w:color w:val="000000" w:themeColor="text1"/>
          <w:sz w:val="22"/>
          <w:szCs w:val="22"/>
        </w:rPr>
        <w:t>)</w:t>
      </w:r>
      <w:del w:id="412" w:author="Chen Liao" w:date="2021-07-10T22:10:00Z">
        <w:r w:rsidR="00225DC0" w:rsidRPr="006B2E80" w:rsidDel="00BC2E3A">
          <w:rPr>
            <w:rFonts w:ascii="Times New Roman" w:hAnsi="Times New Roman" w:cs="Times New Roman"/>
            <w:color w:val="000000" w:themeColor="text1"/>
            <w:sz w:val="22"/>
            <w:szCs w:val="22"/>
          </w:rPr>
          <w:delText xml:space="preserve">, </w:delText>
        </w:r>
      </w:del>
      <w:del w:id="413" w:author="Chen Liao" w:date="2021-07-10T22:08:00Z">
        <w:r w:rsidR="00642742" w:rsidRPr="006B2E80" w:rsidDel="00BC2E3A">
          <w:rPr>
            <w:rFonts w:ascii="Times New Roman" w:hAnsi="Times New Roman" w:cs="Times New Roman"/>
            <w:i/>
            <w:iCs/>
            <w:color w:val="000000" w:themeColor="text1"/>
            <w:sz w:val="22"/>
            <w:szCs w:val="22"/>
          </w:rPr>
          <w:delText xml:space="preserve">Akkermancia muciniphila </w:delText>
        </w:r>
        <w:r w:rsidR="00642742" w:rsidRPr="006B2E80" w:rsidDel="00BC2E3A">
          <w:rPr>
            <w:rFonts w:ascii="Times New Roman" w:hAnsi="Times New Roman" w:cs="Times New Roman"/>
            <w:color w:val="000000" w:themeColor="text1"/>
            <w:sz w:val="22"/>
            <w:szCs w:val="22"/>
          </w:rPr>
          <w:delText xml:space="preserve">and </w:delText>
        </w:r>
        <w:r w:rsidR="00642742" w:rsidRPr="006B2E80" w:rsidDel="00BC2E3A">
          <w:rPr>
            <w:rFonts w:ascii="Times New Roman" w:hAnsi="Times New Roman" w:cs="Times New Roman"/>
            <w:i/>
            <w:iCs/>
            <w:color w:val="000000" w:themeColor="text1"/>
            <w:sz w:val="22"/>
            <w:szCs w:val="22"/>
          </w:rPr>
          <w:delText>Bacteroides uniformis</w:delText>
        </w:r>
        <w:r w:rsidR="00225DC0" w:rsidRPr="00510A55" w:rsidDel="00BC2E3A">
          <w:rPr>
            <w:rFonts w:ascii="Times New Roman" w:hAnsi="Times New Roman" w:cs="Times New Roman"/>
            <w:i/>
            <w:iCs/>
            <w:color w:val="000000" w:themeColor="text1"/>
            <w:sz w:val="22"/>
            <w:szCs w:val="22"/>
          </w:rPr>
          <w:delText xml:space="preserve">, </w:delText>
        </w:r>
      </w:del>
      <w:del w:id="414" w:author="Chen Liao" w:date="2021-07-10T22:10:00Z">
        <w:r w:rsidR="00642742" w:rsidRPr="00510A55" w:rsidDel="00BC2E3A">
          <w:rPr>
            <w:rFonts w:ascii="Times New Roman" w:hAnsi="Times New Roman" w:cs="Times New Roman"/>
            <w:color w:val="000000" w:themeColor="text1"/>
            <w:sz w:val="22"/>
            <w:szCs w:val="22"/>
          </w:rPr>
          <w:delText xml:space="preserve">were inferred as </w:delText>
        </w:r>
        <w:r w:rsidR="009E07FC" w:rsidRPr="00D945B8" w:rsidDel="00BC2E3A">
          <w:rPr>
            <w:rFonts w:ascii="Times New Roman" w:hAnsi="Times New Roman" w:cs="Times New Roman"/>
            <w:color w:val="000000" w:themeColor="text1"/>
            <w:sz w:val="22"/>
            <w:szCs w:val="22"/>
          </w:rPr>
          <w:delText xml:space="preserve">“generic </w:delText>
        </w:r>
        <w:r w:rsidR="00642742" w:rsidRPr="00D945B8" w:rsidDel="00BC2E3A">
          <w:rPr>
            <w:rFonts w:ascii="Times New Roman" w:hAnsi="Times New Roman" w:cs="Times New Roman"/>
            <w:color w:val="000000" w:themeColor="text1"/>
            <w:sz w:val="22"/>
            <w:szCs w:val="22"/>
          </w:rPr>
          <w:delText>responders</w:delText>
        </w:r>
        <w:r w:rsidR="009E07FC" w:rsidRPr="00D945B8" w:rsidDel="00BC2E3A">
          <w:rPr>
            <w:rFonts w:ascii="Times New Roman" w:hAnsi="Times New Roman" w:cs="Times New Roman"/>
            <w:color w:val="000000" w:themeColor="text1"/>
            <w:sz w:val="22"/>
            <w:szCs w:val="22"/>
          </w:rPr>
          <w:delText>”</w:delText>
        </w:r>
      </w:del>
      <w:r w:rsidR="00642742" w:rsidRPr="00D945B8">
        <w:rPr>
          <w:rFonts w:ascii="Times New Roman" w:hAnsi="Times New Roman" w:cs="Times New Roman"/>
          <w:color w:val="000000" w:themeColor="text1"/>
          <w:sz w:val="22"/>
          <w:szCs w:val="22"/>
        </w:rPr>
        <w:t>.</w:t>
      </w:r>
      <w:r w:rsidR="004D0AF0" w:rsidRPr="00D945B8">
        <w:rPr>
          <w:rFonts w:ascii="Times New Roman" w:hAnsi="Times New Roman" w:cs="Times New Roman"/>
          <w:color w:val="000000" w:themeColor="text1"/>
          <w:sz w:val="22"/>
          <w:szCs w:val="22"/>
        </w:rPr>
        <w:t xml:space="preserve"> </w:t>
      </w:r>
      <w:r w:rsidR="003F0C65" w:rsidRPr="00D945B8">
        <w:rPr>
          <w:rFonts w:ascii="Times New Roman" w:hAnsi="Times New Roman" w:cs="Times New Roman"/>
          <w:color w:val="000000" w:themeColor="text1"/>
          <w:sz w:val="22"/>
          <w:szCs w:val="22"/>
        </w:rPr>
        <w:t xml:space="preserve">Unlike the </w:t>
      </w:r>
      <w:proofErr w:type="spellStart"/>
      <w:r w:rsidR="003F0C65" w:rsidRPr="00D945B8">
        <w:rPr>
          <w:rFonts w:ascii="Times New Roman" w:hAnsi="Times New Roman" w:cs="Times New Roman"/>
          <w:color w:val="000000" w:themeColor="text1"/>
          <w:sz w:val="22"/>
          <w:szCs w:val="22"/>
        </w:rPr>
        <w:t>gLV</w:t>
      </w:r>
      <w:proofErr w:type="spellEnd"/>
      <w:r w:rsidR="003F0C65" w:rsidRPr="00D945B8">
        <w:rPr>
          <w:rFonts w:ascii="Times New Roman" w:hAnsi="Times New Roman" w:cs="Times New Roman"/>
          <w:color w:val="000000" w:themeColor="text1"/>
          <w:sz w:val="22"/>
          <w:szCs w:val="22"/>
        </w:rPr>
        <w:t>-based approach, the statistical analysis on time series data did not control for indirect effects on bacterial growth via ecological interactions</w:t>
      </w:r>
      <w:r w:rsidR="00225DC0" w:rsidRPr="00D945B8">
        <w:rPr>
          <w:rFonts w:ascii="Times New Roman" w:hAnsi="Times New Roman" w:cs="Times New Roman"/>
          <w:color w:val="000000" w:themeColor="text1"/>
          <w:sz w:val="22"/>
          <w:szCs w:val="22"/>
        </w:rPr>
        <w:t xml:space="preserve">, so </w:t>
      </w:r>
      <w:del w:id="415" w:author="Chen Liao" w:date="2021-07-10T22:11:00Z">
        <w:r w:rsidR="00225DC0" w:rsidRPr="00D945B8" w:rsidDel="00C90087">
          <w:rPr>
            <w:rFonts w:ascii="Times New Roman" w:hAnsi="Times New Roman" w:cs="Times New Roman"/>
            <w:color w:val="000000" w:themeColor="text1"/>
            <w:sz w:val="22"/>
            <w:szCs w:val="22"/>
          </w:rPr>
          <w:delText xml:space="preserve">some </w:delText>
        </w:r>
      </w:del>
      <w:ins w:id="416" w:author="Chen Liao" w:date="2021-07-10T22:11:00Z">
        <w:r w:rsidR="00C90087">
          <w:rPr>
            <w:rFonts w:ascii="Times New Roman" w:hAnsi="Times New Roman" w:cs="Times New Roman"/>
            <w:color w:val="000000" w:themeColor="text1"/>
            <w:sz w:val="22"/>
            <w:szCs w:val="22"/>
          </w:rPr>
          <w:t xml:space="preserve">the two “generic </w:t>
        </w:r>
      </w:ins>
      <w:r w:rsidR="00225DC0" w:rsidRPr="00D945B8">
        <w:rPr>
          <w:rFonts w:ascii="Times New Roman" w:hAnsi="Times New Roman" w:cs="Times New Roman"/>
          <w:color w:val="000000" w:themeColor="text1"/>
          <w:sz w:val="22"/>
          <w:szCs w:val="22"/>
        </w:rPr>
        <w:t>responders</w:t>
      </w:r>
      <w:ins w:id="417" w:author="Chen Liao" w:date="2021-07-10T22:11:00Z">
        <w:r w:rsidR="00C90087">
          <w:rPr>
            <w:rFonts w:ascii="Times New Roman" w:hAnsi="Times New Roman" w:cs="Times New Roman"/>
            <w:color w:val="000000" w:themeColor="text1"/>
            <w:sz w:val="22"/>
            <w:szCs w:val="22"/>
          </w:rPr>
          <w:t>”</w:t>
        </w:r>
      </w:ins>
      <w:r w:rsidR="00225DC0" w:rsidRPr="00D945B8">
        <w:rPr>
          <w:rFonts w:ascii="Times New Roman" w:hAnsi="Times New Roman" w:cs="Times New Roman"/>
          <w:color w:val="000000" w:themeColor="text1"/>
          <w:sz w:val="22"/>
          <w:szCs w:val="22"/>
        </w:rPr>
        <w:t xml:space="preserve"> </w:t>
      </w:r>
      <w:del w:id="418" w:author="Chen Liao" w:date="2021-07-10T22:11:00Z">
        <w:r w:rsidR="00225DC0" w:rsidRPr="00D945B8" w:rsidDel="00C90087">
          <w:rPr>
            <w:rFonts w:ascii="Times New Roman" w:hAnsi="Times New Roman" w:cs="Times New Roman"/>
            <w:color w:val="000000" w:themeColor="text1"/>
            <w:sz w:val="22"/>
            <w:szCs w:val="22"/>
          </w:rPr>
          <w:delText>could be bacterial taxa that</w:delText>
        </w:r>
      </w:del>
      <w:ins w:id="419" w:author="Chen Liao" w:date="2021-07-10T22:11:00Z">
        <w:r w:rsidR="00C90087">
          <w:rPr>
            <w:rFonts w:ascii="Times New Roman" w:hAnsi="Times New Roman" w:cs="Times New Roman"/>
            <w:color w:val="000000" w:themeColor="text1"/>
            <w:sz w:val="22"/>
            <w:szCs w:val="22"/>
          </w:rPr>
          <w:t>may indirectly</w:t>
        </w:r>
      </w:ins>
      <w:r w:rsidR="00225DC0" w:rsidRPr="00D945B8">
        <w:rPr>
          <w:rFonts w:ascii="Times New Roman" w:hAnsi="Times New Roman" w:cs="Times New Roman"/>
          <w:color w:val="000000" w:themeColor="text1"/>
          <w:sz w:val="22"/>
          <w:szCs w:val="22"/>
        </w:rPr>
        <w:t xml:space="preserve"> benefit from the primary degraders. Indeed, inference of the </w:t>
      </w:r>
      <w:proofErr w:type="spellStart"/>
      <w:r w:rsidR="00225DC0" w:rsidRPr="00D945B8">
        <w:rPr>
          <w:rFonts w:ascii="Times New Roman" w:hAnsi="Times New Roman" w:cs="Times New Roman"/>
          <w:color w:val="000000" w:themeColor="text1"/>
          <w:sz w:val="22"/>
          <w:szCs w:val="22"/>
        </w:rPr>
        <w:t>gLV</w:t>
      </w:r>
      <w:proofErr w:type="spellEnd"/>
      <w:r w:rsidR="00225DC0" w:rsidRPr="00D945B8">
        <w:rPr>
          <w:rFonts w:ascii="Times New Roman" w:hAnsi="Times New Roman" w:cs="Times New Roman"/>
          <w:color w:val="000000" w:themeColor="text1"/>
          <w:sz w:val="22"/>
          <w:szCs w:val="22"/>
        </w:rPr>
        <w:t xml:space="preserve"> model did not identify </w:t>
      </w:r>
      <w:r w:rsidR="00225DC0" w:rsidRPr="00D945B8">
        <w:rPr>
          <w:rFonts w:ascii="Times New Roman" w:hAnsi="Times New Roman" w:cs="Times New Roman"/>
          <w:i/>
          <w:iCs/>
          <w:color w:val="000000" w:themeColor="text1"/>
          <w:sz w:val="22"/>
          <w:szCs w:val="22"/>
        </w:rPr>
        <w:t xml:space="preserve">A. </w:t>
      </w:r>
      <w:proofErr w:type="spellStart"/>
      <w:r w:rsidR="00225DC0" w:rsidRPr="00D945B8">
        <w:rPr>
          <w:rFonts w:ascii="Times New Roman" w:hAnsi="Times New Roman" w:cs="Times New Roman"/>
          <w:i/>
          <w:iCs/>
          <w:color w:val="000000" w:themeColor="text1"/>
          <w:sz w:val="22"/>
          <w:szCs w:val="22"/>
        </w:rPr>
        <w:t>muciniphila</w:t>
      </w:r>
      <w:proofErr w:type="spellEnd"/>
      <w:r w:rsidR="00225DC0" w:rsidRPr="00D945B8">
        <w:rPr>
          <w:rFonts w:ascii="Times New Roman" w:hAnsi="Times New Roman" w:cs="Times New Roman"/>
          <w:i/>
          <w:iCs/>
          <w:color w:val="000000" w:themeColor="text1"/>
          <w:sz w:val="22"/>
          <w:szCs w:val="22"/>
        </w:rPr>
        <w:t xml:space="preserve"> </w:t>
      </w:r>
      <w:r w:rsidR="00225DC0" w:rsidRPr="00D945B8">
        <w:rPr>
          <w:rFonts w:ascii="Times New Roman" w:hAnsi="Times New Roman" w:cs="Times New Roman"/>
          <w:color w:val="000000" w:themeColor="text1"/>
          <w:sz w:val="22"/>
          <w:szCs w:val="22"/>
        </w:rPr>
        <w:t xml:space="preserve">as </w:t>
      </w:r>
      <w:ins w:id="420" w:author="Chen Liao" w:date="2021-07-10T22:11:00Z">
        <w:r w:rsidR="00C90087">
          <w:rPr>
            <w:rFonts w:ascii="Times New Roman" w:hAnsi="Times New Roman" w:cs="Times New Roman"/>
            <w:color w:val="000000" w:themeColor="text1"/>
            <w:sz w:val="22"/>
            <w:szCs w:val="22"/>
          </w:rPr>
          <w:t xml:space="preserve">a </w:t>
        </w:r>
      </w:ins>
      <w:r w:rsidR="00225DC0" w:rsidRPr="00D945B8">
        <w:rPr>
          <w:rFonts w:ascii="Times New Roman" w:hAnsi="Times New Roman" w:cs="Times New Roman"/>
          <w:color w:val="000000" w:themeColor="text1"/>
          <w:sz w:val="22"/>
          <w:szCs w:val="22"/>
        </w:rPr>
        <w:t xml:space="preserve">“primary degrader”, but suggested that its growth was facilitated by </w:t>
      </w:r>
      <w:r w:rsidR="003F0C65" w:rsidRPr="00D945B8">
        <w:rPr>
          <w:rFonts w:ascii="Times New Roman" w:hAnsi="Times New Roman" w:cs="Times New Roman"/>
          <w:i/>
          <w:iCs/>
          <w:color w:val="000000" w:themeColor="text1"/>
          <w:sz w:val="22"/>
          <w:szCs w:val="22"/>
        </w:rPr>
        <w:t xml:space="preserve">B. </w:t>
      </w:r>
      <w:proofErr w:type="spellStart"/>
      <w:r w:rsidR="003F0C65" w:rsidRPr="00D945B8">
        <w:rPr>
          <w:rFonts w:ascii="Times New Roman" w:hAnsi="Times New Roman" w:cs="Times New Roman"/>
          <w:i/>
          <w:iCs/>
          <w:color w:val="000000" w:themeColor="text1"/>
          <w:sz w:val="22"/>
          <w:szCs w:val="22"/>
        </w:rPr>
        <w:t>acidifaciens</w:t>
      </w:r>
      <w:proofErr w:type="spellEnd"/>
      <w:r w:rsidR="003F0C65" w:rsidRPr="00D945B8">
        <w:rPr>
          <w:rFonts w:ascii="Times New Roman" w:hAnsi="Times New Roman" w:cs="Times New Roman"/>
          <w:color w:val="000000" w:themeColor="text1"/>
          <w:sz w:val="22"/>
          <w:szCs w:val="22"/>
        </w:rPr>
        <w:t xml:space="preserve"> (</w:t>
      </w:r>
      <w:r w:rsidR="003F0C65" w:rsidRPr="00D945B8">
        <w:rPr>
          <w:rFonts w:ascii="Times New Roman" w:hAnsi="Times New Roman" w:cs="Times New Roman"/>
          <w:b/>
          <w:bCs/>
          <w:color w:val="000000" w:themeColor="text1"/>
          <w:sz w:val="22"/>
          <w:szCs w:val="22"/>
        </w:rPr>
        <w:t>Fig. 4C</w:t>
      </w:r>
      <w:r w:rsidR="003F0C65" w:rsidRPr="00BC2E3A">
        <w:rPr>
          <w:rFonts w:ascii="Times New Roman" w:hAnsi="Times New Roman" w:cs="Times New Roman"/>
          <w:color w:val="000000" w:themeColor="text1"/>
          <w:sz w:val="22"/>
          <w:szCs w:val="22"/>
        </w:rPr>
        <w:t>).</w:t>
      </w:r>
    </w:p>
    <w:p w14:paraId="4A3B7649" w14:textId="4B8FF26E" w:rsidR="00522068" w:rsidRPr="00254563" w:rsidRDefault="00DD0685" w:rsidP="00180992">
      <w:pPr>
        <w:pStyle w:val="paragraph"/>
        <w:spacing w:before="0" w:beforeAutospacing="0" w:after="0" w:afterAutospacing="0" w:line="360" w:lineRule="auto"/>
        <w:ind w:firstLine="720"/>
        <w:jc w:val="both"/>
        <w:rPr>
          <w:rFonts w:ascii="Times New Roman" w:hAnsi="Times New Roman" w:cs="Times New Roman"/>
          <w:color w:val="000000" w:themeColor="text1"/>
          <w:sz w:val="22"/>
          <w:szCs w:val="22"/>
        </w:rPr>
      </w:pPr>
      <w:r w:rsidRPr="00254563">
        <w:rPr>
          <w:rFonts w:ascii="Times New Roman" w:hAnsi="Times New Roman" w:cs="Times New Roman"/>
          <w:sz w:val="22"/>
          <w:szCs w:val="22"/>
        </w:rPr>
        <w:t>E</w:t>
      </w:r>
      <w:r w:rsidR="006332F4" w:rsidRPr="00254563">
        <w:rPr>
          <w:rFonts w:ascii="Times New Roman" w:hAnsi="Times New Roman" w:cs="Times New Roman"/>
          <w:sz w:val="22"/>
          <w:szCs w:val="22"/>
        </w:rPr>
        <w:t>co-group</w:t>
      </w:r>
      <w:r w:rsidRPr="00254563">
        <w:rPr>
          <w:rFonts w:ascii="Times New Roman" w:hAnsi="Times New Roman" w:cs="Times New Roman"/>
          <w:sz w:val="22"/>
          <w:szCs w:val="22"/>
        </w:rPr>
        <w:t>s (or guilds</w:t>
      </w:r>
      <w:r w:rsidR="006332F4" w:rsidRPr="00254563">
        <w:rPr>
          <w:rFonts w:ascii="Times New Roman" w:hAnsi="Times New Roman" w:cs="Times New Roman"/>
          <w:sz w:val="22"/>
          <w:szCs w:val="22"/>
        </w:rPr>
        <w:t xml:space="preserve">) </w:t>
      </w:r>
      <w:r w:rsidRPr="00254563">
        <w:rPr>
          <w:rFonts w:ascii="Times New Roman" w:hAnsi="Times New Roman" w:cs="Times New Roman"/>
          <w:sz w:val="22"/>
          <w:szCs w:val="22"/>
        </w:rPr>
        <w:t xml:space="preserve">of </w:t>
      </w:r>
      <w:r w:rsidR="009431BF" w:rsidRPr="00254563">
        <w:rPr>
          <w:rFonts w:ascii="Times New Roman" w:hAnsi="Times New Roman" w:cs="Times New Roman"/>
          <w:sz w:val="22"/>
          <w:szCs w:val="22"/>
        </w:rPr>
        <w:t>bacteria</w:t>
      </w:r>
      <w:r w:rsidRPr="00254563">
        <w:rPr>
          <w:rFonts w:ascii="Times New Roman" w:hAnsi="Times New Roman" w:cs="Times New Roman"/>
          <w:sz w:val="22"/>
          <w:szCs w:val="22"/>
        </w:rPr>
        <w:t>l taxa</w:t>
      </w:r>
      <w:r w:rsidR="009431BF" w:rsidRPr="00254563">
        <w:rPr>
          <w:rFonts w:ascii="Times New Roman" w:hAnsi="Times New Roman" w:cs="Times New Roman"/>
          <w:sz w:val="22"/>
          <w:szCs w:val="22"/>
        </w:rPr>
        <w:t xml:space="preserve"> that </w:t>
      </w:r>
      <w:r w:rsidR="000C0D7D" w:rsidRPr="00254563">
        <w:rPr>
          <w:rFonts w:ascii="Times New Roman" w:hAnsi="Times New Roman" w:cs="Times New Roman"/>
          <w:sz w:val="22"/>
          <w:szCs w:val="22"/>
        </w:rPr>
        <w:t xml:space="preserve">perform </w:t>
      </w:r>
      <w:r w:rsidR="00C62104" w:rsidRPr="00254563">
        <w:rPr>
          <w:rFonts w:ascii="Times New Roman" w:hAnsi="Times New Roman" w:cs="Times New Roman"/>
          <w:sz w:val="22"/>
          <w:szCs w:val="22"/>
        </w:rPr>
        <w:t>similar</w:t>
      </w:r>
      <w:r w:rsidR="009431BF" w:rsidRPr="00254563">
        <w:rPr>
          <w:rFonts w:ascii="Times New Roman" w:hAnsi="Times New Roman" w:cs="Times New Roman"/>
          <w:sz w:val="22"/>
          <w:szCs w:val="22"/>
        </w:rPr>
        <w:t xml:space="preserve"> function</w:t>
      </w:r>
      <w:r w:rsidR="00C62104" w:rsidRPr="00254563">
        <w:rPr>
          <w:rFonts w:ascii="Times New Roman" w:hAnsi="Times New Roman" w:cs="Times New Roman"/>
          <w:sz w:val="22"/>
          <w:szCs w:val="22"/>
        </w:rPr>
        <w:t>s</w:t>
      </w:r>
      <w:r w:rsidRPr="00254563">
        <w:rPr>
          <w:rFonts w:ascii="Times New Roman" w:hAnsi="Times New Roman" w:cs="Times New Roman"/>
          <w:sz w:val="22"/>
          <w:szCs w:val="22"/>
        </w:rPr>
        <w:t xml:space="preserve"> </w:t>
      </w:r>
      <w:r w:rsidR="00180992" w:rsidRPr="00254563">
        <w:rPr>
          <w:rFonts w:ascii="Times New Roman" w:hAnsi="Times New Roman" w:cs="Times New Roman"/>
          <w:sz w:val="22"/>
          <w:szCs w:val="22"/>
        </w:rPr>
        <w:t>are</w:t>
      </w:r>
      <w:r w:rsidRPr="00254563">
        <w:rPr>
          <w:rFonts w:ascii="Times New Roman" w:hAnsi="Times New Roman" w:cs="Times New Roman"/>
          <w:sz w:val="22"/>
          <w:szCs w:val="22"/>
        </w:rPr>
        <w:t xml:space="preserve"> a useful concept to understand microbial ecology</w:t>
      </w:r>
      <w:r w:rsidR="001E65A4" w:rsidRPr="00254563">
        <w:rPr>
          <w:rFonts w:ascii="Times New Roman" w:hAnsi="Times New Roman" w:cs="Times New Roman"/>
          <w:sz w:val="22"/>
          <w:szCs w:val="22"/>
        </w:rPr>
        <w:t xml:space="preserve"> </w:t>
      </w:r>
      <w:r w:rsidR="001E65A4" w:rsidRPr="00254563">
        <w:rPr>
          <w:rFonts w:ascii="Times New Roman" w:hAnsi="Times New Roman" w:cs="Times New Roman"/>
          <w:sz w:val="22"/>
          <w:szCs w:val="22"/>
          <w:rPrChange w:id="421" w:author="Chen Liao" w:date="2021-07-09T20:20:00Z">
            <w:rPr>
              <w:sz w:val="22"/>
              <w:szCs w:val="22"/>
            </w:rPr>
          </w:rPrChange>
        </w:rPr>
        <w:fldChar w:fldCharType="begin"/>
      </w:r>
      <w:r w:rsidR="004E0554" w:rsidRPr="00254563">
        <w:rPr>
          <w:rFonts w:ascii="Times New Roman" w:hAnsi="Times New Roman" w:cs="Times New Roman"/>
          <w:sz w:val="22"/>
          <w:szCs w:val="22"/>
        </w:rPr>
        <w:instrText xml:space="preserve"> ADDIN NE.Ref.{7FC204FB-EC81-4BC0-9BFB-BCE47201E09D}</w:instrText>
      </w:r>
      <w:r w:rsidR="001E65A4" w:rsidRPr="00254563">
        <w:rPr>
          <w:rFonts w:ascii="Times New Roman" w:hAnsi="Times New Roman" w:cs="Times New Roman"/>
          <w:sz w:val="22"/>
          <w:szCs w:val="22"/>
          <w:rPrChange w:id="422" w:author="Chen Liao" w:date="2021-07-09T20:20:00Z">
            <w:rPr>
              <w:sz w:val="22"/>
              <w:szCs w:val="22"/>
            </w:rPr>
          </w:rPrChange>
        </w:rPr>
        <w:fldChar w:fldCharType="separate"/>
      </w:r>
      <w:r w:rsidR="004E0554" w:rsidRPr="00254563">
        <w:rPr>
          <w:rFonts w:ascii="Times New Roman" w:hAnsi="Times New Roman" w:cs="Times New Roman"/>
          <w:color w:val="080000"/>
          <w:sz w:val="22"/>
          <w:szCs w:val="22"/>
          <w:rPrChange w:id="423" w:author="Chen Liao" w:date="2021-07-09T20:20:00Z">
            <w:rPr>
              <w:rFonts w:hAnsiTheme="minorHAnsi"/>
              <w:color w:val="080000"/>
              <w:sz w:val="22"/>
              <w:szCs w:val="22"/>
            </w:rPr>
          </w:rPrChange>
        </w:rPr>
        <w:t>[37, 38]</w:t>
      </w:r>
      <w:r w:rsidR="001E65A4" w:rsidRPr="00254563">
        <w:rPr>
          <w:rFonts w:ascii="Times New Roman" w:hAnsi="Times New Roman" w:cs="Times New Roman"/>
          <w:sz w:val="22"/>
          <w:szCs w:val="22"/>
          <w:rPrChange w:id="424" w:author="Chen Liao" w:date="2021-07-09T20:20:00Z">
            <w:rPr>
              <w:sz w:val="22"/>
              <w:szCs w:val="22"/>
            </w:rPr>
          </w:rPrChange>
        </w:rPr>
        <w:fldChar w:fldCharType="end"/>
      </w:r>
      <w:r w:rsidR="006A06F7" w:rsidRPr="00254563">
        <w:rPr>
          <w:rFonts w:ascii="Times New Roman" w:hAnsi="Times New Roman" w:cs="Times New Roman"/>
          <w:sz w:val="22"/>
          <w:szCs w:val="22"/>
        </w:rPr>
        <w:t>.</w:t>
      </w:r>
      <w:r w:rsidR="006E0D81" w:rsidRPr="000B5B26">
        <w:rPr>
          <w:rFonts w:ascii="Times New Roman" w:hAnsi="Times New Roman" w:cs="Times New Roman"/>
          <w:sz w:val="22"/>
          <w:szCs w:val="22"/>
        </w:rPr>
        <w:t xml:space="preserve"> </w:t>
      </w:r>
      <w:r w:rsidRPr="00A16057">
        <w:rPr>
          <w:rFonts w:ascii="Times New Roman" w:hAnsi="Times New Roman" w:cs="Times New Roman"/>
          <w:sz w:val="22"/>
          <w:szCs w:val="22"/>
        </w:rPr>
        <w:t>W</w:t>
      </w:r>
      <w:r w:rsidR="00786335" w:rsidRPr="00B72097">
        <w:rPr>
          <w:rFonts w:ascii="Times New Roman" w:hAnsi="Times New Roman" w:cs="Times New Roman"/>
          <w:sz w:val="22"/>
          <w:szCs w:val="22"/>
        </w:rPr>
        <w:t xml:space="preserve">e divided </w:t>
      </w:r>
      <w:r w:rsidR="00EE6044" w:rsidRPr="00142E3F">
        <w:rPr>
          <w:rFonts w:ascii="Times New Roman" w:hAnsi="Times New Roman" w:cs="Times New Roman"/>
          <w:sz w:val="22"/>
          <w:szCs w:val="22"/>
        </w:rPr>
        <w:t xml:space="preserve">the entire </w:t>
      </w:r>
      <w:r w:rsidR="00156B05" w:rsidRPr="00D8772B">
        <w:rPr>
          <w:rFonts w:ascii="Times New Roman" w:hAnsi="Times New Roman" w:cs="Times New Roman"/>
          <w:sz w:val="22"/>
          <w:szCs w:val="22"/>
        </w:rPr>
        <w:t xml:space="preserve">gut microbiota </w:t>
      </w:r>
      <w:r w:rsidR="00EE6044" w:rsidRPr="00BC2E3A">
        <w:rPr>
          <w:rFonts w:ascii="Times New Roman" w:hAnsi="Times New Roman" w:cs="Times New Roman"/>
          <w:sz w:val="22"/>
          <w:szCs w:val="22"/>
        </w:rPr>
        <w:t>into three</w:t>
      </w:r>
      <w:r w:rsidR="00AD4D28" w:rsidRPr="005835A5">
        <w:rPr>
          <w:rFonts w:ascii="Times New Roman" w:hAnsi="Times New Roman" w:cs="Times New Roman"/>
          <w:sz w:val="22"/>
          <w:szCs w:val="22"/>
        </w:rPr>
        <w:t xml:space="preserve"> </w:t>
      </w:r>
      <w:r w:rsidR="006332F4" w:rsidRPr="004807DF">
        <w:rPr>
          <w:rFonts w:ascii="Times New Roman" w:hAnsi="Times New Roman" w:cs="Times New Roman"/>
          <w:sz w:val="22"/>
          <w:szCs w:val="22"/>
        </w:rPr>
        <w:t>e</w:t>
      </w:r>
      <w:r w:rsidR="00A27922" w:rsidRPr="00415983">
        <w:rPr>
          <w:rFonts w:ascii="Times New Roman" w:hAnsi="Times New Roman" w:cs="Times New Roman"/>
          <w:sz w:val="22"/>
          <w:szCs w:val="22"/>
        </w:rPr>
        <w:t>co-group</w:t>
      </w:r>
      <w:r w:rsidR="006332F4" w:rsidRPr="002C5DB1">
        <w:rPr>
          <w:rFonts w:ascii="Times New Roman" w:hAnsi="Times New Roman" w:cs="Times New Roman"/>
          <w:sz w:val="22"/>
          <w:szCs w:val="22"/>
        </w:rPr>
        <w:t>s</w:t>
      </w:r>
      <w:r w:rsidR="00EE6044" w:rsidRPr="00306E41">
        <w:rPr>
          <w:rFonts w:ascii="Times New Roman" w:hAnsi="Times New Roman" w:cs="Times New Roman"/>
          <w:sz w:val="22"/>
          <w:szCs w:val="22"/>
        </w:rPr>
        <w:t xml:space="preserve">: (1) </w:t>
      </w:r>
      <w:r w:rsidRPr="00306E41">
        <w:rPr>
          <w:rFonts w:ascii="Times New Roman" w:hAnsi="Times New Roman" w:cs="Times New Roman"/>
          <w:sz w:val="22"/>
          <w:szCs w:val="22"/>
        </w:rPr>
        <w:t xml:space="preserve">5 primary </w:t>
      </w:r>
      <w:r w:rsidR="00EE6044" w:rsidRPr="000807FF">
        <w:rPr>
          <w:rFonts w:ascii="Times New Roman" w:hAnsi="Times New Roman" w:cs="Times New Roman"/>
          <w:sz w:val="22"/>
          <w:szCs w:val="22"/>
        </w:rPr>
        <w:t>degraders</w:t>
      </w:r>
      <w:r w:rsidRPr="00675077">
        <w:rPr>
          <w:rFonts w:ascii="Times New Roman" w:hAnsi="Times New Roman" w:cs="Times New Roman"/>
          <w:sz w:val="22"/>
          <w:szCs w:val="22"/>
        </w:rPr>
        <w:t xml:space="preserve"> of inulin</w:t>
      </w:r>
      <w:r w:rsidR="00EE6044" w:rsidRPr="00982935">
        <w:rPr>
          <w:rFonts w:ascii="Times New Roman" w:hAnsi="Times New Roman" w:cs="Times New Roman"/>
          <w:sz w:val="22"/>
          <w:szCs w:val="22"/>
        </w:rPr>
        <w:t xml:space="preserve">; (2) </w:t>
      </w:r>
      <w:del w:id="425" w:author="Chen Liao" w:date="2021-07-10T22:15:00Z">
        <w:r w:rsidR="00844BD9" w:rsidRPr="00254563" w:rsidDel="005835A5">
          <w:rPr>
            <w:rFonts w:ascii="Times New Roman" w:hAnsi="Times New Roman" w:cs="Times New Roman"/>
            <w:sz w:val="22"/>
            <w:szCs w:val="22"/>
          </w:rPr>
          <w:delText>3</w:delText>
        </w:r>
        <w:r w:rsidR="00A93DF9" w:rsidRPr="00254563" w:rsidDel="005835A5">
          <w:rPr>
            <w:rFonts w:ascii="Times New Roman" w:hAnsi="Times New Roman" w:cs="Times New Roman"/>
            <w:sz w:val="22"/>
            <w:szCs w:val="22"/>
          </w:rPr>
          <w:delText>7</w:delText>
        </w:r>
        <w:r w:rsidRPr="00254563" w:rsidDel="005835A5">
          <w:rPr>
            <w:rFonts w:ascii="Times New Roman" w:hAnsi="Times New Roman" w:cs="Times New Roman"/>
            <w:sz w:val="22"/>
            <w:szCs w:val="22"/>
          </w:rPr>
          <w:delText xml:space="preserve"> </w:delText>
        </w:r>
      </w:del>
      <w:ins w:id="426" w:author="Chen Liao" w:date="2021-07-10T22:15:00Z">
        <w:r w:rsidR="005835A5" w:rsidRPr="00254563">
          <w:rPr>
            <w:rFonts w:ascii="Times New Roman" w:hAnsi="Times New Roman" w:cs="Times New Roman"/>
            <w:sz w:val="22"/>
            <w:szCs w:val="22"/>
          </w:rPr>
          <w:t>3</w:t>
        </w:r>
        <w:r w:rsidR="005835A5">
          <w:rPr>
            <w:rFonts w:ascii="Times New Roman" w:hAnsi="Times New Roman" w:cs="Times New Roman"/>
            <w:sz w:val="22"/>
            <w:szCs w:val="22"/>
          </w:rPr>
          <w:t>2</w:t>
        </w:r>
        <w:r w:rsidR="005835A5" w:rsidRPr="005835A5">
          <w:rPr>
            <w:rFonts w:ascii="Times New Roman" w:hAnsi="Times New Roman" w:cs="Times New Roman"/>
            <w:sz w:val="22"/>
            <w:szCs w:val="22"/>
          </w:rPr>
          <w:t xml:space="preserve"> </w:t>
        </w:r>
      </w:ins>
      <w:r w:rsidRPr="005835A5">
        <w:rPr>
          <w:rFonts w:ascii="Times New Roman" w:hAnsi="Times New Roman" w:cs="Times New Roman"/>
          <w:sz w:val="22"/>
          <w:szCs w:val="22"/>
        </w:rPr>
        <w:t xml:space="preserve">generic </w:t>
      </w:r>
      <w:r w:rsidR="00844BD9" w:rsidRPr="004807DF">
        <w:rPr>
          <w:rFonts w:ascii="Times New Roman" w:hAnsi="Times New Roman" w:cs="Times New Roman"/>
          <w:sz w:val="22"/>
          <w:szCs w:val="22"/>
        </w:rPr>
        <w:t>responders</w:t>
      </w:r>
      <w:r w:rsidRPr="00415983">
        <w:rPr>
          <w:rFonts w:ascii="Times New Roman" w:hAnsi="Times New Roman" w:cs="Times New Roman"/>
          <w:sz w:val="22"/>
          <w:szCs w:val="22"/>
        </w:rPr>
        <w:t xml:space="preserve"> to inulin intervention</w:t>
      </w:r>
      <w:del w:id="427" w:author="Chen Liao" w:date="2021-07-10T22:15:00Z">
        <w:r w:rsidR="00844BD9" w:rsidRPr="00254563" w:rsidDel="005835A5">
          <w:rPr>
            <w:rFonts w:ascii="Times New Roman" w:hAnsi="Times New Roman" w:cs="Times New Roman"/>
            <w:sz w:val="22"/>
            <w:szCs w:val="22"/>
          </w:rPr>
          <w:delText xml:space="preserve"> </w:delText>
        </w:r>
        <w:r w:rsidRPr="00254563" w:rsidDel="005835A5">
          <w:rPr>
            <w:rFonts w:ascii="Times New Roman" w:hAnsi="Times New Roman" w:cs="Times New Roman"/>
            <w:sz w:val="22"/>
            <w:szCs w:val="22"/>
          </w:rPr>
          <w:delText>(</w:delText>
        </w:r>
        <w:r w:rsidR="00844BD9" w:rsidRPr="00254563" w:rsidDel="005835A5">
          <w:rPr>
            <w:rFonts w:ascii="Times New Roman" w:hAnsi="Times New Roman" w:cs="Times New Roman"/>
            <w:sz w:val="22"/>
            <w:szCs w:val="22"/>
          </w:rPr>
          <w:delText xml:space="preserve">excluding the </w:delText>
        </w:r>
        <w:r w:rsidRPr="00254563" w:rsidDel="005835A5">
          <w:rPr>
            <w:rFonts w:ascii="Times New Roman" w:hAnsi="Times New Roman" w:cs="Times New Roman"/>
            <w:sz w:val="22"/>
            <w:szCs w:val="22"/>
          </w:rPr>
          <w:delText xml:space="preserve">primary </w:delText>
        </w:r>
        <w:r w:rsidR="00844BD9" w:rsidRPr="00254563" w:rsidDel="005835A5">
          <w:rPr>
            <w:rFonts w:ascii="Times New Roman" w:hAnsi="Times New Roman" w:cs="Times New Roman"/>
            <w:sz w:val="22"/>
            <w:szCs w:val="22"/>
          </w:rPr>
          <w:delText>degraders</w:delText>
        </w:r>
        <w:r w:rsidRPr="00254563" w:rsidDel="005835A5">
          <w:rPr>
            <w:rFonts w:ascii="Times New Roman" w:hAnsi="Times New Roman" w:cs="Times New Roman"/>
            <w:sz w:val="22"/>
            <w:szCs w:val="22"/>
          </w:rPr>
          <w:delText>)</w:delText>
        </w:r>
      </w:del>
      <w:r w:rsidR="00844BD9" w:rsidRPr="00254563">
        <w:rPr>
          <w:rFonts w:ascii="Times New Roman" w:hAnsi="Times New Roman" w:cs="Times New Roman"/>
          <w:sz w:val="22"/>
          <w:szCs w:val="22"/>
        </w:rPr>
        <w:t>; (3) non-responders</w:t>
      </w:r>
      <w:r w:rsidR="008A2889" w:rsidRPr="00254563">
        <w:rPr>
          <w:rFonts w:ascii="Times New Roman" w:hAnsi="Times New Roman" w:cs="Times New Roman"/>
          <w:sz w:val="22"/>
          <w:szCs w:val="22"/>
        </w:rPr>
        <w:t xml:space="preserve">. The </w:t>
      </w:r>
      <w:r w:rsidR="00292549" w:rsidRPr="00254563">
        <w:rPr>
          <w:rFonts w:ascii="Times New Roman" w:hAnsi="Times New Roman" w:cs="Times New Roman"/>
          <w:sz w:val="22"/>
          <w:szCs w:val="22"/>
        </w:rPr>
        <w:t xml:space="preserve">group-level </w:t>
      </w:r>
      <w:r w:rsidR="00A26DEA" w:rsidRPr="00254563">
        <w:rPr>
          <w:rFonts w:ascii="Times New Roman" w:hAnsi="Times New Roman" w:cs="Times New Roman"/>
          <w:sz w:val="22"/>
          <w:szCs w:val="22"/>
        </w:rPr>
        <w:t>dynamics</w:t>
      </w:r>
      <w:r w:rsidR="00F3645E" w:rsidRPr="00254563">
        <w:rPr>
          <w:rFonts w:ascii="Times New Roman" w:hAnsi="Times New Roman" w:cs="Times New Roman"/>
          <w:sz w:val="22"/>
          <w:szCs w:val="22"/>
        </w:rPr>
        <w:t xml:space="preserve"> </w:t>
      </w:r>
      <w:r w:rsidRPr="00254563">
        <w:rPr>
          <w:rFonts w:ascii="Times New Roman" w:hAnsi="Times New Roman" w:cs="Times New Roman"/>
          <w:sz w:val="22"/>
          <w:szCs w:val="22"/>
        </w:rPr>
        <w:t xml:space="preserve">showed </w:t>
      </w:r>
      <w:r w:rsidR="008A2889" w:rsidRPr="00254563">
        <w:rPr>
          <w:rFonts w:ascii="Times New Roman" w:hAnsi="Times New Roman" w:cs="Times New Roman"/>
          <w:sz w:val="22"/>
          <w:szCs w:val="22"/>
        </w:rPr>
        <w:t>that</w:t>
      </w:r>
      <w:r w:rsidR="00292549" w:rsidRPr="00254563">
        <w:rPr>
          <w:rFonts w:ascii="Times New Roman" w:hAnsi="Times New Roman" w:cs="Times New Roman"/>
          <w:sz w:val="22"/>
          <w:szCs w:val="22"/>
        </w:rPr>
        <w:t xml:space="preserve"> </w:t>
      </w:r>
      <w:r w:rsidR="008A2889" w:rsidRPr="00254563">
        <w:rPr>
          <w:rFonts w:ascii="Times New Roman" w:hAnsi="Times New Roman" w:cs="Times New Roman"/>
          <w:sz w:val="22"/>
          <w:szCs w:val="22"/>
        </w:rPr>
        <w:t>t</w:t>
      </w:r>
      <w:r w:rsidR="00292549" w:rsidRPr="00254563">
        <w:rPr>
          <w:rFonts w:ascii="Times New Roman" w:hAnsi="Times New Roman" w:cs="Times New Roman"/>
          <w:sz w:val="22"/>
          <w:szCs w:val="22"/>
        </w:rPr>
        <w:t xml:space="preserve">he </w:t>
      </w:r>
      <w:r w:rsidRPr="00254563">
        <w:rPr>
          <w:rFonts w:ascii="Times New Roman" w:hAnsi="Times New Roman" w:cs="Times New Roman"/>
          <w:sz w:val="22"/>
          <w:szCs w:val="22"/>
        </w:rPr>
        <w:t>primary</w:t>
      </w:r>
      <w:r w:rsidR="000D1C4A" w:rsidRPr="00254563">
        <w:rPr>
          <w:rFonts w:ascii="Times New Roman" w:hAnsi="Times New Roman" w:cs="Times New Roman"/>
          <w:sz w:val="22"/>
          <w:szCs w:val="22"/>
        </w:rPr>
        <w:t xml:space="preserve"> degrader</w:t>
      </w:r>
      <w:r w:rsidR="00EC0BFE" w:rsidRPr="00254563">
        <w:rPr>
          <w:rFonts w:ascii="Times New Roman" w:hAnsi="Times New Roman" w:cs="Times New Roman"/>
          <w:sz w:val="22"/>
          <w:szCs w:val="22"/>
        </w:rPr>
        <w:t>s</w:t>
      </w:r>
      <w:r w:rsidRPr="00254563">
        <w:rPr>
          <w:rFonts w:ascii="Times New Roman" w:hAnsi="Times New Roman" w:cs="Times New Roman"/>
          <w:sz w:val="22"/>
          <w:szCs w:val="22"/>
        </w:rPr>
        <w:t xml:space="preserve"> clearly </w:t>
      </w:r>
      <w:r w:rsidR="00B2424E" w:rsidRPr="00254563">
        <w:rPr>
          <w:rFonts w:ascii="Times New Roman" w:hAnsi="Times New Roman" w:cs="Times New Roman"/>
          <w:sz w:val="22"/>
          <w:szCs w:val="22"/>
        </w:rPr>
        <w:t>dominate</w:t>
      </w:r>
      <w:r w:rsidR="00AD5F64" w:rsidRPr="00254563">
        <w:rPr>
          <w:rFonts w:ascii="Times New Roman" w:hAnsi="Times New Roman" w:cs="Times New Roman"/>
          <w:sz w:val="22"/>
          <w:szCs w:val="22"/>
        </w:rPr>
        <w:t>d</w:t>
      </w:r>
      <w:r w:rsidR="00B2424E" w:rsidRPr="00254563">
        <w:rPr>
          <w:rFonts w:ascii="Times New Roman" w:hAnsi="Times New Roman" w:cs="Times New Roman"/>
          <w:sz w:val="22"/>
          <w:szCs w:val="22"/>
        </w:rPr>
        <w:t xml:space="preserve"> the</w:t>
      </w:r>
      <w:r w:rsidRPr="00254563">
        <w:rPr>
          <w:rFonts w:ascii="Times New Roman" w:hAnsi="Times New Roman" w:cs="Times New Roman"/>
          <w:sz w:val="22"/>
          <w:szCs w:val="22"/>
        </w:rPr>
        <w:t xml:space="preserve"> microbiota response (</w:t>
      </w:r>
      <w:r w:rsidRPr="00254563">
        <w:rPr>
          <w:rFonts w:ascii="Times New Roman" w:hAnsi="Times New Roman" w:cs="Times New Roman"/>
          <w:b/>
          <w:bCs/>
          <w:sz w:val="22"/>
          <w:szCs w:val="22"/>
        </w:rPr>
        <w:t>Fig. 4D</w:t>
      </w:r>
      <w:r w:rsidRPr="00254563">
        <w:rPr>
          <w:rFonts w:ascii="Times New Roman" w:hAnsi="Times New Roman" w:cs="Times New Roman"/>
          <w:sz w:val="22"/>
          <w:szCs w:val="22"/>
        </w:rPr>
        <w:t>)</w:t>
      </w:r>
      <w:r w:rsidR="00EC7735" w:rsidRPr="00254563">
        <w:rPr>
          <w:rFonts w:ascii="Times New Roman" w:hAnsi="Times New Roman" w:cs="Times New Roman"/>
          <w:sz w:val="22"/>
          <w:szCs w:val="22"/>
        </w:rPr>
        <w:t>.</w:t>
      </w:r>
      <w:r w:rsidR="00B2424E" w:rsidRPr="00254563">
        <w:rPr>
          <w:rFonts w:ascii="Times New Roman" w:hAnsi="Times New Roman" w:cs="Times New Roman"/>
          <w:sz w:val="22"/>
          <w:szCs w:val="22"/>
        </w:rPr>
        <w:t xml:space="preserve"> </w:t>
      </w:r>
      <w:r w:rsidR="00AE704A" w:rsidRPr="00254563">
        <w:rPr>
          <w:rFonts w:ascii="Times New Roman" w:hAnsi="Times New Roman" w:cs="Times New Roman"/>
          <w:sz w:val="22"/>
          <w:szCs w:val="22"/>
        </w:rPr>
        <w:t xml:space="preserve">The short-term rise in </w:t>
      </w:r>
      <w:r w:rsidR="004C0967" w:rsidRPr="00254563">
        <w:rPr>
          <w:rFonts w:ascii="Times New Roman" w:hAnsi="Times New Roman" w:cs="Times New Roman"/>
          <w:sz w:val="22"/>
          <w:szCs w:val="22"/>
        </w:rPr>
        <w:t xml:space="preserve">the absolute abundance of </w:t>
      </w:r>
      <w:r w:rsidR="00AE704A" w:rsidRPr="00254563">
        <w:rPr>
          <w:rFonts w:ascii="Times New Roman" w:hAnsi="Times New Roman" w:cs="Times New Roman"/>
          <w:sz w:val="22"/>
          <w:szCs w:val="22"/>
        </w:rPr>
        <w:t>a few bacteria</w:t>
      </w:r>
      <w:r w:rsidRPr="00254563">
        <w:rPr>
          <w:rFonts w:ascii="Times New Roman" w:hAnsi="Times New Roman" w:cs="Times New Roman"/>
          <w:sz w:val="22"/>
          <w:szCs w:val="22"/>
        </w:rPr>
        <w:t>l taxa</w:t>
      </w:r>
      <w:r w:rsidR="004C0967" w:rsidRPr="00254563">
        <w:rPr>
          <w:rFonts w:ascii="Times New Roman" w:hAnsi="Times New Roman" w:cs="Times New Roman"/>
          <w:sz w:val="22"/>
          <w:szCs w:val="22"/>
        </w:rPr>
        <w:t xml:space="preserve"> </w:t>
      </w:r>
      <w:r w:rsidR="00015D8A" w:rsidRPr="00254563">
        <w:rPr>
          <w:rFonts w:ascii="Times New Roman" w:hAnsi="Times New Roman" w:cs="Times New Roman"/>
          <w:sz w:val="22"/>
          <w:szCs w:val="22"/>
        </w:rPr>
        <w:t>corresponds to</w:t>
      </w:r>
      <w:r w:rsidR="001A07B1" w:rsidRPr="00254563">
        <w:rPr>
          <w:rFonts w:ascii="Times New Roman" w:hAnsi="Times New Roman" w:cs="Times New Roman"/>
          <w:sz w:val="22"/>
          <w:szCs w:val="22"/>
        </w:rPr>
        <w:t xml:space="preserve"> the initial d</w:t>
      </w:r>
      <w:r w:rsidR="002179FB" w:rsidRPr="00254563">
        <w:rPr>
          <w:rFonts w:ascii="Times New Roman" w:hAnsi="Times New Roman" w:cs="Times New Roman"/>
          <w:sz w:val="22"/>
          <w:szCs w:val="22"/>
        </w:rPr>
        <w:t>ecline</w:t>
      </w:r>
      <w:r w:rsidR="001A07B1" w:rsidRPr="00254563">
        <w:rPr>
          <w:rFonts w:ascii="Times New Roman" w:hAnsi="Times New Roman" w:cs="Times New Roman"/>
          <w:sz w:val="22"/>
          <w:szCs w:val="22"/>
        </w:rPr>
        <w:t xml:space="preserve"> of the gut microbiota </w:t>
      </w:r>
      <w:r w:rsidR="002179FB" w:rsidRPr="00254563">
        <w:rPr>
          <w:rFonts w:ascii="Times New Roman" w:hAnsi="Times New Roman" w:cs="Times New Roman"/>
          <w:sz w:val="22"/>
          <w:szCs w:val="22"/>
        </w:rPr>
        <w:t xml:space="preserve">evenness </w:t>
      </w:r>
      <w:r w:rsidR="004C0967" w:rsidRPr="00254563">
        <w:rPr>
          <w:rFonts w:ascii="Times New Roman" w:hAnsi="Times New Roman" w:cs="Times New Roman"/>
          <w:sz w:val="22"/>
          <w:szCs w:val="22"/>
        </w:rPr>
        <w:t xml:space="preserve">soon </w:t>
      </w:r>
      <w:r w:rsidR="001A07B1" w:rsidRPr="00254563">
        <w:rPr>
          <w:rFonts w:ascii="Times New Roman" w:hAnsi="Times New Roman" w:cs="Times New Roman"/>
          <w:sz w:val="22"/>
          <w:szCs w:val="22"/>
        </w:rPr>
        <w:t xml:space="preserve">after </w:t>
      </w:r>
      <w:r w:rsidR="00C27156" w:rsidRPr="00254563">
        <w:rPr>
          <w:rFonts w:ascii="Times New Roman" w:hAnsi="Times New Roman" w:cs="Times New Roman"/>
          <w:sz w:val="22"/>
          <w:szCs w:val="22"/>
        </w:rPr>
        <w:t>the</w:t>
      </w:r>
      <w:r w:rsidR="001A07B1" w:rsidRPr="00254563">
        <w:rPr>
          <w:rFonts w:ascii="Times New Roman" w:hAnsi="Times New Roman" w:cs="Times New Roman"/>
          <w:sz w:val="22"/>
          <w:szCs w:val="22"/>
        </w:rPr>
        <w:t xml:space="preserve"> intervention (</w:t>
      </w:r>
      <w:r w:rsidR="001A07B1" w:rsidRPr="00254563">
        <w:rPr>
          <w:rFonts w:ascii="Times New Roman" w:hAnsi="Times New Roman" w:cs="Times New Roman"/>
          <w:b/>
          <w:bCs/>
          <w:sz w:val="22"/>
          <w:szCs w:val="22"/>
        </w:rPr>
        <w:t>Fig. 2B</w:t>
      </w:r>
      <w:r w:rsidR="001A07B1" w:rsidRPr="00254563">
        <w:rPr>
          <w:rFonts w:ascii="Times New Roman" w:hAnsi="Times New Roman" w:cs="Times New Roman"/>
          <w:sz w:val="22"/>
          <w:szCs w:val="22"/>
        </w:rPr>
        <w:t>).</w:t>
      </w:r>
      <w:r w:rsidRPr="00254563">
        <w:rPr>
          <w:rFonts w:ascii="Times New Roman" w:hAnsi="Times New Roman" w:cs="Times New Roman"/>
          <w:sz w:val="22"/>
          <w:szCs w:val="22"/>
        </w:rPr>
        <w:t xml:space="preserve"> </w:t>
      </w:r>
      <w:r w:rsidR="001A07B1" w:rsidRPr="00254563">
        <w:rPr>
          <w:rFonts w:ascii="Times New Roman" w:hAnsi="Times New Roman" w:cs="Times New Roman"/>
          <w:sz w:val="22"/>
          <w:szCs w:val="22"/>
        </w:rPr>
        <w:t>More i</w:t>
      </w:r>
      <w:r w:rsidR="00A3086B" w:rsidRPr="00254563">
        <w:rPr>
          <w:rFonts w:ascii="Times New Roman" w:hAnsi="Times New Roman" w:cs="Times New Roman"/>
          <w:sz w:val="22"/>
          <w:szCs w:val="22"/>
        </w:rPr>
        <w:t xml:space="preserve">nterestingly, </w:t>
      </w:r>
      <w:r w:rsidR="00421C38" w:rsidRPr="00254563">
        <w:rPr>
          <w:rFonts w:ascii="Times New Roman" w:hAnsi="Times New Roman" w:cs="Times New Roman"/>
          <w:sz w:val="22"/>
          <w:szCs w:val="22"/>
        </w:rPr>
        <w:t>the baseline-dependent responses</w:t>
      </w:r>
      <w:r w:rsidR="00421C38" w:rsidRPr="00254563" w:rsidDel="00421C38">
        <w:rPr>
          <w:rFonts w:ascii="Times New Roman" w:hAnsi="Times New Roman" w:cs="Times New Roman"/>
          <w:sz w:val="22"/>
          <w:szCs w:val="22"/>
        </w:rPr>
        <w:t xml:space="preserve"> </w:t>
      </w:r>
      <w:r w:rsidR="002179FB" w:rsidRPr="00254563">
        <w:rPr>
          <w:rFonts w:ascii="Times New Roman" w:hAnsi="Times New Roman" w:cs="Times New Roman"/>
          <w:sz w:val="22"/>
          <w:szCs w:val="22"/>
        </w:rPr>
        <w:t xml:space="preserve">can be causally </w:t>
      </w:r>
      <w:r w:rsidR="00610AA2" w:rsidRPr="00254563">
        <w:rPr>
          <w:rFonts w:ascii="Times New Roman" w:hAnsi="Times New Roman" w:cs="Times New Roman"/>
          <w:sz w:val="22"/>
          <w:szCs w:val="22"/>
        </w:rPr>
        <w:t xml:space="preserve">linked to the </w:t>
      </w:r>
      <w:del w:id="428" w:author="Chen Liao" w:date="2021-07-10T22:16:00Z">
        <w:r w:rsidR="00610AA2" w:rsidRPr="00254563" w:rsidDel="00197049">
          <w:rPr>
            <w:rFonts w:ascii="Times New Roman" w:hAnsi="Times New Roman" w:cs="Times New Roman"/>
            <w:sz w:val="22"/>
            <w:szCs w:val="22"/>
          </w:rPr>
          <w:delText xml:space="preserve">baseline </w:delText>
        </w:r>
      </w:del>
      <w:ins w:id="429" w:author="Chen Liao" w:date="2021-07-10T22:16:00Z">
        <w:r w:rsidR="00197049">
          <w:rPr>
            <w:rFonts w:ascii="Times New Roman" w:hAnsi="Times New Roman" w:cs="Times New Roman"/>
            <w:sz w:val="22"/>
            <w:szCs w:val="22"/>
          </w:rPr>
          <w:t xml:space="preserve">initial </w:t>
        </w:r>
      </w:ins>
      <w:r w:rsidR="00421C38" w:rsidRPr="00197049">
        <w:rPr>
          <w:rFonts w:ascii="Times New Roman" w:hAnsi="Times New Roman" w:cs="Times New Roman"/>
          <w:sz w:val="22"/>
          <w:szCs w:val="22"/>
        </w:rPr>
        <w:t>composition of key bacterial taxa</w:t>
      </w:r>
      <w:r w:rsidR="00610AA2" w:rsidRPr="00197049">
        <w:rPr>
          <w:rFonts w:ascii="Times New Roman" w:hAnsi="Times New Roman" w:cs="Times New Roman"/>
          <w:sz w:val="22"/>
          <w:szCs w:val="22"/>
        </w:rPr>
        <w:t xml:space="preserve"> </w:t>
      </w:r>
      <w:r w:rsidR="00020B48" w:rsidRPr="00197049">
        <w:rPr>
          <w:rFonts w:ascii="Times New Roman" w:hAnsi="Times New Roman" w:cs="Times New Roman"/>
          <w:sz w:val="22"/>
          <w:szCs w:val="22"/>
        </w:rPr>
        <w:t>(</w:t>
      </w:r>
      <w:r w:rsidR="00020B48" w:rsidRPr="00197049">
        <w:rPr>
          <w:rFonts w:ascii="Times New Roman" w:hAnsi="Times New Roman" w:cs="Times New Roman"/>
          <w:b/>
          <w:bCs/>
          <w:sz w:val="22"/>
          <w:szCs w:val="22"/>
        </w:rPr>
        <w:t>Fig. 4D</w:t>
      </w:r>
      <w:ins w:id="430" w:author="Chen Liao" w:date="2021-07-10T22:16:00Z">
        <w:r w:rsidR="00197049">
          <w:rPr>
            <w:rFonts w:ascii="Times New Roman" w:hAnsi="Times New Roman" w:cs="Times New Roman"/>
            <w:b/>
            <w:bCs/>
            <w:sz w:val="22"/>
            <w:szCs w:val="22"/>
          </w:rPr>
          <w:t>,</w:t>
        </w:r>
      </w:ins>
      <w:del w:id="431" w:author="Chen Liao" w:date="2021-07-10T22:16:00Z">
        <w:r w:rsidR="00421C38" w:rsidRPr="00254563" w:rsidDel="00197049">
          <w:rPr>
            <w:rFonts w:ascii="Times New Roman" w:hAnsi="Times New Roman" w:cs="Times New Roman"/>
            <w:b/>
            <w:bCs/>
            <w:sz w:val="22"/>
            <w:szCs w:val="22"/>
          </w:rPr>
          <w:delText>-</w:delText>
        </w:r>
      </w:del>
      <w:r w:rsidR="00421C38" w:rsidRPr="00254563">
        <w:rPr>
          <w:rFonts w:ascii="Times New Roman" w:hAnsi="Times New Roman" w:cs="Times New Roman"/>
          <w:b/>
          <w:bCs/>
          <w:sz w:val="22"/>
          <w:szCs w:val="22"/>
        </w:rPr>
        <w:t>E</w:t>
      </w:r>
      <w:r w:rsidR="00020B48" w:rsidRPr="00254563">
        <w:rPr>
          <w:rFonts w:ascii="Times New Roman" w:hAnsi="Times New Roman" w:cs="Times New Roman"/>
          <w:sz w:val="22"/>
          <w:szCs w:val="22"/>
        </w:rPr>
        <w:t>)</w:t>
      </w:r>
      <w:r w:rsidR="00A3086B" w:rsidRPr="00254563">
        <w:rPr>
          <w:rFonts w:ascii="Times New Roman" w:hAnsi="Times New Roman" w:cs="Times New Roman"/>
          <w:sz w:val="22"/>
          <w:szCs w:val="22"/>
        </w:rPr>
        <w:t xml:space="preserve">. </w:t>
      </w:r>
      <w:r w:rsidR="00A144BD" w:rsidRPr="00254563">
        <w:rPr>
          <w:rFonts w:ascii="Times New Roman" w:hAnsi="Times New Roman" w:cs="Times New Roman"/>
          <w:sz w:val="22"/>
          <w:szCs w:val="22"/>
        </w:rPr>
        <w:t>For example, t</w:t>
      </w:r>
      <w:r w:rsidR="00A3086B" w:rsidRPr="00254563">
        <w:rPr>
          <w:rFonts w:ascii="Times New Roman" w:hAnsi="Times New Roman" w:cs="Times New Roman"/>
          <w:color w:val="000000" w:themeColor="text1"/>
          <w:sz w:val="22"/>
          <w:szCs w:val="22"/>
        </w:rPr>
        <w:t xml:space="preserve">he abundances of </w:t>
      </w:r>
      <w:r w:rsidR="00A3086B" w:rsidRPr="00254563">
        <w:rPr>
          <w:rFonts w:ascii="Times New Roman" w:hAnsi="Times New Roman" w:cs="Times New Roman"/>
          <w:i/>
          <w:iCs/>
          <w:sz w:val="22"/>
          <w:szCs w:val="22"/>
        </w:rPr>
        <w:t xml:space="preserve">A. </w:t>
      </w:r>
      <w:proofErr w:type="spellStart"/>
      <w:r w:rsidR="00A3086B" w:rsidRPr="00254563">
        <w:rPr>
          <w:rFonts w:ascii="Times New Roman" w:hAnsi="Times New Roman" w:cs="Times New Roman"/>
          <w:i/>
          <w:iCs/>
          <w:sz w:val="22"/>
          <w:szCs w:val="22"/>
        </w:rPr>
        <w:t>municiphila</w:t>
      </w:r>
      <w:proofErr w:type="spellEnd"/>
      <w:r w:rsidR="00A3086B" w:rsidRPr="00254563">
        <w:rPr>
          <w:rFonts w:ascii="Times New Roman" w:hAnsi="Times New Roman" w:cs="Times New Roman"/>
          <w:sz w:val="22"/>
          <w:szCs w:val="22"/>
        </w:rPr>
        <w:t xml:space="preserve"> and </w:t>
      </w:r>
      <w:r w:rsidR="00A3086B" w:rsidRPr="00254563">
        <w:rPr>
          <w:rFonts w:ascii="Times New Roman" w:hAnsi="Times New Roman" w:cs="Times New Roman"/>
          <w:i/>
          <w:iCs/>
          <w:sz w:val="22"/>
          <w:szCs w:val="22"/>
        </w:rPr>
        <w:t xml:space="preserve">B. </w:t>
      </w:r>
      <w:proofErr w:type="spellStart"/>
      <w:r w:rsidR="00A3086B" w:rsidRPr="00254563">
        <w:rPr>
          <w:rFonts w:ascii="Times New Roman" w:hAnsi="Times New Roman" w:cs="Times New Roman"/>
          <w:i/>
          <w:iCs/>
          <w:sz w:val="22"/>
          <w:szCs w:val="22"/>
        </w:rPr>
        <w:t>uniformis</w:t>
      </w:r>
      <w:proofErr w:type="spellEnd"/>
      <w:r w:rsidR="00A3086B" w:rsidRPr="00254563">
        <w:rPr>
          <w:rFonts w:ascii="Times New Roman" w:hAnsi="Times New Roman" w:cs="Times New Roman"/>
          <w:sz w:val="22"/>
          <w:szCs w:val="22"/>
        </w:rPr>
        <w:t xml:space="preserve"> increased</w:t>
      </w:r>
      <w:r w:rsidR="00606B27" w:rsidRPr="00254563">
        <w:rPr>
          <w:rFonts w:ascii="Times New Roman" w:hAnsi="Times New Roman" w:cs="Times New Roman"/>
          <w:sz w:val="22"/>
          <w:szCs w:val="22"/>
        </w:rPr>
        <w:t xml:space="preserve"> </w:t>
      </w:r>
      <w:r w:rsidR="00421C38" w:rsidRPr="00254563">
        <w:rPr>
          <w:rFonts w:ascii="Times New Roman" w:hAnsi="Times New Roman" w:cs="Times New Roman"/>
          <w:sz w:val="22"/>
          <w:szCs w:val="22"/>
        </w:rPr>
        <w:t xml:space="preserve">dramatically </w:t>
      </w:r>
      <w:r w:rsidR="00A3086B" w:rsidRPr="00254563">
        <w:rPr>
          <w:rFonts w:ascii="Times New Roman" w:hAnsi="Times New Roman" w:cs="Times New Roman"/>
          <w:sz w:val="22"/>
          <w:szCs w:val="22"/>
        </w:rPr>
        <w:t xml:space="preserve">in Hunan mice </w:t>
      </w:r>
      <w:r w:rsidR="00606B27" w:rsidRPr="00254563">
        <w:rPr>
          <w:rFonts w:ascii="Times New Roman" w:hAnsi="Times New Roman" w:cs="Times New Roman"/>
          <w:sz w:val="22"/>
          <w:szCs w:val="22"/>
        </w:rPr>
        <w:t>(</w:t>
      </w:r>
      <w:r w:rsidR="00606B27" w:rsidRPr="00254563">
        <w:rPr>
          <w:rFonts w:ascii="Times New Roman" w:hAnsi="Times New Roman" w:cs="Times New Roman"/>
          <w:b/>
          <w:bCs/>
          <w:sz w:val="22"/>
          <w:szCs w:val="22"/>
        </w:rPr>
        <w:t>Fig. S</w:t>
      </w:r>
      <w:ins w:id="432" w:author="Chen Liao" w:date="2021-07-10T22:17:00Z">
        <w:r w:rsidR="00197049">
          <w:rPr>
            <w:rFonts w:ascii="Times New Roman" w:hAnsi="Times New Roman" w:cs="Times New Roman"/>
            <w:b/>
            <w:bCs/>
            <w:sz w:val="22"/>
            <w:szCs w:val="22"/>
          </w:rPr>
          <w:t>10</w:t>
        </w:r>
      </w:ins>
      <w:del w:id="433" w:author="Chen Liao" w:date="2021-07-10T22:17:00Z">
        <w:r w:rsidR="00606B27" w:rsidRPr="00254563" w:rsidDel="00197049">
          <w:rPr>
            <w:rFonts w:ascii="Times New Roman" w:hAnsi="Times New Roman" w:cs="Times New Roman"/>
            <w:b/>
            <w:bCs/>
            <w:sz w:val="22"/>
            <w:szCs w:val="22"/>
          </w:rPr>
          <w:delText>8</w:delText>
        </w:r>
      </w:del>
      <w:r w:rsidR="00606B27" w:rsidRPr="00254563">
        <w:rPr>
          <w:rFonts w:ascii="Times New Roman" w:hAnsi="Times New Roman" w:cs="Times New Roman"/>
          <w:sz w:val="22"/>
          <w:szCs w:val="22"/>
        </w:rPr>
        <w:t>)</w:t>
      </w:r>
      <w:r w:rsidR="00421C38" w:rsidRPr="00254563">
        <w:rPr>
          <w:rFonts w:ascii="Times New Roman" w:hAnsi="Times New Roman" w:cs="Times New Roman"/>
          <w:sz w:val="22"/>
          <w:szCs w:val="22"/>
        </w:rPr>
        <w:t>,</w:t>
      </w:r>
      <w:r w:rsidR="00606B27" w:rsidRPr="00254563">
        <w:rPr>
          <w:rFonts w:ascii="Times New Roman" w:hAnsi="Times New Roman" w:cs="Times New Roman"/>
          <w:sz w:val="22"/>
          <w:szCs w:val="22"/>
        </w:rPr>
        <w:t xml:space="preserve"> </w:t>
      </w:r>
      <w:r w:rsidR="00A3086B" w:rsidRPr="00254563">
        <w:rPr>
          <w:rFonts w:ascii="Times New Roman" w:hAnsi="Times New Roman" w:cs="Times New Roman"/>
          <w:sz w:val="22"/>
          <w:szCs w:val="22"/>
        </w:rPr>
        <w:t>which contain</w:t>
      </w:r>
      <w:r w:rsidR="00421C38" w:rsidRPr="00254563">
        <w:rPr>
          <w:rFonts w:ascii="Times New Roman" w:hAnsi="Times New Roman" w:cs="Times New Roman"/>
          <w:sz w:val="22"/>
          <w:szCs w:val="22"/>
        </w:rPr>
        <w:t>ed</w:t>
      </w:r>
      <w:r w:rsidR="00A3086B" w:rsidRPr="00254563">
        <w:rPr>
          <w:rFonts w:ascii="Times New Roman" w:hAnsi="Times New Roman" w:cs="Times New Roman"/>
          <w:sz w:val="22"/>
          <w:szCs w:val="22"/>
        </w:rPr>
        <w:t xml:space="preserve"> </w:t>
      </w:r>
      <w:r w:rsidR="00421C38" w:rsidRPr="00254563">
        <w:rPr>
          <w:rFonts w:ascii="Times New Roman" w:hAnsi="Times New Roman" w:cs="Times New Roman"/>
          <w:sz w:val="22"/>
          <w:szCs w:val="22"/>
        </w:rPr>
        <w:t xml:space="preserve">the </w:t>
      </w:r>
      <w:r w:rsidR="00A3086B" w:rsidRPr="00254563">
        <w:rPr>
          <w:rFonts w:ascii="Times New Roman" w:hAnsi="Times New Roman" w:cs="Times New Roman"/>
          <w:sz w:val="22"/>
          <w:szCs w:val="22"/>
        </w:rPr>
        <w:t>highest abundance of the</w:t>
      </w:r>
      <w:r w:rsidR="00421C38" w:rsidRPr="00254563">
        <w:rPr>
          <w:rFonts w:ascii="Times New Roman" w:hAnsi="Times New Roman" w:cs="Times New Roman"/>
          <w:sz w:val="22"/>
          <w:szCs w:val="22"/>
        </w:rPr>
        <w:t>se</w:t>
      </w:r>
      <w:r w:rsidR="00A3086B" w:rsidRPr="00254563">
        <w:rPr>
          <w:rFonts w:ascii="Times New Roman" w:hAnsi="Times New Roman" w:cs="Times New Roman"/>
          <w:sz w:val="22"/>
          <w:szCs w:val="22"/>
        </w:rPr>
        <w:t xml:space="preserve"> two species in the baseline</w:t>
      </w:r>
      <w:r w:rsidR="00CE1C22" w:rsidRPr="00254563">
        <w:rPr>
          <w:rFonts w:ascii="Times New Roman" w:hAnsi="Times New Roman" w:cs="Times New Roman"/>
          <w:sz w:val="22"/>
          <w:szCs w:val="22"/>
        </w:rPr>
        <w:t xml:space="preserve"> (</w:t>
      </w:r>
      <w:r w:rsidR="00E65812" w:rsidRPr="00254563">
        <w:rPr>
          <w:rFonts w:ascii="Times New Roman" w:hAnsi="Times New Roman" w:cs="Times New Roman"/>
          <w:sz w:val="22"/>
          <w:szCs w:val="22"/>
        </w:rPr>
        <w:t xml:space="preserve">dark yellow </w:t>
      </w:r>
      <w:r w:rsidR="00E2522D" w:rsidRPr="00254563">
        <w:rPr>
          <w:rFonts w:ascii="Times New Roman" w:hAnsi="Times New Roman" w:cs="Times New Roman"/>
          <w:sz w:val="22"/>
          <w:szCs w:val="22"/>
        </w:rPr>
        <w:t>box frame</w:t>
      </w:r>
      <w:r w:rsidR="00606B27" w:rsidRPr="00254563">
        <w:rPr>
          <w:rFonts w:ascii="Times New Roman" w:hAnsi="Times New Roman" w:cs="Times New Roman"/>
          <w:sz w:val="22"/>
          <w:szCs w:val="22"/>
        </w:rPr>
        <w:t xml:space="preserve">s </w:t>
      </w:r>
      <w:r w:rsidR="00CE1C22" w:rsidRPr="00254563">
        <w:rPr>
          <w:rFonts w:ascii="Times New Roman" w:hAnsi="Times New Roman" w:cs="Times New Roman"/>
          <w:sz w:val="22"/>
          <w:szCs w:val="22"/>
        </w:rPr>
        <w:t xml:space="preserve">in </w:t>
      </w:r>
      <w:r w:rsidR="00CE1C22" w:rsidRPr="00254563">
        <w:rPr>
          <w:rFonts w:ascii="Times New Roman" w:hAnsi="Times New Roman" w:cs="Times New Roman"/>
          <w:b/>
          <w:bCs/>
          <w:sz w:val="22"/>
          <w:szCs w:val="22"/>
        </w:rPr>
        <w:t>Fig. 4</w:t>
      </w:r>
      <w:r w:rsidR="00954B1C" w:rsidRPr="00254563">
        <w:rPr>
          <w:rFonts w:ascii="Times New Roman" w:hAnsi="Times New Roman" w:cs="Times New Roman"/>
          <w:b/>
          <w:bCs/>
          <w:sz w:val="22"/>
          <w:szCs w:val="22"/>
        </w:rPr>
        <w:t>E</w:t>
      </w:r>
      <w:r w:rsidR="00CE1C22" w:rsidRPr="00254563">
        <w:rPr>
          <w:rFonts w:ascii="Times New Roman" w:hAnsi="Times New Roman" w:cs="Times New Roman"/>
          <w:sz w:val="22"/>
          <w:szCs w:val="22"/>
        </w:rPr>
        <w:t>)</w:t>
      </w:r>
      <w:r w:rsidR="00A3086B" w:rsidRPr="00254563">
        <w:rPr>
          <w:rFonts w:ascii="Times New Roman" w:hAnsi="Times New Roman" w:cs="Times New Roman"/>
          <w:sz w:val="22"/>
          <w:szCs w:val="22"/>
        </w:rPr>
        <w:t>.</w:t>
      </w:r>
      <w:r w:rsidR="00421C38" w:rsidRPr="00254563">
        <w:rPr>
          <w:rFonts w:ascii="Times New Roman" w:hAnsi="Times New Roman" w:cs="Times New Roman"/>
          <w:color w:val="000000" w:themeColor="text1"/>
          <w:sz w:val="22"/>
          <w:szCs w:val="22"/>
        </w:rPr>
        <w:t xml:space="preserve"> Similarly</w:t>
      </w:r>
      <w:r w:rsidR="00A3086B" w:rsidRPr="00254563">
        <w:rPr>
          <w:rFonts w:ascii="Times New Roman" w:hAnsi="Times New Roman" w:cs="Times New Roman"/>
          <w:color w:val="000000" w:themeColor="text1"/>
          <w:sz w:val="22"/>
          <w:szCs w:val="22"/>
        </w:rPr>
        <w:t>,</w:t>
      </w:r>
      <w:r w:rsidR="00421C38" w:rsidRPr="00254563">
        <w:rPr>
          <w:rFonts w:ascii="Times New Roman" w:hAnsi="Times New Roman" w:cs="Times New Roman"/>
          <w:color w:val="000000" w:themeColor="text1"/>
          <w:sz w:val="22"/>
          <w:szCs w:val="22"/>
        </w:rPr>
        <w:t xml:space="preserve"> </w:t>
      </w:r>
      <w:r w:rsidR="00A3086B" w:rsidRPr="00254563">
        <w:rPr>
          <w:rFonts w:ascii="Times New Roman" w:hAnsi="Times New Roman" w:cs="Times New Roman"/>
          <w:color w:val="000000" w:themeColor="text1"/>
          <w:sz w:val="22"/>
          <w:szCs w:val="22"/>
        </w:rPr>
        <w:t xml:space="preserve">the extremely low baseline </w:t>
      </w:r>
      <w:r w:rsidR="00E65812" w:rsidRPr="00254563">
        <w:rPr>
          <w:rFonts w:ascii="Times New Roman" w:hAnsi="Times New Roman" w:cs="Times New Roman"/>
          <w:color w:val="000000" w:themeColor="text1"/>
          <w:sz w:val="22"/>
          <w:szCs w:val="22"/>
        </w:rPr>
        <w:t>abundances</w:t>
      </w:r>
      <w:r w:rsidR="00A3086B" w:rsidRPr="00254563">
        <w:rPr>
          <w:rFonts w:ascii="Times New Roman" w:hAnsi="Times New Roman" w:cs="Times New Roman"/>
          <w:color w:val="000000" w:themeColor="text1"/>
          <w:sz w:val="22"/>
          <w:szCs w:val="22"/>
        </w:rPr>
        <w:t xml:space="preserve"> of </w:t>
      </w:r>
      <w:r w:rsidR="00A3086B" w:rsidRPr="00254563">
        <w:rPr>
          <w:rFonts w:ascii="Times New Roman" w:hAnsi="Times New Roman" w:cs="Times New Roman"/>
          <w:i/>
          <w:iCs/>
          <w:color w:val="000000" w:themeColor="text1"/>
          <w:sz w:val="22"/>
          <w:szCs w:val="22"/>
        </w:rPr>
        <w:t xml:space="preserve">B. </w:t>
      </w:r>
      <w:proofErr w:type="spellStart"/>
      <w:r w:rsidR="00A3086B" w:rsidRPr="00254563">
        <w:rPr>
          <w:rFonts w:ascii="Times New Roman" w:hAnsi="Times New Roman" w:cs="Times New Roman"/>
          <w:i/>
          <w:iCs/>
          <w:color w:val="000000" w:themeColor="text1"/>
          <w:sz w:val="22"/>
          <w:szCs w:val="22"/>
        </w:rPr>
        <w:t>acidifaciens</w:t>
      </w:r>
      <w:proofErr w:type="spellEnd"/>
      <w:r w:rsidR="00A3086B" w:rsidRPr="00254563">
        <w:rPr>
          <w:rFonts w:ascii="Times New Roman" w:hAnsi="Times New Roman" w:cs="Times New Roman"/>
          <w:color w:val="000000" w:themeColor="text1"/>
          <w:sz w:val="22"/>
          <w:szCs w:val="22"/>
        </w:rPr>
        <w:t xml:space="preserve"> and </w:t>
      </w:r>
      <w:del w:id="434" w:author="Chen Liao" w:date="2021-07-10T22:17:00Z">
        <w:r w:rsidR="00A3086B" w:rsidRPr="00254563" w:rsidDel="00197049">
          <w:rPr>
            <w:rFonts w:ascii="Times New Roman" w:hAnsi="Times New Roman" w:cs="Times New Roman"/>
            <w:i/>
            <w:iCs/>
            <w:color w:val="000000" w:themeColor="text1"/>
            <w:sz w:val="22"/>
            <w:szCs w:val="22"/>
          </w:rPr>
          <w:delText xml:space="preserve">un. </w:delText>
        </w:r>
      </w:del>
      <w:proofErr w:type="spellStart"/>
      <w:r w:rsidR="00A3086B" w:rsidRPr="00254563">
        <w:rPr>
          <w:rFonts w:ascii="Times New Roman" w:hAnsi="Times New Roman" w:cs="Times New Roman"/>
          <w:i/>
          <w:iCs/>
          <w:color w:val="000000" w:themeColor="text1"/>
          <w:sz w:val="22"/>
          <w:szCs w:val="22"/>
        </w:rPr>
        <w:t>Muribaculaceae</w:t>
      </w:r>
      <w:proofErr w:type="spellEnd"/>
      <w:r w:rsidR="00A3086B" w:rsidRPr="00254563">
        <w:rPr>
          <w:rFonts w:ascii="Times New Roman" w:hAnsi="Times New Roman" w:cs="Times New Roman"/>
          <w:color w:val="000000" w:themeColor="text1"/>
          <w:sz w:val="22"/>
          <w:szCs w:val="22"/>
        </w:rPr>
        <w:t xml:space="preserve"> in Shanghai mice </w:t>
      </w:r>
      <w:r w:rsidR="00270D04" w:rsidRPr="00254563">
        <w:rPr>
          <w:rFonts w:ascii="Times New Roman" w:hAnsi="Times New Roman" w:cs="Times New Roman"/>
          <w:color w:val="000000" w:themeColor="text1"/>
          <w:sz w:val="22"/>
          <w:szCs w:val="22"/>
        </w:rPr>
        <w:t>(</w:t>
      </w:r>
      <w:r w:rsidR="00E65812" w:rsidRPr="00254563">
        <w:rPr>
          <w:rFonts w:ascii="Times New Roman" w:hAnsi="Times New Roman" w:cs="Times New Roman"/>
          <w:color w:val="000000" w:themeColor="text1"/>
          <w:sz w:val="22"/>
          <w:szCs w:val="22"/>
        </w:rPr>
        <w:t>violet</w:t>
      </w:r>
      <w:r w:rsidR="00270D04" w:rsidRPr="00254563">
        <w:rPr>
          <w:rFonts w:ascii="Times New Roman" w:hAnsi="Times New Roman" w:cs="Times New Roman"/>
          <w:color w:val="000000" w:themeColor="text1"/>
          <w:sz w:val="22"/>
          <w:szCs w:val="22"/>
        </w:rPr>
        <w:t xml:space="preserve"> </w:t>
      </w:r>
      <w:r w:rsidR="00E2522D" w:rsidRPr="00254563">
        <w:rPr>
          <w:rFonts w:ascii="Times New Roman" w:hAnsi="Times New Roman" w:cs="Times New Roman"/>
          <w:color w:val="000000" w:themeColor="text1"/>
          <w:sz w:val="22"/>
          <w:szCs w:val="22"/>
        </w:rPr>
        <w:t>box frame</w:t>
      </w:r>
      <w:r w:rsidR="00606B27" w:rsidRPr="00254563">
        <w:rPr>
          <w:rFonts w:ascii="Times New Roman" w:hAnsi="Times New Roman" w:cs="Times New Roman"/>
          <w:color w:val="000000" w:themeColor="text1"/>
          <w:sz w:val="22"/>
          <w:szCs w:val="22"/>
        </w:rPr>
        <w:t>s</w:t>
      </w:r>
      <w:r w:rsidR="00C92202" w:rsidRPr="00254563">
        <w:rPr>
          <w:rFonts w:ascii="Times New Roman" w:hAnsi="Times New Roman" w:cs="Times New Roman"/>
          <w:color w:val="000000" w:themeColor="text1"/>
          <w:sz w:val="22"/>
          <w:szCs w:val="22"/>
        </w:rPr>
        <w:t xml:space="preserve"> in </w:t>
      </w:r>
      <w:r w:rsidR="00C92202" w:rsidRPr="00254563">
        <w:rPr>
          <w:rFonts w:ascii="Times New Roman" w:hAnsi="Times New Roman" w:cs="Times New Roman"/>
          <w:b/>
          <w:bCs/>
          <w:color w:val="000000" w:themeColor="text1"/>
          <w:sz w:val="22"/>
          <w:szCs w:val="22"/>
        </w:rPr>
        <w:t>Fig. 4E</w:t>
      </w:r>
      <w:r w:rsidR="00C92202" w:rsidRPr="00254563">
        <w:rPr>
          <w:rFonts w:ascii="Times New Roman" w:hAnsi="Times New Roman" w:cs="Times New Roman"/>
          <w:color w:val="000000" w:themeColor="text1"/>
          <w:sz w:val="22"/>
          <w:szCs w:val="22"/>
        </w:rPr>
        <w:t xml:space="preserve">) </w:t>
      </w:r>
      <w:r w:rsidR="00A3086B" w:rsidRPr="00254563">
        <w:rPr>
          <w:rFonts w:ascii="Times New Roman" w:hAnsi="Times New Roman" w:cs="Times New Roman"/>
          <w:color w:val="000000" w:themeColor="text1"/>
          <w:sz w:val="22"/>
          <w:szCs w:val="22"/>
        </w:rPr>
        <w:t>may explain the sluggish responses</w:t>
      </w:r>
      <w:r w:rsidR="00421C38" w:rsidRPr="00254563">
        <w:rPr>
          <w:rFonts w:ascii="Times New Roman" w:hAnsi="Times New Roman" w:cs="Times New Roman"/>
          <w:color w:val="000000" w:themeColor="text1"/>
          <w:sz w:val="22"/>
          <w:szCs w:val="22"/>
        </w:rPr>
        <w:t xml:space="preserve"> in bacterial absolute abundance and SCFAs</w:t>
      </w:r>
      <w:r w:rsidR="00A07793" w:rsidRPr="00254563">
        <w:rPr>
          <w:rFonts w:ascii="Times New Roman" w:hAnsi="Times New Roman" w:cs="Times New Roman"/>
          <w:color w:val="000000" w:themeColor="text1"/>
          <w:sz w:val="22"/>
          <w:szCs w:val="22"/>
        </w:rPr>
        <w:t xml:space="preserve"> (</w:t>
      </w:r>
      <w:r w:rsidR="00A07793" w:rsidRPr="00254563">
        <w:rPr>
          <w:rFonts w:ascii="Times New Roman" w:hAnsi="Times New Roman" w:cs="Times New Roman"/>
          <w:b/>
          <w:bCs/>
          <w:color w:val="000000" w:themeColor="text1"/>
          <w:sz w:val="22"/>
          <w:szCs w:val="22"/>
        </w:rPr>
        <w:t>Fig. S</w:t>
      </w:r>
      <w:ins w:id="435" w:author="Chen Liao" w:date="2021-07-10T22:17:00Z">
        <w:r w:rsidR="00197049">
          <w:rPr>
            <w:rFonts w:ascii="Times New Roman" w:hAnsi="Times New Roman" w:cs="Times New Roman"/>
            <w:b/>
            <w:bCs/>
            <w:color w:val="000000" w:themeColor="text1"/>
            <w:sz w:val="22"/>
            <w:szCs w:val="22"/>
          </w:rPr>
          <w:t>5, S10</w:t>
        </w:r>
      </w:ins>
      <w:del w:id="436" w:author="Chen Liao" w:date="2021-07-10T22:17:00Z">
        <w:r w:rsidR="00A07793" w:rsidRPr="00254563" w:rsidDel="00197049">
          <w:rPr>
            <w:rFonts w:ascii="Times New Roman" w:hAnsi="Times New Roman" w:cs="Times New Roman"/>
            <w:b/>
            <w:bCs/>
            <w:color w:val="000000" w:themeColor="text1"/>
            <w:sz w:val="22"/>
            <w:szCs w:val="22"/>
          </w:rPr>
          <w:delText>8</w:delText>
        </w:r>
        <w:r w:rsidR="000B36FA" w:rsidRPr="00254563" w:rsidDel="00197049">
          <w:rPr>
            <w:rFonts w:ascii="Times New Roman" w:hAnsi="Times New Roman" w:cs="Times New Roman"/>
            <w:b/>
            <w:bCs/>
            <w:color w:val="000000" w:themeColor="text1"/>
            <w:sz w:val="22"/>
            <w:szCs w:val="22"/>
          </w:rPr>
          <w:delText>, Fig. S5</w:delText>
        </w:r>
      </w:del>
      <w:r w:rsidR="00A07793" w:rsidRPr="00254563">
        <w:rPr>
          <w:rFonts w:ascii="Times New Roman" w:hAnsi="Times New Roman" w:cs="Times New Roman"/>
          <w:color w:val="000000" w:themeColor="text1"/>
          <w:sz w:val="22"/>
          <w:szCs w:val="22"/>
        </w:rPr>
        <w:t>)</w:t>
      </w:r>
      <w:r w:rsidR="00A3086B" w:rsidRPr="00254563">
        <w:rPr>
          <w:rFonts w:ascii="Times New Roman" w:hAnsi="Times New Roman" w:cs="Times New Roman"/>
          <w:color w:val="000000" w:themeColor="text1"/>
          <w:sz w:val="22"/>
          <w:szCs w:val="22"/>
        </w:rPr>
        <w:t xml:space="preserve">. </w:t>
      </w:r>
    </w:p>
    <w:p w14:paraId="6101F609" w14:textId="78C0AF8F" w:rsidR="00DE22F6" w:rsidRPr="0021225A" w:rsidRDefault="0008569B" w:rsidP="0008569B">
      <w:pPr>
        <w:spacing w:line="360" w:lineRule="auto"/>
        <w:ind w:firstLine="720"/>
        <w:jc w:val="both"/>
        <w:rPr>
          <w:rFonts w:eastAsiaTheme="minorEastAsia"/>
          <w:color w:val="000000" w:themeColor="text1"/>
          <w:sz w:val="22"/>
          <w:szCs w:val="22"/>
        </w:rPr>
      </w:pPr>
      <w:r w:rsidRPr="00254563">
        <w:rPr>
          <w:sz w:val="22"/>
          <w:szCs w:val="22"/>
        </w:rPr>
        <w:t>O</w:t>
      </w:r>
      <w:r w:rsidR="006D60D8" w:rsidRPr="00254563">
        <w:rPr>
          <w:sz w:val="22"/>
          <w:szCs w:val="22"/>
        </w:rPr>
        <w:t xml:space="preserve">ur </w:t>
      </w:r>
      <w:proofErr w:type="spellStart"/>
      <w:r w:rsidR="006D60D8" w:rsidRPr="00254563">
        <w:rPr>
          <w:sz w:val="22"/>
          <w:szCs w:val="22"/>
        </w:rPr>
        <w:t>gLV</w:t>
      </w:r>
      <w:proofErr w:type="spellEnd"/>
      <w:r w:rsidR="006D60D8" w:rsidRPr="00254563">
        <w:rPr>
          <w:sz w:val="22"/>
          <w:szCs w:val="22"/>
        </w:rPr>
        <w:t xml:space="preserve">-based inference suggested strong competition among primary degraders, where </w:t>
      </w:r>
      <w:del w:id="437" w:author="Chen Liao" w:date="2021-07-10T22:18:00Z">
        <w:r w:rsidR="006D60D8" w:rsidRPr="00254563" w:rsidDel="00BB67A1">
          <w:rPr>
            <w:i/>
            <w:iCs/>
            <w:sz w:val="22"/>
            <w:szCs w:val="22"/>
          </w:rPr>
          <w:delText>un.</w:delText>
        </w:r>
        <w:r w:rsidR="006D60D8" w:rsidRPr="00254563" w:rsidDel="00BB67A1">
          <w:rPr>
            <w:sz w:val="22"/>
            <w:szCs w:val="22"/>
          </w:rPr>
          <w:delText xml:space="preserve"> </w:delText>
        </w:r>
      </w:del>
      <w:proofErr w:type="spellStart"/>
      <w:r w:rsidR="006D60D8" w:rsidRPr="00254563">
        <w:rPr>
          <w:i/>
          <w:iCs/>
          <w:sz w:val="22"/>
          <w:szCs w:val="22"/>
        </w:rPr>
        <w:t>Muribaculaceae</w:t>
      </w:r>
      <w:proofErr w:type="spellEnd"/>
      <w:r w:rsidR="006D60D8" w:rsidRPr="00254563">
        <w:rPr>
          <w:sz w:val="22"/>
          <w:szCs w:val="22"/>
        </w:rPr>
        <w:t xml:space="preserve"> inhibit</w:t>
      </w:r>
      <w:ins w:id="438" w:author="Chen Liao" w:date="2021-07-10T22:18:00Z">
        <w:r w:rsidR="00BB67A1">
          <w:rPr>
            <w:sz w:val="22"/>
            <w:szCs w:val="22"/>
          </w:rPr>
          <w:t>ed</w:t>
        </w:r>
      </w:ins>
      <w:del w:id="439" w:author="Chen Liao" w:date="2021-07-10T22:18:00Z">
        <w:r w:rsidR="006D60D8" w:rsidRPr="00BB67A1" w:rsidDel="00BB67A1">
          <w:rPr>
            <w:sz w:val="22"/>
            <w:szCs w:val="22"/>
          </w:rPr>
          <w:delText>s</w:delText>
        </w:r>
      </w:del>
      <w:r w:rsidR="006D60D8" w:rsidRPr="00BB67A1">
        <w:rPr>
          <w:sz w:val="22"/>
          <w:szCs w:val="22"/>
        </w:rPr>
        <w:t xml:space="preserve"> the growth of </w:t>
      </w:r>
      <w:r w:rsidR="006D60D8" w:rsidRPr="00BB67A1">
        <w:rPr>
          <w:i/>
          <w:iCs/>
          <w:sz w:val="22"/>
          <w:szCs w:val="22"/>
        </w:rPr>
        <w:t xml:space="preserve">B. </w:t>
      </w:r>
      <w:proofErr w:type="spellStart"/>
      <w:r w:rsidR="006D60D8" w:rsidRPr="00BB67A1">
        <w:rPr>
          <w:i/>
          <w:iCs/>
          <w:sz w:val="22"/>
          <w:szCs w:val="22"/>
        </w:rPr>
        <w:t>acidifaciens</w:t>
      </w:r>
      <w:proofErr w:type="spellEnd"/>
      <w:r w:rsidR="006D60D8" w:rsidRPr="00BB67A1">
        <w:rPr>
          <w:sz w:val="22"/>
          <w:szCs w:val="22"/>
        </w:rPr>
        <w:t xml:space="preserve"> and </w:t>
      </w:r>
      <w:del w:id="440" w:author="Chen Liao" w:date="2021-07-10T22:18:00Z">
        <w:r w:rsidR="006D60D8" w:rsidRPr="00254563" w:rsidDel="00BB67A1">
          <w:rPr>
            <w:i/>
            <w:iCs/>
            <w:sz w:val="22"/>
            <w:szCs w:val="22"/>
          </w:rPr>
          <w:delText>un.</w:delText>
        </w:r>
        <w:r w:rsidR="006D60D8" w:rsidRPr="00254563" w:rsidDel="00BB67A1">
          <w:rPr>
            <w:sz w:val="22"/>
            <w:szCs w:val="22"/>
          </w:rPr>
          <w:delText xml:space="preserve"> </w:delText>
        </w:r>
      </w:del>
      <w:proofErr w:type="spellStart"/>
      <w:r w:rsidR="006D60D8" w:rsidRPr="00254563">
        <w:rPr>
          <w:i/>
          <w:iCs/>
          <w:sz w:val="22"/>
          <w:szCs w:val="22"/>
        </w:rPr>
        <w:t>Facaelibaculum</w:t>
      </w:r>
      <w:proofErr w:type="spellEnd"/>
      <w:r w:rsidR="006D60D8" w:rsidRPr="00254563">
        <w:rPr>
          <w:sz w:val="22"/>
          <w:szCs w:val="22"/>
        </w:rPr>
        <w:t xml:space="preserve"> (</w:t>
      </w:r>
      <w:r w:rsidR="006D60D8" w:rsidRPr="00254563">
        <w:rPr>
          <w:b/>
          <w:bCs/>
          <w:sz w:val="22"/>
          <w:szCs w:val="22"/>
        </w:rPr>
        <w:t>Fig. 4C</w:t>
      </w:r>
      <w:r w:rsidR="006D60D8" w:rsidRPr="00254563">
        <w:rPr>
          <w:sz w:val="22"/>
          <w:szCs w:val="22"/>
        </w:rPr>
        <w:t xml:space="preserve">). Indeed, </w:t>
      </w:r>
      <w:r w:rsidR="00AC4493" w:rsidRPr="00254563">
        <w:rPr>
          <w:i/>
          <w:iCs/>
          <w:sz w:val="22"/>
          <w:szCs w:val="22"/>
        </w:rPr>
        <w:t xml:space="preserve">B. </w:t>
      </w:r>
      <w:proofErr w:type="spellStart"/>
      <w:r w:rsidR="00E81047" w:rsidRPr="00254563">
        <w:rPr>
          <w:i/>
          <w:iCs/>
          <w:sz w:val="22"/>
          <w:szCs w:val="22"/>
        </w:rPr>
        <w:t>acidifaciens</w:t>
      </w:r>
      <w:proofErr w:type="spellEnd"/>
      <w:r w:rsidR="00E81047" w:rsidRPr="00254563">
        <w:rPr>
          <w:sz w:val="22"/>
          <w:szCs w:val="22"/>
        </w:rPr>
        <w:t xml:space="preserve"> </w:t>
      </w:r>
      <w:r w:rsidR="00BE46AA" w:rsidRPr="00254563">
        <w:rPr>
          <w:sz w:val="22"/>
          <w:szCs w:val="22"/>
        </w:rPr>
        <w:t xml:space="preserve">and </w:t>
      </w:r>
      <w:del w:id="441" w:author="Chen Liao" w:date="2021-07-10T22:18:00Z">
        <w:r w:rsidR="00423B21" w:rsidRPr="00254563" w:rsidDel="00BB67A1">
          <w:rPr>
            <w:i/>
            <w:iCs/>
            <w:sz w:val="22"/>
            <w:szCs w:val="22"/>
          </w:rPr>
          <w:delText>un.</w:delText>
        </w:r>
        <w:r w:rsidR="00423B21" w:rsidRPr="00254563" w:rsidDel="00BB67A1">
          <w:rPr>
            <w:sz w:val="22"/>
            <w:szCs w:val="22"/>
          </w:rPr>
          <w:delText xml:space="preserve"> </w:delText>
        </w:r>
      </w:del>
      <w:proofErr w:type="spellStart"/>
      <w:r w:rsidR="00BE46AA" w:rsidRPr="00254563">
        <w:rPr>
          <w:i/>
          <w:iCs/>
          <w:sz w:val="22"/>
          <w:szCs w:val="22"/>
        </w:rPr>
        <w:t>Facelibacu</w:t>
      </w:r>
      <w:r w:rsidR="00E81047" w:rsidRPr="00254563">
        <w:rPr>
          <w:i/>
          <w:iCs/>
          <w:sz w:val="22"/>
          <w:szCs w:val="22"/>
        </w:rPr>
        <w:t>lu</w:t>
      </w:r>
      <w:r w:rsidR="00BE46AA" w:rsidRPr="00254563">
        <w:rPr>
          <w:i/>
          <w:iCs/>
          <w:sz w:val="22"/>
          <w:szCs w:val="22"/>
        </w:rPr>
        <w:t>m</w:t>
      </w:r>
      <w:proofErr w:type="spellEnd"/>
      <w:r w:rsidR="007505A0" w:rsidRPr="00254563">
        <w:rPr>
          <w:sz w:val="22"/>
          <w:szCs w:val="22"/>
        </w:rPr>
        <w:t xml:space="preserve"> show</w:t>
      </w:r>
      <w:r w:rsidR="00062AA5" w:rsidRPr="00254563">
        <w:rPr>
          <w:sz w:val="22"/>
          <w:szCs w:val="22"/>
        </w:rPr>
        <w:t>ed</w:t>
      </w:r>
      <w:r w:rsidR="007505A0" w:rsidRPr="00254563">
        <w:rPr>
          <w:sz w:val="22"/>
          <w:szCs w:val="22"/>
        </w:rPr>
        <w:t xml:space="preserve"> transient</w:t>
      </w:r>
      <w:r w:rsidR="007F5A1D" w:rsidRPr="00254563">
        <w:rPr>
          <w:sz w:val="22"/>
          <w:szCs w:val="22"/>
        </w:rPr>
        <w:t xml:space="preserve"> dy</w:t>
      </w:r>
      <w:r w:rsidR="00306652" w:rsidRPr="00254563">
        <w:rPr>
          <w:sz w:val="22"/>
          <w:szCs w:val="22"/>
        </w:rPr>
        <w:t>namic</w:t>
      </w:r>
      <w:r w:rsidR="007F5A1D" w:rsidRPr="00254563">
        <w:rPr>
          <w:sz w:val="22"/>
          <w:szCs w:val="22"/>
        </w:rPr>
        <w:t xml:space="preserve">s with </w:t>
      </w:r>
      <w:r w:rsidR="00F51B35" w:rsidRPr="00254563">
        <w:rPr>
          <w:sz w:val="22"/>
          <w:szCs w:val="22"/>
        </w:rPr>
        <w:t xml:space="preserve">a </w:t>
      </w:r>
      <w:r w:rsidR="007F5A1D" w:rsidRPr="00254563">
        <w:rPr>
          <w:sz w:val="22"/>
          <w:szCs w:val="22"/>
        </w:rPr>
        <w:t xml:space="preserve">quick rise and drop in their </w:t>
      </w:r>
      <w:r w:rsidR="004E64CE" w:rsidRPr="00254563">
        <w:rPr>
          <w:sz w:val="22"/>
          <w:szCs w:val="22"/>
        </w:rPr>
        <w:t xml:space="preserve">absolute </w:t>
      </w:r>
      <w:r w:rsidR="0062266B" w:rsidRPr="00254563">
        <w:rPr>
          <w:sz w:val="22"/>
          <w:szCs w:val="22"/>
        </w:rPr>
        <w:t>abundance</w:t>
      </w:r>
      <w:r w:rsidR="004E64CE" w:rsidRPr="00254563">
        <w:rPr>
          <w:sz w:val="22"/>
          <w:szCs w:val="22"/>
        </w:rPr>
        <w:t>s</w:t>
      </w:r>
      <w:r w:rsidR="0062266B" w:rsidRPr="00254563">
        <w:rPr>
          <w:sz w:val="22"/>
          <w:szCs w:val="22"/>
        </w:rPr>
        <w:t xml:space="preserve">, </w:t>
      </w:r>
      <w:r w:rsidR="006E0059" w:rsidRPr="00254563">
        <w:rPr>
          <w:sz w:val="22"/>
          <w:szCs w:val="22"/>
        </w:rPr>
        <w:t xml:space="preserve">while </w:t>
      </w:r>
      <w:r w:rsidR="007F5A1D" w:rsidRPr="00254563">
        <w:rPr>
          <w:sz w:val="22"/>
          <w:szCs w:val="22"/>
        </w:rPr>
        <w:t xml:space="preserve">the abundance of </w:t>
      </w:r>
      <w:del w:id="442" w:author="Chen Liao" w:date="2021-07-10T22:19:00Z">
        <w:r w:rsidR="006E0059" w:rsidRPr="00254563" w:rsidDel="00537689">
          <w:rPr>
            <w:i/>
            <w:iCs/>
            <w:sz w:val="22"/>
            <w:szCs w:val="22"/>
          </w:rPr>
          <w:delText>un</w:delText>
        </w:r>
        <w:r w:rsidR="006E0059" w:rsidRPr="00254563" w:rsidDel="00537689">
          <w:rPr>
            <w:sz w:val="22"/>
            <w:szCs w:val="22"/>
          </w:rPr>
          <w:delText xml:space="preserve">. </w:delText>
        </w:r>
      </w:del>
      <w:proofErr w:type="spellStart"/>
      <w:r w:rsidR="00BE46AA" w:rsidRPr="00254563">
        <w:rPr>
          <w:i/>
          <w:iCs/>
          <w:sz w:val="22"/>
          <w:szCs w:val="22"/>
        </w:rPr>
        <w:t>Muribaculaceae</w:t>
      </w:r>
      <w:proofErr w:type="spellEnd"/>
      <w:r w:rsidR="00BE46AA" w:rsidRPr="00254563">
        <w:rPr>
          <w:sz w:val="22"/>
          <w:szCs w:val="22"/>
        </w:rPr>
        <w:t xml:space="preserve"> increase</w:t>
      </w:r>
      <w:r w:rsidR="007F5A1D" w:rsidRPr="00254563">
        <w:rPr>
          <w:sz w:val="22"/>
          <w:szCs w:val="22"/>
        </w:rPr>
        <w:t>d</w:t>
      </w:r>
      <w:r w:rsidR="00BE46AA" w:rsidRPr="00254563">
        <w:rPr>
          <w:sz w:val="22"/>
          <w:szCs w:val="22"/>
        </w:rPr>
        <w:t xml:space="preserve"> </w:t>
      </w:r>
      <w:r w:rsidR="006E0059" w:rsidRPr="00254563">
        <w:rPr>
          <w:sz w:val="22"/>
          <w:szCs w:val="22"/>
        </w:rPr>
        <w:t xml:space="preserve">steadily </w:t>
      </w:r>
      <w:r w:rsidR="00BE46AA" w:rsidRPr="00254563">
        <w:rPr>
          <w:sz w:val="22"/>
          <w:szCs w:val="22"/>
        </w:rPr>
        <w:t xml:space="preserve">and </w:t>
      </w:r>
      <w:r w:rsidR="007F5A1D" w:rsidRPr="00254563">
        <w:rPr>
          <w:sz w:val="22"/>
          <w:szCs w:val="22"/>
        </w:rPr>
        <w:t xml:space="preserve">remained high </w:t>
      </w:r>
      <w:r w:rsidR="0016165D" w:rsidRPr="00254563">
        <w:rPr>
          <w:sz w:val="22"/>
          <w:szCs w:val="22"/>
        </w:rPr>
        <w:t xml:space="preserve">during </w:t>
      </w:r>
      <w:r w:rsidR="007F5A1D" w:rsidRPr="00254563">
        <w:rPr>
          <w:sz w:val="22"/>
          <w:szCs w:val="22"/>
        </w:rPr>
        <w:t xml:space="preserve">the entire period of </w:t>
      </w:r>
      <w:r w:rsidR="00D2222C" w:rsidRPr="00254563">
        <w:rPr>
          <w:sz w:val="22"/>
          <w:szCs w:val="22"/>
        </w:rPr>
        <w:t>observations</w:t>
      </w:r>
      <w:r w:rsidR="00F51B35" w:rsidRPr="00254563">
        <w:rPr>
          <w:sz w:val="22"/>
          <w:szCs w:val="22"/>
        </w:rPr>
        <w:t xml:space="preserve"> (</w:t>
      </w:r>
      <w:r w:rsidR="00F51B35" w:rsidRPr="00254563">
        <w:rPr>
          <w:b/>
          <w:bCs/>
          <w:sz w:val="22"/>
          <w:szCs w:val="22"/>
        </w:rPr>
        <w:t>Fig. 4F, S</w:t>
      </w:r>
      <w:ins w:id="443" w:author="Chen Liao" w:date="2021-07-10T22:19:00Z">
        <w:r w:rsidR="00537689">
          <w:rPr>
            <w:b/>
            <w:bCs/>
            <w:sz w:val="22"/>
            <w:szCs w:val="22"/>
          </w:rPr>
          <w:t>10</w:t>
        </w:r>
      </w:ins>
      <w:del w:id="444" w:author="Chen Liao" w:date="2021-07-10T22:19:00Z">
        <w:r w:rsidR="00F51B35" w:rsidRPr="00537689" w:rsidDel="00537689">
          <w:rPr>
            <w:b/>
            <w:bCs/>
            <w:sz w:val="22"/>
            <w:szCs w:val="22"/>
          </w:rPr>
          <w:delText>8</w:delText>
        </w:r>
      </w:del>
      <w:r w:rsidR="00F51B35" w:rsidRPr="00537689">
        <w:rPr>
          <w:sz w:val="22"/>
          <w:szCs w:val="22"/>
        </w:rPr>
        <w:t>)</w:t>
      </w:r>
      <w:r w:rsidR="00BE46AA" w:rsidRPr="00537689">
        <w:rPr>
          <w:sz w:val="22"/>
          <w:szCs w:val="22"/>
        </w:rPr>
        <w:t>.</w:t>
      </w:r>
      <w:r w:rsidR="004C167C" w:rsidRPr="00537D25">
        <w:rPr>
          <w:sz w:val="22"/>
          <w:szCs w:val="22"/>
        </w:rPr>
        <w:t xml:space="preserve"> </w:t>
      </w:r>
      <w:r w:rsidR="006D60D8" w:rsidRPr="00537D25">
        <w:rPr>
          <w:sz w:val="22"/>
          <w:szCs w:val="22"/>
        </w:rPr>
        <w:t>Our results are consistent with p</w:t>
      </w:r>
      <w:r w:rsidR="00F51B35" w:rsidRPr="00537D25">
        <w:rPr>
          <w:sz w:val="22"/>
          <w:szCs w:val="22"/>
        </w:rPr>
        <w:t xml:space="preserve">revious </w:t>
      </w:r>
      <w:r w:rsidR="006D60D8" w:rsidRPr="00537D25">
        <w:rPr>
          <w:sz w:val="22"/>
          <w:szCs w:val="22"/>
        </w:rPr>
        <w:t>studies</w:t>
      </w:r>
      <w:r w:rsidR="00F51B35" w:rsidRPr="00537D25">
        <w:rPr>
          <w:sz w:val="22"/>
          <w:szCs w:val="22"/>
        </w:rPr>
        <w:t xml:space="preserve"> </w:t>
      </w:r>
      <w:r w:rsidR="006D60D8" w:rsidRPr="00537D25">
        <w:rPr>
          <w:sz w:val="22"/>
          <w:szCs w:val="22"/>
        </w:rPr>
        <w:t xml:space="preserve">by </w:t>
      </w:r>
      <w:proofErr w:type="spellStart"/>
      <w:r w:rsidR="00D2222C" w:rsidRPr="00537D25">
        <w:rPr>
          <w:sz w:val="22"/>
          <w:szCs w:val="22"/>
          <w:shd w:val="clear" w:color="auto" w:fill="FFFFFF"/>
        </w:rPr>
        <w:t>Patnode</w:t>
      </w:r>
      <w:proofErr w:type="spellEnd"/>
      <w:r w:rsidR="00D2222C" w:rsidRPr="00537D25">
        <w:rPr>
          <w:sz w:val="22"/>
          <w:szCs w:val="22"/>
          <w:shd w:val="clear" w:color="auto" w:fill="FFFFFF"/>
        </w:rPr>
        <w:t xml:space="preserve"> </w:t>
      </w:r>
      <w:r w:rsidR="00D2222C" w:rsidRPr="00537D25">
        <w:rPr>
          <w:i/>
          <w:iCs/>
          <w:sz w:val="22"/>
          <w:szCs w:val="22"/>
          <w:shd w:val="clear" w:color="auto" w:fill="FFFFFF"/>
        </w:rPr>
        <w:t>et al.</w:t>
      </w:r>
      <w:r w:rsidR="00D2222C" w:rsidRPr="00537D25">
        <w:rPr>
          <w:sz w:val="22"/>
          <w:szCs w:val="22"/>
          <w:shd w:val="clear" w:color="auto" w:fill="FFFFFF"/>
        </w:rPr>
        <w:t xml:space="preserve"> </w:t>
      </w:r>
      <w:r w:rsidR="00642651" w:rsidRPr="000B5B26">
        <w:rPr>
          <w:sz w:val="22"/>
          <w:szCs w:val="22"/>
          <w:shd w:val="clear" w:color="auto" w:fill="FFFFFF"/>
        </w:rPr>
        <w:fldChar w:fldCharType="begin"/>
      </w:r>
      <w:r w:rsidR="004E0554" w:rsidRPr="00254563">
        <w:rPr>
          <w:sz w:val="22"/>
          <w:szCs w:val="22"/>
          <w:shd w:val="clear" w:color="auto" w:fill="FFFFFF"/>
        </w:rPr>
        <w:instrText xml:space="preserve"> ADDIN NE.Ref.{AA4D5380-35C3-471C-8479-534CF2DB50AB}</w:instrText>
      </w:r>
      <w:r w:rsidR="00642651" w:rsidRPr="000B5B26">
        <w:rPr>
          <w:sz w:val="22"/>
          <w:szCs w:val="22"/>
          <w:shd w:val="clear" w:color="auto" w:fill="FFFFFF"/>
          <w:rPrChange w:id="445" w:author="Chen Liao" w:date="2021-07-09T20:20:00Z">
            <w:rPr>
              <w:sz w:val="22"/>
              <w:szCs w:val="22"/>
              <w:shd w:val="clear" w:color="auto" w:fill="FFFFFF"/>
            </w:rPr>
          </w:rPrChange>
        </w:rPr>
        <w:fldChar w:fldCharType="separate"/>
      </w:r>
      <w:r w:rsidR="004E0554" w:rsidRPr="000B5B26">
        <w:rPr>
          <w:rFonts w:eastAsiaTheme="minorEastAsia"/>
          <w:color w:val="080000"/>
          <w:sz w:val="22"/>
          <w:szCs w:val="22"/>
        </w:rPr>
        <w:t>[39]</w:t>
      </w:r>
      <w:r w:rsidR="00642651" w:rsidRPr="000B5B26">
        <w:rPr>
          <w:sz w:val="22"/>
          <w:szCs w:val="22"/>
          <w:shd w:val="clear" w:color="auto" w:fill="FFFFFF"/>
        </w:rPr>
        <w:fldChar w:fldCharType="end"/>
      </w:r>
      <w:r w:rsidR="00642651" w:rsidRPr="00254563">
        <w:rPr>
          <w:sz w:val="22"/>
          <w:szCs w:val="22"/>
          <w:shd w:val="clear" w:color="auto" w:fill="FFFFFF"/>
        </w:rPr>
        <w:t xml:space="preserve"> </w:t>
      </w:r>
      <w:r w:rsidR="006D60D8" w:rsidRPr="000B5B26">
        <w:rPr>
          <w:sz w:val="22"/>
          <w:szCs w:val="22"/>
          <w:shd w:val="clear" w:color="auto" w:fill="FFFFFF"/>
        </w:rPr>
        <w:t xml:space="preserve">that </w:t>
      </w:r>
      <w:r w:rsidR="00D2222C" w:rsidRPr="00A16057">
        <w:rPr>
          <w:sz w:val="22"/>
          <w:szCs w:val="22"/>
          <w:shd w:val="clear" w:color="auto" w:fill="FFFFFF"/>
        </w:rPr>
        <w:t xml:space="preserve">identified competitive inhibition as the ecological mechanism for consistent dominance of </w:t>
      </w:r>
      <w:r w:rsidR="00D2222C" w:rsidRPr="00B72097">
        <w:rPr>
          <w:i/>
          <w:iCs/>
          <w:sz w:val="22"/>
          <w:szCs w:val="22"/>
          <w:shd w:val="clear" w:color="auto" w:fill="FFFFFF"/>
        </w:rPr>
        <w:t xml:space="preserve">Bacteroides </w:t>
      </w:r>
      <w:proofErr w:type="spellStart"/>
      <w:r w:rsidR="00D2222C" w:rsidRPr="00B72097">
        <w:rPr>
          <w:i/>
          <w:iCs/>
          <w:sz w:val="22"/>
          <w:szCs w:val="22"/>
          <w:shd w:val="clear" w:color="auto" w:fill="FFFFFF"/>
        </w:rPr>
        <w:t>cellulosilyticus</w:t>
      </w:r>
      <w:proofErr w:type="spellEnd"/>
      <w:r w:rsidR="00D2222C" w:rsidRPr="00142E3F">
        <w:rPr>
          <w:sz w:val="22"/>
          <w:szCs w:val="22"/>
          <w:shd w:val="clear" w:color="auto" w:fill="FFFFFF"/>
        </w:rPr>
        <w:t xml:space="preserve"> over </w:t>
      </w:r>
      <w:proofErr w:type="spellStart"/>
      <w:r w:rsidR="00D2222C" w:rsidRPr="00D8772B">
        <w:rPr>
          <w:i/>
          <w:iCs/>
          <w:sz w:val="22"/>
          <w:szCs w:val="22"/>
          <w:shd w:val="clear" w:color="auto" w:fill="FFFFFF"/>
        </w:rPr>
        <w:t>Bacteroids</w:t>
      </w:r>
      <w:proofErr w:type="spellEnd"/>
      <w:r w:rsidR="00D2222C" w:rsidRPr="00D8772B">
        <w:rPr>
          <w:i/>
          <w:iCs/>
          <w:sz w:val="22"/>
          <w:szCs w:val="22"/>
          <w:shd w:val="clear" w:color="auto" w:fill="FFFFFF"/>
        </w:rPr>
        <w:t xml:space="preserve"> </w:t>
      </w:r>
      <w:proofErr w:type="spellStart"/>
      <w:r w:rsidR="00D2222C" w:rsidRPr="00D8772B">
        <w:rPr>
          <w:i/>
          <w:iCs/>
          <w:sz w:val="22"/>
          <w:szCs w:val="22"/>
          <w:shd w:val="clear" w:color="auto" w:fill="FFFFFF"/>
        </w:rPr>
        <w:t>vulgatus</w:t>
      </w:r>
      <w:proofErr w:type="spellEnd"/>
      <w:r w:rsidR="006D60D8" w:rsidRPr="00BC2E3A">
        <w:rPr>
          <w:i/>
          <w:iCs/>
          <w:sz w:val="22"/>
          <w:szCs w:val="22"/>
          <w:shd w:val="clear" w:color="auto" w:fill="FFFFFF"/>
        </w:rPr>
        <w:t>,</w:t>
      </w:r>
      <w:r w:rsidR="00D2222C" w:rsidRPr="00537689">
        <w:rPr>
          <w:sz w:val="22"/>
          <w:szCs w:val="22"/>
          <w:shd w:val="clear" w:color="auto" w:fill="FFFFFF"/>
        </w:rPr>
        <w:t xml:space="preserve"> even though both species contain fiber-processing </w:t>
      </w:r>
      <w:del w:id="446" w:author="Chen Liao" w:date="2021-07-10T22:19:00Z">
        <w:r w:rsidR="00D2222C" w:rsidRPr="00537689" w:rsidDel="00537D25">
          <w:rPr>
            <w:sz w:val="22"/>
            <w:szCs w:val="22"/>
            <w:shd w:val="clear" w:color="auto" w:fill="FFFFFF"/>
          </w:rPr>
          <w:delText>polysaccharide utilization loci (</w:delText>
        </w:r>
      </w:del>
      <w:r w:rsidR="00D2222C" w:rsidRPr="00537689">
        <w:rPr>
          <w:sz w:val="22"/>
          <w:szCs w:val="22"/>
          <w:shd w:val="clear" w:color="auto" w:fill="FFFFFF"/>
        </w:rPr>
        <w:t>PULs</w:t>
      </w:r>
      <w:del w:id="447" w:author="Chen Liao" w:date="2021-07-10T22:20:00Z">
        <w:r w:rsidR="00D2222C" w:rsidRPr="00537689" w:rsidDel="00537D25">
          <w:rPr>
            <w:sz w:val="22"/>
            <w:szCs w:val="22"/>
            <w:shd w:val="clear" w:color="auto" w:fill="FFFFFF"/>
          </w:rPr>
          <w:delText>)</w:delText>
        </w:r>
      </w:del>
      <w:r w:rsidR="00D2222C" w:rsidRPr="00537689">
        <w:rPr>
          <w:sz w:val="22"/>
          <w:szCs w:val="22"/>
          <w:shd w:val="clear" w:color="auto" w:fill="FFFFFF"/>
        </w:rPr>
        <w:t>.</w:t>
      </w:r>
      <w:r w:rsidR="006D60D8" w:rsidRPr="00537689">
        <w:rPr>
          <w:sz w:val="22"/>
          <w:szCs w:val="22"/>
          <w:shd w:val="clear" w:color="auto" w:fill="FFFFFF"/>
        </w:rPr>
        <w:t xml:space="preserve"> Taken together, </w:t>
      </w:r>
      <w:r w:rsidR="00905966" w:rsidRPr="00537689">
        <w:rPr>
          <w:sz w:val="22"/>
          <w:szCs w:val="22"/>
          <w:shd w:val="clear" w:color="auto" w:fill="FFFFFF"/>
        </w:rPr>
        <w:t>we de</w:t>
      </w:r>
      <w:r w:rsidR="00905966" w:rsidRPr="00537D25">
        <w:rPr>
          <w:sz w:val="22"/>
          <w:szCs w:val="22"/>
          <w:shd w:val="clear" w:color="auto" w:fill="FFFFFF"/>
        </w:rPr>
        <w:t xml:space="preserve">monstrate that </w:t>
      </w:r>
      <w:r w:rsidRPr="00537D25">
        <w:rPr>
          <w:sz w:val="22"/>
          <w:szCs w:val="22"/>
          <w:shd w:val="clear" w:color="auto" w:fill="FFFFFF"/>
        </w:rPr>
        <w:t xml:space="preserve">primary degraders and their </w:t>
      </w:r>
      <w:proofErr w:type="spellStart"/>
      <w:r w:rsidR="006D60D8" w:rsidRPr="00537D25">
        <w:rPr>
          <w:sz w:val="22"/>
          <w:szCs w:val="22"/>
          <w:shd w:val="clear" w:color="auto" w:fill="FFFFFF"/>
        </w:rPr>
        <w:t>inter</w:t>
      </w:r>
      <w:ins w:id="448" w:author="Chen Liao" w:date="2021-07-11T11:30:00Z">
        <w:r w:rsidR="0021225A">
          <w:rPr>
            <w:sz w:val="22"/>
            <w:szCs w:val="22"/>
            <w:shd w:val="clear" w:color="auto" w:fill="FFFFFF"/>
          </w:rPr>
          <w:t>taxa</w:t>
        </w:r>
      </w:ins>
      <w:proofErr w:type="spellEnd"/>
      <w:del w:id="449" w:author="Chen Liao" w:date="2021-07-11T11:30:00Z">
        <w:r w:rsidR="006D60D8" w:rsidRPr="00537D25" w:rsidDel="0021225A">
          <w:rPr>
            <w:sz w:val="22"/>
            <w:szCs w:val="22"/>
            <w:shd w:val="clear" w:color="auto" w:fill="FFFFFF"/>
          </w:rPr>
          <w:delText>species</w:delText>
        </w:r>
      </w:del>
      <w:r w:rsidR="006D60D8" w:rsidRPr="00537D25">
        <w:rPr>
          <w:sz w:val="22"/>
          <w:szCs w:val="22"/>
          <w:shd w:val="clear" w:color="auto" w:fill="FFFFFF"/>
        </w:rPr>
        <w:t xml:space="preserve"> competitions </w:t>
      </w:r>
      <w:r w:rsidRPr="004807DF">
        <w:rPr>
          <w:sz w:val="22"/>
          <w:szCs w:val="22"/>
          <w:shd w:val="clear" w:color="auto" w:fill="FFFFFF"/>
        </w:rPr>
        <w:t>are key drivers of</w:t>
      </w:r>
      <w:r w:rsidR="006D60D8" w:rsidRPr="00415983">
        <w:rPr>
          <w:sz w:val="22"/>
          <w:szCs w:val="22"/>
          <w:shd w:val="clear" w:color="auto" w:fill="FFFFFF"/>
        </w:rPr>
        <w:t xml:space="preserve"> the</w:t>
      </w:r>
      <w:r w:rsidRPr="002C5DB1">
        <w:rPr>
          <w:sz w:val="22"/>
          <w:szCs w:val="22"/>
          <w:shd w:val="clear" w:color="auto" w:fill="FFFFFF"/>
        </w:rPr>
        <w:t xml:space="preserve"> baseline-dependent</w:t>
      </w:r>
      <w:r w:rsidR="006D60D8" w:rsidRPr="0021225A">
        <w:rPr>
          <w:sz w:val="22"/>
          <w:szCs w:val="22"/>
          <w:shd w:val="clear" w:color="auto" w:fill="FFFFFF"/>
        </w:rPr>
        <w:t xml:space="preserve"> ecological dynamics of microbiota response to dietary fibers.</w:t>
      </w:r>
    </w:p>
    <w:p w14:paraId="73D25C2F" w14:textId="77777777" w:rsidR="00F73F8E" w:rsidRPr="00254563" w:rsidRDefault="00F73F8E" w:rsidP="004071B6">
      <w:pPr>
        <w:spacing w:line="360" w:lineRule="auto"/>
        <w:jc w:val="both"/>
        <w:rPr>
          <w:rFonts w:eastAsiaTheme="minorEastAsia"/>
          <w:color w:val="000000" w:themeColor="text1"/>
          <w:sz w:val="22"/>
          <w:szCs w:val="22"/>
        </w:rPr>
      </w:pPr>
    </w:p>
    <w:p w14:paraId="4E7F09CE" w14:textId="5E58D9FB" w:rsidR="00E4493D" w:rsidRPr="00254563" w:rsidRDefault="0003688C" w:rsidP="004071B6">
      <w:pPr>
        <w:pStyle w:val="paragraph"/>
        <w:spacing w:before="0" w:beforeAutospacing="0" w:after="0" w:afterAutospacing="0" w:line="360" w:lineRule="auto"/>
        <w:jc w:val="both"/>
        <w:rPr>
          <w:rFonts w:ascii="Times New Roman" w:hAnsi="Times New Roman" w:cs="Times New Roman"/>
          <w:b/>
          <w:bCs/>
          <w:color w:val="000000" w:themeColor="text1"/>
          <w:sz w:val="22"/>
          <w:szCs w:val="22"/>
        </w:rPr>
      </w:pPr>
      <w:r w:rsidRPr="00254563">
        <w:rPr>
          <w:rFonts w:ascii="Times New Roman" w:eastAsiaTheme="minorEastAsia" w:hAnsi="Times New Roman" w:cs="Times New Roman"/>
          <w:b/>
          <w:bCs/>
          <w:color w:val="000000" w:themeColor="text1"/>
          <w:sz w:val="22"/>
          <w:szCs w:val="22"/>
        </w:rPr>
        <w:t>B</w:t>
      </w:r>
      <w:r w:rsidR="00A31578" w:rsidRPr="00254563">
        <w:rPr>
          <w:rFonts w:ascii="Times New Roman" w:eastAsiaTheme="minorEastAsia" w:hAnsi="Times New Roman" w:cs="Times New Roman"/>
          <w:b/>
          <w:bCs/>
          <w:color w:val="000000" w:themeColor="text1"/>
          <w:sz w:val="22"/>
          <w:szCs w:val="22"/>
        </w:rPr>
        <w:t>aseline-dependent</w:t>
      </w:r>
      <w:r w:rsidR="00A31578" w:rsidRPr="00254563">
        <w:rPr>
          <w:rFonts w:ascii="Times New Roman" w:eastAsiaTheme="minorEastAsia" w:hAnsi="Times New Roman" w:cs="Times New Roman"/>
          <w:b/>
          <w:bCs/>
          <w:sz w:val="22"/>
          <w:szCs w:val="22"/>
        </w:rPr>
        <w:t xml:space="preserve"> </w:t>
      </w:r>
      <w:r w:rsidRPr="00254563">
        <w:rPr>
          <w:rFonts w:ascii="Times New Roman" w:eastAsiaTheme="minorEastAsia" w:hAnsi="Times New Roman" w:cs="Times New Roman"/>
          <w:b/>
          <w:bCs/>
          <w:sz w:val="22"/>
          <w:szCs w:val="22"/>
        </w:rPr>
        <w:t>SCFA</w:t>
      </w:r>
      <w:r w:rsidR="00A31578" w:rsidRPr="00254563">
        <w:rPr>
          <w:rFonts w:ascii="Times New Roman" w:eastAsiaTheme="minorEastAsia" w:hAnsi="Times New Roman" w:cs="Times New Roman"/>
          <w:b/>
          <w:bCs/>
          <w:sz w:val="22"/>
          <w:szCs w:val="22"/>
        </w:rPr>
        <w:t xml:space="preserve"> production</w:t>
      </w:r>
      <w:r w:rsidR="00B073A0" w:rsidRPr="00254563">
        <w:rPr>
          <w:rFonts w:ascii="Times New Roman" w:eastAsiaTheme="minorEastAsia" w:hAnsi="Times New Roman" w:cs="Times New Roman"/>
          <w:b/>
          <w:bCs/>
          <w:color w:val="000000" w:themeColor="text1"/>
          <w:sz w:val="22"/>
          <w:szCs w:val="22"/>
        </w:rPr>
        <w:t xml:space="preserve"> and </w:t>
      </w:r>
      <w:r w:rsidR="009F1441" w:rsidRPr="00254563">
        <w:rPr>
          <w:rFonts w:ascii="Times New Roman" w:eastAsiaTheme="minorEastAsia" w:hAnsi="Times New Roman" w:cs="Times New Roman"/>
          <w:b/>
          <w:bCs/>
          <w:color w:val="000000" w:themeColor="text1"/>
          <w:sz w:val="22"/>
          <w:szCs w:val="22"/>
        </w:rPr>
        <w:t>its association with</w:t>
      </w:r>
      <w:r w:rsidR="00B073A0" w:rsidRPr="00254563">
        <w:rPr>
          <w:rFonts w:ascii="Times New Roman" w:eastAsiaTheme="minorEastAsia" w:hAnsi="Times New Roman" w:cs="Times New Roman"/>
          <w:b/>
          <w:bCs/>
          <w:color w:val="000000" w:themeColor="text1"/>
          <w:sz w:val="22"/>
          <w:szCs w:val="22"/>
        </w:rPr>
        <w:t xml:space="preserve"> </w:t>
      </w:r>
      <w:r w:rsidR="009F1441" w:rsidRPr="00254563">
        <w:rPr>
          <w:rFonts w:ascii="Times New Roman" w:eastAsiaTheme="minorEastAsia" w:hAnsi="Times New Roman" w:cs="Times New Roman"/>
          <w:b/>
          <w:bCs/>
          <w:color w:val="000000" w:themeColor="text1"/>
          <w:sz w:val="22"/>
          <w:szCs w:val="22"/>
        </w:rPr>
        <w:t xml:space="preserve">gut </w:t>
      </w:r>
      <w:r w:rsidRPr="00254563">
        <w:rPr>
          <w:rFonts w:ascii="Times New Roman" w:hAnsi="Times New Roman" w:cs="Times New Roman"/>
          <w:b/>
          <w:bCs/>
          <w:color w:val="000000" w:themeColor="text1"/>
          <w:sz w:val="22"/>
          <w:szCs w:val="22"/>
        </w:rPr>
        <w:t>microbiota</w:t>
      </w:r>
      <w:r w:rsidR="009F1441" w:rsidRPr="00254563">
        <w:rPr>
          <w:rFonts w:ascii="Times New Roman" w:hAnsi="Times New Roman" w:cs="Times New Roman"/>
          <w:b/>
          <w:bCs/>
          <w:color w:val="000000" w:themeColor="text1"/>
          <w:sz w:val="22"/>
          <w:szCs w:val="22"/>
        </w:rPr>
        <w:t xml:space="preserve"> composition </w:t>
      </w:r>
    </w:p>
    <w:p w14:paraId="1EFD2636" w14:textId="129F2FEA" w:rsidR="00F55822" w:rsidRPr="00BC2E3A" w:rsidRDefault="004D7771" w:rsidP="00793DD5">
      <w:pPr>
        <w:pStyle w:val="paragraph"/>
        <w:spacing w:before="0" w:beforeAutospacing="0" w:after="0" w:afterAutospacing="0" w:line="360" w:lineRule="auto"/>
        <w:ind w:firstLine="720"/>
        <w:jc w:val="both"/>
        <w:rPr>
          <w:rFonts w:ascii="Times New Roman" w:hAnsi="Times New Roman" w:cs="Times New Roman"/>
          <w:color w:val="000000" w:themeColor="text1"/>
          <w:sz w:val="22"/>
          <w:szCs w:val="22"/>
        </w:rPr>
      </w:pPr>
      <w:r w:rsidRPr="00254563">
        <w:rPr>
          <w:rFonts w:ascii="Times New Roman" w:hAnsi="Times New Roman" w:cs="Times New Roman"/>
          <w:color w:val="000000" w:themeColor="text1"/>
          <w:sz w:val="22"/>
          <w:szCs w:val="22"/>
        </w:rPr>
        <w:t>T</w:t>
      </w:r>
      <w:r w:rsidR="003E71C9" w:rsidRPr="00254563">
        <w:rPr>
          <w:rFonts w:ascii="Times New Roman" w:hAnsi="Times New Roman" w:cs="Times New Roman"/>
          <w:color w:val="000000" w:themeColor="text1"/>
          <w:sz w:val="22"/>
          <w:szCs w:val="22"/>
        </w:rPr>
        <w:t xml:space="preserve">he </w:t>
      </w:r>
      <w:r w:rsidR="00180992" w:rsidRPr="00254563">
        <w:rPr>
          <w:rFonts w:ascii="Times New Roman" w:hAnsi="Times New Roman" w:cs="Times New Roman"/>
          <w:color w:val="000000" w:themeColor="text1"/>
          <w:sz w:val="22"/>
          <w:szCs w:val="22"/>
        </w:rPr>
        <w:t xml:space="preserve">dynamics </w:t>
      </w:r>
      <w:r w:rsidR="003E71C9" w:rsidRPr="00254563">
        <w:rPr>
          <w:rFonts w:ascii="Times New Roman" w:hAnsi="Times New Roman" w:cs="Times New Roman"/>
          <w:color w:val="000000" w:themeColor="text1"/>
          <w:sz w:val="22"/>
          <w:szCs w:val="22"/>
        </w:rPr>
        <w:t xml:space="preserve">of </w:t>
      </w:r>
      <w:r w:rsidRPr="00254563">
        <w:rPr>
          <w:rFonts w:ascii="Times New Roman" w:hAnsi="Times New Roman" w:cs="Times New Roman"/>
          <w:color w:val="000000" w:themeColor="text1"/>
          <w:sz w:val="22"/>
          <w:szCs w:val="22"/>
        </w:rPr>
        <w:t xml:space="preserve">SCFAs </w:t>
      </w:r>
      <w:r w:rsidR="00180992" w:rsidRPr="00254563">
        <w:rPr>
          <w:rFonts w:ascii="Times New Roman" w:hAnsi="Times New Roman" w:cs="Times New Roman"/>
          <w:color w:val="000000" w:themeColor="text1"/>
          <w:sz w:val="22"/>
          <w:szCs w:val="22"/>
        </w:rPr>
        <w:t xml:space="preserve">during </w:t>
      </w:r>
      <w:r w:rsidR="00362F2D" w:rsidRPr="00254563">
        <w:rPr>
          <w:rFonts w:ascii="Times New Roman" w:hAnsi="Times New Roman" w:cs="Times New Roman"/>
          <w:color w:val="000000" w:themeColor="text1"/>
          <w:sz w:val="22"/>
          <w:szCs w:val="22"/>
        </w:rPr>
        <w:t xml:space="preserve">inulin intervention </w:t>
      </w:r>
      <w:r w:rsidR="003E71C9" w:rsidRPr="00254563">
        <w:rPr>
          <w:rFonts w:ascii="Times New Roman" w:hAnsi="Times New Roman" w:cs="Times New Roman"/>
          <w:color w:val="000000" w:themeColor="text1"/>
          <w:sz w:val="22"/>
          <w:szCs w:val="22"/>
        </w:rPr>
        <w:t xml:space="preserve">varied </w:t>
      </w:r>
      <w:r w:rsidR="00F001E7" w:rsidRPr="00254563">
        <w:rPr>
          <w:rFonts w:ascii="Times New Roman" w:hAnsi="Times New Roman" w:cs="Times New Roman"/>
          <w:color w:val="000000" w:themeColor="text1"/>
          <w:sz w:val="22"/>
          <w:szCs w:val="22"/>
        </w:rPr>
        <w:t xml:space="preserve">substantially </w:t>
      </w:r>
      <w:r w:rsidR="006F13C6" w:rsidRPr="00254563">
        <w:rPr>
          <w:rFonts w:ascii="Times New Roman" w:hAnsi="Times New Roman" w:cs="Times New Roman"/>
          <w:color w:val="000000" w:themeColor="text1"/>
          <w:sz w:val="22"/>
          <w:szCs w:val="22"/>
        </w:rPr>
        <w:t xml:space="preserve">across </w:t>
      </w:r>
      <w:r w:rsidRPr="00254563">
        <w:rPr>
          <w:rFonts w:ascii="Times New Roman" w:hAnsi="Times New Roman" w:cs="Times New Roman"/>
          <w:color w:val="000000" w:themeColor="text1"/>
          <w:sz w:val="22"/>
          <w:szCs w:val="22"/>
        </w:rPr>
        <w:t>different baselines (</w:t>
      </w:r>
      <w:r w:rsidRPr="00254563">
        <w:rPr>
          <w:rFonts w:ascii="Times New Roman" w:hAnsi="Times New Roman" w:cs="Times New Roman"/>
          <w:b/>
          <w:bCs/>
          <w:color w:val="000000" w:themeColor="text1"/>
          <w:sz w:val="22"/>
          <w:szCs w:val="22"/>
        </w:rPr>
        <w:t>Fig</w:t>
      </w:r>
      <w:r w:rsidR="005769A5" w:rsidRPr="00254563">
        <w:rPr>
          <w:rFonts w:ascii="Times New Roman" w:hAnsi="Times New Roman" w:cs="Times New Roman"/>
          <w:b/>
          <w:bCs/>
          <w:color w:val="000000" w:themeColor="text1"/>
          <w:sz w:val="22"/>
          <w:szCs w:val="22"/>
        </w:rPr>
        <w:t>.</w:t>
      </w:r>
      <w:r w:rsidRPr="00254563">
        <w:rPr>
          <w:rFonts w:ascii="Times New Roman" w:hAnsi="Times New Roman" w:cs="Times New Roman"/>
          <w:b/>
          <w:bCs/>
          <w:color w:val="000000" w:themeColor="text1"/>
          <w:sz w:val="22"/>
          <w:szCs w:val="22"/>
        </w:rPr>
        <w:t xml:space="preserve"> </w:t>
      </w:r>
      <w:r w:rsidR="00357E50" w:rsidRPr="00254563">
        <w:rPr>
          <w:rFonts w:ascii="Times New Roman" w:hAnsi="Times New Roman" w:cs="Times New Roman"/>
          <w:b/>
          <w:bCs/>
          <w:color w:val="000000" w:themeColor="text1"/>
          <w:sz w:val="22"/>
          <w:szCs w:val="22"/>
        </w:rPr>
        <w:t>S5</w:t>
      </w:r>
      <w:r w:rsidRPr="00254563">
        <w:rPr>
          <w:rFonts w:ascii="Times New Roman" w:hAnsi="Times New Roman" w:cs="Times New Roman"/>
          <w:color w:val="000000" w:themeColor="text1"/>
          <w:sz w:val="22"/>
          <w:szCs w:val="22"/>
        </w:rPr>
        <w:t>)</w:t>
      </w:r>
      <w:r w:rsidR="003E71C9" w:rsidRPr="00254563">
        <w:rPr>
          <w:rFonts w:ascii="Times New Roman" w:hAnsi="Times New Roman" w:cs="Times New Roman"/>
          <w:color w:val="000000" w:themeColor="text1"/>
          <w:sz w:val="22"/>
          <w:szCs w:val="22"/>
        </w:rPr>
        <w:t xml:space="preserve">. </w:t>
      </w:r>
      <w:r w:rsidR="00357E50" w:rsidRPr="00254563">
        <w:rPr>
          <w:rFonts w:ascii="Times New Roman" w:hAnsi="Times New Roman" w:cs="Times New Roman"/>
          <w:color w:val="000000" w:themeColor="text1"/>
          <w:sz w:val="22"/>
          <w:szCs w:val="22"/>
        </w:rPr>
        <w:t xml:space="preserve">Shanghai mice produced </w:t>
      </w:r>
      <w:r w:rsidR="00362F2D" w:rsidRPr="00254563">
        <w:rPr>
          <w:rFonts w:ascii="Times New Roman" w:hAnsi="Times New Roman" w:cs="Times New Roman"/>
          <w:color w:val="000000" w:themeColor="text1"/>
          <w:sz w:val="22"/>
          <w:szCs w:val="22"/>
        </w:rPr>
        <w:t xml:space="preserve">the </w:t>
      </w:r>
      <w:r w:rsidR="00357E50" w:rsidRPr="00254563">
        <w:rPr>
          <w:rFonts w:ascii="Times New Roman" w:hAnsi="Times New Roman" w:cs="Times New Roman"/>
          <w:color w:val="000000" w:themeColor="text1"/>
          <w:sz w:val="22"/>
          <w:szCs w:val="22"/>
        </w:rPr>
        <w:t>lowest level of propionate</w:t>
      </w:r>
      <w:ins w:id="450" w:author="Chen Liao" w:date="2021-07-11T11:32:00Z">
        <w:r w:rsidR="003234EE">
          <w:rPr>
            <w:rFonts w:ascii="Times New Roman" w:hAnsi="Times New Roman" w:cs="Times New Roman"/>
            <w:color w:val="000000" w:themeColor="text1"/>
            <w:sz w:val="22"/>
            <w:szCs w:val="22"/>
          </w:rPr>
          <w:t xml:space="preserve"> </w:t>
        </w:r>
        <w:r w:rsidR="003234EE" w:rsidRPr="001F2418">
          <w:rPr>
            <w:rFonts w:ascii="Times New Roman" w:hAnsi="Times New Roman" w:cs="Times New Roman"/>
            <w:color w:val="000000" w:themeColor="text1"/>
            <w:sz w:val="22"/>
            <w:szCs w:val="22"/>
          </w:rPr>
          <w:t>(</w:t>
        </w:r>
        <w:r w:rsidR="003234EE" w:rsidRPr="001F2418">
          <w:rPr>
            <w:rFonts w:ascii="Times New Roman" w:hAnsi="Times New Roman" w:cs="Times New Roman"/>
            <w:b/>
            <w:bCs/>
            <w:color w:val="000000" w:themeColor="text1"/>
            <w:sz w:val="22"/>
            <w:szCs w:val="22"/>
          </w:rPr>
          <w:t>Fig. S5</w:t>
        </w:r>
        <w:r w:rsidR="003234EE" w:rsidRPr="001F2418">
          <w:rPr>
            <w:rFonts w:ascii="Times New Roman" w:hAnsi="Times New Roman" w:cs="Times New Roman"/>
            <w:color w:val="000000" w:themeColor="text1"/>
            <w:sz w:val="22"/>
            <w:szCs w:val="22"/>
          </w:rPr>
          <w:t>)</w:t>
        </w:r>
      </w:ins>
      <w:r w:rsidR="00362F2D" w:rsidRPr="003234EE">
        <w:rPr>
          <w:rFonts w:ascii="Times New Roman" w:hAnsi="Times New Roman" w:cs="Times New Roman"/>
          <w:color w:val="000000" w:themeColor="text1"/>
          <w:sz w:val="22"/>
          <w:szCs w:val="22"/>
        </w:rPr>
        <w:t>; these mice also showed</w:t>
      </w:r>
      <w:r w:rsidR="00357E50" w:rsidRPr="003234EE">
        <w:rPr>
          <w:rFonts w:ascii="Times New Roman" w:hAnsi="Times New Roman" w:cs="Times New Roman"/>
          <w:color w:val="000000" w:themeColor="text1"/>
          <w:sz w:val="22"/>
          <w:szCs w:val="22"/>
        </w:rPr>
        <w:t xml:space="preserve"> the </w:t>
      </w:r>
      <w:r w:rsidR="00357E50" w:rsidRPr="003234EE">
        <w:rPr>
          <w:rFonts w:ascii="Times New Roman" w:hAnsi="Times New Roman" w:cs="Times New Roman"/>
          <w:color w:val="000000" w:themeColor="text1"/>
          <w:sz w:val="22"/>
          <w:szCs w:val="22"/>
        </w:rPr>
        <w:lastRenderedPageBreak/>
        <w:t>lowest</w:t>
      </w:r>
      <w:r w:rsidR="00362F2D" w:rsidRPr="003234EE">
        <w:rPr>
          <w:rFonts w:ascii="Times New Roman" w:hAnsi="Times New Roman" w:cs="Times New Roman"/>
          <w:color w:val="000000" w:themeColor="text1"/>
          <w:sz w:val="22"/>
          <w:szCs w:val="22"/>
        </w:rPr>
        <w:t xml:space="preserve"> response in</w:t>
      </w:r>
      <w:r w:rsidR="00357E50" w:rsidRPr="003234EE">
        <w:rPr>
          <w:rFonts w:ascii="Times New Roman" w:hAnsi="Times New Roman" w:cs="Times New Roman"/>
          <w:color w:val="000000" w:themeColor="text1"/>
          <w:sz w:val="22"/>
          <w:szCs w:val="22"/>
        </w:rPr>
        <w:t xml:space="preserve"> bacterial load</w:t>
      </w:r>
      <w:ins w:id="451" w:author="Chen Liao" w:date="2021-07-11T11:33:00Z">
        <w:r w:rsidR="003234EE">
          <w:rPr>
            <w:rFonts w:ascii="Times New Roman" w:hAnsi="Times New Roman" w:cs="Times New Roman"/>
            <w:color w:val="000000" w:themeColor="text1"/>
            <w:sz w:val="22"/>
            <w:szCs w:val="22"/>
          </w:rPr>
          <w:t xml:space="preserve"> </w:t>
        </w:r>
        <w:r w:rsidR="003234EE" w:rsidRPr="001F2418">
          <w:rPr>
            <w:rFonts w:ascii="Times New Roman" w:hAnsi="Times New Roman" w:cs="Times New Roman"/>
            <w:color w:val="000000" w:themeColor="text1"/>
            <w:sz w:val="22"/>
            <w:szCs w:val="22"/>
          </w:rPr>
          <w:t>(</w:t>
        </w:r>
        <w:r w:rsidR="003234EE" w:rsidRPr="001F2418">
          <w:rPr>
            <w:rFonts w:ascii="Times New Roman" w:hAnsi="Times New Roman" w:cs="Times New Roman"/>
            <w:b/>
            <w:bCs/>
            <w:color w:val="000000" w:themeColor="text1"/>
            <w:sz w:val="22"/>
            <w:szCs w:val="22"/>
          </w:rPr>
          <w:t xml:space="preserve">Fig. </w:t>
        </w:r>
        <w:r w:rsidR="003234EE">
          <w:rPr>
            <w:rFonts w:ascii="Times New Roman" w:hAnsi="Times New Roman" w:cs="Times New Roman"/>
            <w:b/>
            <w:bCs/>
            <w:color w:val="000000" w:themeColor="text1"/>
            <w:sz w:val="22"/>
            <w:szCs w:val="22"/>
          </w:rPr>
          <w:t>2A, Fig.4D</w:t>
        </w:r>
        <w:r w:rsidR="003234EE" w:rsidRPr="001F2418">
          <w:rPr>
            <w:rFonts w:ascii="Times New Roman" w:hAnsi="Times New Roman" w:cs="Times New Roman"/>
            <w:color w:val="000000" w:themeColor="text1"/>
            <w:sz w:val="22"/>
            <w:szCs w:val="22"/>
          </w:rPr>
          <w:t>)</w:t>
        </w:r>
      </w:ins>
      <w:r w:rsidR="00362F2D" w:rsidRPr="003234EE">
        <w:rPr>
          <w:rFonts w:ascii="Times New Roman" w:hAnsi="Times New Roman" w:cs="Times New Roman"/>
          <w:color w:val="000000" w:themeColor="text1"/>
          <w:sz w:val="22"/>
          <w:szCs w:val="22"/>
        </w:rPr>
        <w:t xml:space="preserve">, due to </w:t>
      </w:r>
      <w:ins w:id="452" w:author="Chen Liao" w:date="2021-07-11T11:36:00Z">
        <w:r w:rsidR="003234EE">
          <w:rPr>
            <w:rFonts w:ascii="Times New Roman" w:hAnsi="Times New Roman" w:cs="Times New Roman"/>
            <w:color w:val="000000" w:themeColor="text1"/>
            <w:sz w:val="22"/>
            <w:szCs w:val="22"/>
          </w:rPr>
          <w:t xml:space="preserve">very </w:t>
        </w:r>
      </w:ins>
      <w:del w:id="453" w:author="Chen Liao" w:date="2021-07-11T11:35:00Z">
        <w:r w:rsidR="00362F2D" w:rsidRPr="003234EE" w:rsidDel="003234EE">
          <w:rPr>
            <w:rFonts w:ascii="Times New Roman" w:hAnsi="Times New Roman" w:cs="Times New Roman"/>
            <w:color w:val="000000" w:themeColor="text1"/>
            <w:sz w:val="22"/>
            <w:szCs w:val="22"/>
          </w:rPr>
          <w:delText>l</w:delText>
        </w:r>
        <w:r w:rsidR="00357E50" w:rsidRPr="003234EE" w:rsidDel="003234EE">
          <w:rPr>
            <w:rFonts w:ascii="Times New Roman" w:hAnsi="Times New Roman" w:cs="Times New Roman"/>
            <w:color w:val="000000" w:themeColor="text1"/>
            <w:sz w:val="22"/>
            <w:szCs w:val="22"/>
          </w:rPr>
          <w:delText xml:space="preserve">ack </w:delText>
        </w:r>
      </w:del>
      <w:ins w:id="454" w:author="Chen Liao" w:date="2021-07-11T11:35:00Z">
        <w:r w:rsidR="003234EE">
          <w:rPr>
            <w:rFonts w:ascii="Times New Roman" w:hAnsi="Times New Roman" w:cs="Times New Roman"/>
            <w:color w:val="000000" w:themeColor="text1"/>
            <w:sz w:val="22"/>
            <w:szCs w:val="22"/>
          </w:rPr>
          <w:t xml:space="preserve">low abundance </w:t>
        </w:r>
      </w:ins>
      <w:r w:rsidR="00357E50" w:rsidRPr="003234EE">
        <w:rPr>
          <w:rFonts w:ascii="Times New Roman" w:hAnsi="Times New Roman" w:cs="Times New Roman"/>
          <w:color w:val="000000" w:themeColor="text1"/>
          <w:sz w:val="22"/>
          <w:szCs w:val="22"/>
        </w:rPr>
        <w:t xml:space="preserve">of </w:t>
      </w:r>
      <w:ins w:id="455" w:author="Chen Liao" w:date="2021-07-11T11:34:00Z">
        <w:r w:rsidR="003234EE">
          <w:rPr>
            <w:rFonts w:ascii="Times New Roman" w:hAnsi="Times New Roman" w:cs="Times New Roman"/>
            <w:color w:val="000000" w:themeColor="text1"/>
            <w:sz w:val="22"/>
            <w:szCs w:val="22"/>
          </w:rPr>
          <w:t xml:space="preserve">some </w:t>
        </w:r>
      </w:ins>
      <w:r w:rsidR="00357E50" w:rsidRPr="003234EE">
        <w:rPr>
          <w:rFonts w:ascii="Times New Roman" w:hAnsi="Times New Roman" w:cs="Times New Roman"/>
          <w:color w:val="000000" w:themeColor="text1"/>
          <w:sz w:val="22"/>
          <w:szCs w:val="22"/>
        </w:rPr>
        <w:t>primary degraders</w:t>
      </w:r>
      <w:r w:rsidR="00362F2D" w:rsidRPr="003234EE">
        <w:rPr>
          <w:rFonts w:ascii="Times New Roman" w:hAnsi="Times New Roman" w:cs="Times New Roman"/>
          <w:color w:val="000000" w:themeColor="text1"/>
          <w:sz w:val="22"/>
          <w:szCs w:val="22"/>
        </w:rPr>
        <w:t xml:space="preserve"> </w:t>
      </w:r>
      <w:ins w:id="456" w:author="Chen Liao" w:date="2021-07-11T11:34:00Z">
        <w:r w:rsidR="003234EE">
          <w:rPr>
            <w:rFonts w:ascii="Times New Roman" w:hAnsi="Times New Roman" w:cs="Times New Roman"/>
            <w:color w:val="000000" w:themeColor="text1"/>
            <w:sz w:val="22"/>
            <w:szCs w:val="22"/>
          </w:rPr>
          <w:t xml:space="preserve">and generic responders </w:t>
        </w:r>
      </w:ins>
      <w:r w:rsidR="00362F2D" w:rsidRPr="003234EE">
        <w:rPr>
          <w:rFonts w:ascii="Times New Roman" w:hAnsi="Times New Roman" w:cs="Times New Roman"/>
          <w:color w:val="000000" w:themeColor="text1"/>
          <w:sz w:val="22"/>
          <w:szCs w:val="22"/>
        </w:rPr>
        <w:t>of inulin in the baseline microbiota (</w:t>
      </w:r>
      <w:r w:rsidR="00357E50" w:rsidRPr="003234EE">
        <w:rPr>
          <w:rFonts w:ascii="Times New Roman" w:hAnsi="Times New Roman" w:cs="Times New Roman"/>
          <w:b/>
          <w:bCs/>
          <w:color w:val="000000" w:themeColor="text1"/>
          <w:sz w:val="22"/>
          <w:szCs w:val="22"/>
        </w:rPr>
        <w:t>Fig</w:t>
      </w:r>
      <w:r w:rsidR="005769A5" w:rsidRPr="003234EE">
        <w:rPr>
          <w:rFonts w:ascii="Times New Roman" w:hAnsi="Times New Roman" w:cs="Times New Roman"/>
          <w:b/>
          <w:bCs/>
          <w:color w:val="000000" w:themeColor="text1"/>
          <w:sz w:val="22"/>
          <w:szCs w:val="22"/>
        </w:rPr>
        <w:t>.</w:t>
      </w:r>
      <w:r w:rsidR="00357E50" w:rsidRPr="003234EE">
        <w:rPr>
          <w:rFonts w:ascii="Times New Roman" w:hAnsi="Times New Roman" w:cs="Times New Roman"/>
          <w:b/>
          <w:bCs/>
          <w:color w:val="000000" w:themeColor="text1"/>
          <w:sz w:val="22"/>
          <w:szCs w:val="22"/>
        </w:rPr>
        <w:t xml:space="preserve"> 4</w:t>
      </w:r>
      <w:ins w:id="457" w:author="Chen Liao" w:date="2021-07-11T11:34:00Z">
        <w:r w:rsidR="003234EE">
          <w:rPr>
            <w:rFonts w:ascii="Times New Roman" w:hAnsi="Times New Roman" w:cs="Times New Roman"/>
            <w:b/>
            <w:bCs/>
            <w:color w:val="000000" w:themeColor="text1"/>
            <w:sz w:val="22"/>
            <w:szCs w:val="22"/>
          </w:rPr>
          <w:t>E</w:t>
        </w:r>
      </w:ins>
      <w:del w:id="458" w:author="Chen Liao" w:date="2021-07-11T11:34:00Z">
        <w:r w:rsidR="00362F2D" w:rsidRPr="00254563" w:rsidDel="003234EE">
          <w:rPr>
            <w:rFonts w:ascii="Times New Roman" w:hAnsi="Times New Roman" w:cs="Times New Roman"/>
            <w:b/>
            <w:bCs/>
            <w:color w:val="000000" w:themeColor="text1"/>
            <w:sz w:val="22"/>
            <w:szCs w:val="22"/>
          </w:rPr>
          <w:delText>D</w:delText>
        </w:r>
      </w:del>
      <w:r w:rsidR="00362F2D" w:rsidRPr="00254563">
        <w:rPr>
          <w:rFonts w:ascii="Times New Roman" w:hAnsi="Times New Roman" w:cs="Times New Roman"/>
          <w:color w:val="000000" w:themeColor="text1"/>
          <w:sz w:val="22"/>
          <w:szCs w:val="22"/>
        </w:rPr>
        <w:t>)</w:t>
      </w:r>
      <w:r w:rsidR="00357E50" w:rsidRPr="00254563">
        <w:rPr>
          <w:rFonts w:ascii="Times New Roman" w:hAnsi="Times New Roman" w:cs="Times New Roman"/>
          <w:color w:val="000000" w:themeColor="text1"/>
          <w:sz w:val="22"/>
          <w:szCs w:val="22"/>
        </w:rPr>
        <w:t xml:space="preserve">. </w:t>
      </w:r>
      <w:r w:rsidR="00180992" w:rsidRPr="00254563">
        <w:rPr>
          <w:rFonts w:ascii="Times New Roman" w:hAnsi="Times New Roman" w:cs="Times New Roman"/>
          <w:sz w:val="22"/>
          <w:szCs w:val="22"/>
        </w:rPr>
        <w:t>W</w:t>
      </w:r>
      <w:r w:rsidR="00357E50" w:rsidRPr="00254563">
        <w:rPr>
          <w:rFonts w:ascii="Times New Roman" w:hAnsi="Times New Roman" w:cs="Times New Roman"/>
          <w:sz w:val="22"/>
          <w:szCs w:val="22"/>
        </w:rPr>
        <w:t>e hypothesized that</w:t>
      </w:r>
      <w:r w:rsidR="00357E50" w:rsidRPr="00254563">
        <w:rPr>
          <w:rFonts w:ascii="Times New Roman" w:hAnsi="Times New Roman" w:cs="Times New Roman"/>
          <w:color w:val="000000" w:themeColor="text1"/>
          <w:sz w:val="22"/>
          <w:szCs w:val="22"/>
        </w:rPr>
        <w:t xml:space="preserve"> </w:t>
      </w:r>
      <w:del w:id="459" w:author="Chen Liao" w:date="2021-07-11T11:35:00Z">
        <w:r w:rsidR="00357E50" w:rsidRPr="00254563" w:rsidDel="003234EE">
          <w:rPr>
            <w:rFonts w:ascii="Times New Roman" w:hAnsi="Times New Roman" w:cs="Times New Roman"/>
            <w:color w:val="000000" w:themeColor="text1"/>
            <w:sz w:val="22"/>
            <w:szCs w:val="22"/>
          </w:rPr>
          <w:delText>t</w:delText>
        </w:r>
        <w:r w:rsidR="00362F2D" w:rsidRPr="00254563" w:rsidDel="003234EE">
          <w:rPr>
            <w:rFonts w:ascii="Times New Roman" w:hAnsi="Times New Roman" w:cs="Times New Roman"/>
            <w:color w:val="000000" w:themeColor="text1"/>
            <w:sz w:val="22"/>
            <w:szCs w:val="22"/>
          </w:rPr>
          <w:delText xml:space="preserve">he </w:delText>
        </w:r>
        <w:r w:rsidR="00357E50" w:rsidRPr="00254563" w:rsidDel="003234EE">
          <w:rPr>
            <w:rFonts w:ascii="Times New Roman" w:hAnsi="Times New Roman" w:cs="Times New Roman"/>
            <w:color w:val="000000" w:themeColor="text1"/>
            <w:sz w:val="22"/>
            <w:szCs w:val="22"/>
          </w:rPr>
          <w:delText>primary degraders</w:delText>
        </w:r>
      </w:del>
      <w:ins w:id="460" w:author="Chen Liao" w:date="2021-07-11T11:35:00Z">
        <w:r w:rsidR="003234EE">
          <w:rPr>
            <w:rFonts w:ascii="Times New Roman" w:hAnsi="Times New Roman" w:cs="Times New Roman"/>
            <w:color w:val="000000" w:themeColor="text1"/>
            <w:sz w:val="22"/>
            <w:szCs w:val="22"/>
          </w:rPr>
          <w:t>these key taxa</w:t>
        </w:r>
      </w:ins>
      <w:ins w:id="461" w:author="Chen Liao" w:date="2021-07-11T11:36:00Z">
        <w:r w:rsidR="003234EE">
          <w:rPr>
            <w:rFonts w:ascii="Times New Roman" w:hAnsi="Times New Roman" w:cs="Times New Roman"/>
            <w:color w:val="000000" w:themeColor="text1"/>
            <w:sz w:val="22"/>
            <w:szCs w:val="22"/>
          </w:rPr>
          <w:t xml:space="preserve"> </w:t>
        </w:r>
      </w:ins>
      <w:del w:id="462" w:author="Chen Liao" w:date="2021-07-11T11:35:00Z">
        <w:r w:rsidR="00357E50" w:rsidRPr="003234EE" w:rsidDel="003234EE">
          <w:rPr>
            <w:rFonts w:ascii="Times New Roman" w:hAnsi="Times New Roman" w:cs="Times New Roman"/>
            <w:color w:val="000000" w:themeColor="text1"/>
            <w:sz w:val="22"/>
            <w:szCs w:val="22"/>
          </w:rPr>
          <w:delText xml:space="preserve"> </w:delText>
        </w:r>
        <w:r w:rsidR="00362F2D" w:rsidRPr="003234EE" w:rsidDel="003234EE">
          <w:rPr>
            <w:rFonts w:ascii="Times New Roman" w:hAnsi="Times New Roman" w:cs="Times New Roman"/>
            <w:color w:val="000000" w:themeColor="text1"/>
            <w:sz w:val="22"/>
            <w:szCs w:val="22"/>
          </w:rPr>
          <w:delText xml:space="preserve">of inulin </w:delText>
        </w:r>
      </w:del>
      <w:r w:rsidR="00362F2D" w:rsidRPr="003234EE">
        <w:rPr>
          <w:rFonts w:ascii="Times New Roman" w:hAnsi="Times New Roman" w:cs="Times New Roman"/>
          <w:sz w:val="22"/>
          <w:szCs w:val="22"/>
        </w:rPr>
        <w:t>may directly contribute to</w:t>
      </w:r>
      <w:r w:rsidR="00357E50" w:rsidRPr="003234EE">
        <w:rPr>
          <w:rFonts w:ascii="Times New Roman" w:hAnsi="Times New Roman" w:cs="Times New Roman"/>
          <w:sz w:val="22"/>
          <w:szCs w:val="22"/>
        </w:rPr>
        <w:t xml:space="preserve"> propionate produc</w:t>
      </w:r>
      <w:r w:rsidR="00362F2D" w:rsidRPr="003234EE">
        <w:rPr>
          <w:rFonts w:ascii="Times New Roman" w:hAnsi="Times New Roman" w:cs="Times New Roman"/>
          <w:sz w:val="22"/>
          <w:szCs w:val="22"/>
        </w:rPr>
        <w:t>tion</w:t>
      </w:r>
      <w:ins w:id="463" w:author="Chen Liao" w:date="2021-07-11T11:37:00Z">
        <w:r w:rsidR="003234EE">
          <w:rPr>
            <w:rFonts w:ascii="Times New Roman" w:hAnsi="Times New Roman" w:cs="Times New Roman"/>
            <w:color w:val="000000" w:themeColor="text1"/>
            <w:sz w:val="22"/>
            <w:szCs w:val="22"/>
          </w:rPr>
          <w:t xml:space="preserve"> and </w:t>
        </w:r>
      </w:ins>
      <w:del w:id="464" w:author="Chen Liao" w:date="2021-07-11T11:37:00Z">
        <w:r w:rsidR="00357E50" w:rsidRPr="003234EE" w:rsidDel="003234EE">
          <w:rPr>
            <w:rFonts w:ascii="Times New Roman" w:hAnsi="Times New Roman" w:cs="Times New Roman"/>
            <w:sz w:val="22"/>
            <w:szCs w:val="22"/>
          </w:rPr>
          <w:delText>.</w:delText>
        </w:r>
      </w:del>
      <w:del w:id="465" w:author="Chen Liao" w:date="2021-07-11T11:36:00Z">
        <w:r w:rsidR="00357E50" w:rsidRPr="003234EE" w:rsidDel="003234EE">
          <w:rPr>
            <w:rFonts w:ascii="Times New Roman" w:hAnsi="Times New Roman" w:cs="Times New Roman"/>
            <w:color w:val="000000" w:themeColor="text1"/>
            <w:sz w:val="22"/>
            <w:szCs w:val="22"/>
          </w:rPr>
          <w:delText xml:space="preserve"> </w:delText>
        </w:r>
        <w:r w:rsidR="00362F2D" w:rsidRPr="003234EE" w:rsidDel="003234EE">
          <w:rPr>
            <w:rFonts w:ascii="Times New Roman" w:hAnsi="Times New Roman" w:cs="Times New Roman"/>
            <w:color w:val="000000" w:themeColor="text1"/>
            <w:sz w:val="22"/>
            <w:szCs w:val="22"/>
          </w:rPr>
          <w:delText>A</w:delText>
        </w:r>
        <w:r w:rsidR="00357E50" w:rsidRPr="003234EE" w:rsidDel="003234EE">
          <w:rPr>
            <w:rFonts w:ascii="Times New Roman" w:hAnsi="Times New Roman" w:cs="Times New Roman"/>
            <w:color w:val="000000" w:themeColor="text1"/>
            <w:sz w:val="22"/>
            <w:szCs w:val="22"/>
          </w:rPr>
          <w:delText>mong the key bacterial taxa involved in inulin response (</w:delText>
        </w:r>
        <w:r w:rsidR="00357E50" w:rsidRPr="003234EE" w:rsidDel="003234EE">
          <w:rPr>
            <w:rFonts w:ascii="Times New Roman" w:hAnsi="Times New Roman" w:cs="Times New Roman"/>
            <w:b/>
            <w:bCs/>
            <w:color w:val="000000" w:themeColor="text1"/>
            <w:sz w:val="22"/>
            <w:szCs w:val="22"/>
          </w:rPr>
          <w:delText>Fig</w:delText>
        </w:r>
        <w:r w:rsidR="0046251F" w:rsidRPr="003234EE" w:rsidDel="003234EE">
          <w:rPr>
            <w:rFonts w:ascii="Times New Roman" w:hAnsi="Times New Roman" w:cs="Times New Roman"/>
            <w:b/>
            <w:bCs/>
            <w:color w:val="000000" w:themeColor="text1"/>
            <w:sz w:val="22"/>
            <w:szCs w:val="22"/>
          </w:rPr>
          <w:delText>.</w:delText>
        </w:r>
        <w:r w:rsidR="00357E50" w:rsidRPr="003234EE" w:rsidDel="003234EE">
          <w:rPr>
            <w:rFonts w:ascii="Times New Roman" w:hAnsi="Times New Roman" w:cs="Times New Roman"/>
            <w:b/>
            <w:bCs/>
            <w:color w:val="000000" w:themeColor="text1"/>
            <w:sz w:val="22"/>
            <w:szCs w:val="22"/>
          </w:rPr>
          <w:delText xml:space="preserve"> 4B</w:delText>
        </w:r>
        <w:r w:rsidR="00357E50" w:rsidRPr="003234EE" w:rsidDel="003234EE">
          <w:rPr>
            <w:rFonts w:ascii="Times New Roman" w:hAnsi="Times New Roman" w:cs="Times New Roman"/>
            <w:color w:val="000000" w:themeColor="text1"/>
            <w:sz w:val="22"/>
            <w:szCs w:val="22"/>
          </w:rPr>
          <w:delText>), w</w:delText>
        </w:r>
        <w:r w:rsidRPr="003234EE" w:rsidDel="003234EE">
          <w:rPr>
            <w:rFonts w:ascii="Times New Roman" w:hAnsi="Times New Roman" w:cs="Times New Roman"/>
            <w:color w:val="000000" w:themeColor="text1"/>
            <w:sz w:val="22"/>
            <w:szCs w:val="22"/>
          </w:rPr>
          <w:delText xml:space="preserve">e </w:delText>
        </w:r>
      </w:del>
      <w:r w:rsidRPr="003234EE">
        <w:rPr>
          <w:rFonts w:ascii="Times New Roman" w:hAnsi="Times New Roman" w:cs="Times New Roman"/>
          <w:color w:val="000000" w:themeColor="text1"/>
          <w:sz w:val="22"/>
          <w:szCs w:val="22"/>
        </w:rPr>
        <w:t xml:space="preserve">found that </w:t>
      </w:r>
      <w:r w:rsidRPr="003234EE">
        <w:rPr>
          <w:rFonts w:ascii="Times New Roman" w:hAnsi="Times New Roman" w:cs="Times New Roman"/>
          <w:sz w:val="22"/>
          <w:szCs w:val="22"/>
        </w:rPr>
        <w:t>t</w:t>
      </w:r>
      <w:r w:rsidR="00774183" w:rsidRPr="003234EE">
        <w:rPr>
          <w:rFonts w:ascii="Times New Roman" w:hAnsi="Times New Roman" w:cs="Times New Roman"/>
          <w:sz w:val="22"/>
          <w:szCs w:val="22"/>
        </w:rPr>
        <w:t xml:space="preserve">he baseline abundances of </w:t>
      </w:r>
      <w:r w:rsidR="00774183" w:rsidRPr="003234EE">
        <w:rPr>
          <w:rFonts w:ascii="Times New Roman" w:hAnsi="Times New Roman" w:cs="Times New Roman"/>
          <w:i/>
          <w:iCs/>
          <w:sz w:val="22"/>
          <w:szCs w:val="22"/>
        </w:rPr>
        <w:t xml:space="preserve">B. </w:t>
      </w:r>
      <w:proofErr w:type="spellStart"/>
      <w:r w:rsidR="00774183" w:rsidRPr="003234EE">
        <w:rPr>
          <w:rFonts w:ascii="Times New Roman" w:hAnsi="Times New Roman" w:cs="Times New Roman"/>
          <w:i/>
          <w:iCs/>
          <w:sz w:val="22"/>
          <w:szCs w:val="22"/>
        </w:rPr>
        <w:t>acidifaciens</w:t>
      </w:r>
      <w:proofErr w:type="spellEnd"/>
      <w:r w:rsidR="00774183" w:rsidRPr="003234EE">
        <w:rPr>
          <w:rFonts w:ascii="Times New Roman" w:hAnsi="Times New Roman" w:cs="Times New Roman"/>
          <w:sz w:val="22"/>
          <w:szCs w:val="22"/>
        </w:rPr>
        <w:t xml:space="preserve">, </w:t>
      </w:r>
      <w:del w:id="466" w:author="Chen Liao" w:date="2021-07-10T22:21:00Z">
        <w:r w:rsidR="00774183" w:rsidRPr="00254563" w:rsidDel="00CD787D">
          <w:rPr>
            <w:rFonts w:ascii="Times New Roman" w:hAnsi="Times New Roman" w:cs="Times New Roman"/>
            <w:i/>
            <w:iCs/>
            <w:sz w:val="22"/>
            <w:szCs w:val="22"/>
          </w:rPr>
          <w:delText xml:space="preserve">un. </w:delText>
        </w:r>
      </w:del>
      <w:proofErr w:type="spellStart"/>
      <w:r w:rsidR="00774183" w:rsidRPr="00254563">
        <w:rPr>
          <w:rFonts w:ascii="Times New Roman" w:hAnsi="Times New Roman" w:cs="Times New Roman"/>
          <w:i/>
          <w:iCs/>
          <w:sz w:val="22"/>
          <w:szCs w:val="22"/>
        </w:rPr>
        <w:t>Muribaculaceae</w:t>
      </w:r>
      <w:proofErr w:type="spellEnd"/>
      <w:r w:rsidR="00774183" w:rsidRPr="00254563">
        <w:rPr>
          <w:rFonts w:ascii="Times New Roman" w:hAnsi="Times New Roman" w:cs="Times New Roman"/>
          <w:sz w:val="22"/>
          <w:szCs w:val="22"/>
        </w:rPr>
        <w:t>,</w:t>
      </w:r>
      <w:r w:rsidR="00774183" w:rsidRPr="00254563">
        <w:rPr>
          <w:rFonts w:ascii="Times New Roman" w:hAnsi="Times New Roman" w:cs="Times New Roman"/>
          <w:i/>
          <w:iCs/>
          <w:sz w:val="22"/>
          <w:szCs w:val="22"/>
        </w:rPr>
        <w:t xml:space="preserve"> A. </w:t>
      </w:r>
      <w:proofErr w:type="spellStart"/>
      <w:r w:rsidR="00774183" w:rsidRPr="00254563">
        <w:rPr>
          <w:rFonts w:ascii="Times New Roman" w:hAnsi="Times New Roman" w:cs="Times New Roman"/>
          <w:i/>
          <w:iCs/>
          <w:sz w:val="22"/>
          <w:szCs w:val="22"/>
        </w:rPr>
        <w:t>municiphila</w:t>
      </w:r>
      <w:proofErr w:type="spellEnd"/>
      <w:r w:rsidR="00774183" w:rsidRPr="00254563">
        <w:rPr>
          <w:rFonts w:ascii="Times New Roman" w:hAnsi="Times New Roman" w:cs="Times New Roman"/>
          <w:sz w:val="22"/>
          <w:szCs w:val="22"/>
        </w:rPr>
        <w:t xml:space="preserve">, </w:t>
      </w:r>
      <w:r w:rsidR="00774183" w:rsidRPr="00254563">
        <w:rPr>
          <w:rFonts w:ascii="Times New Roman" w:hAnsi="Times New Roman" w:cs="Times New Roman"/>
          <w:i/>
          <w:iCs/>
          <w:sz w:val="22"/>
          <w:szCs w:val="22"/>
        </w:rPr>
        <w:t xml:space="preserve">B. </w:t>
      </w:r>
      <w:proofErr w:type="spellStart"/>
      <w:r w:rsidR="00774183" w:rsidRPr="00254563">
        <w:rPr>
          <w:rFonts w:ascii="Times New Roman" w:hAnsi="Times New Roman" w:cs="Times New Roman"/>
          <w:i/>
          <w:iCs/>
          <w:sz w:val="22"/>
          <w:szCs w:val="22"/>
        </w:rPr>
        <w:t>uniformis</w:t>
      </w:r>
      <w:proofErr w:type="spellEnd"/>
      <w:r w:rsidR="00774183" w:rsidRPr="00254563">
        <w:rPr>
          <w:rFonts w:ascii="Times New Roman" w:hAnsi="Times New Roman" w:cs="Times New Roman"/>
          <w:sz w:val="22"/>
          <w:szCs w:val="22"/>
        </w:rPr>
        <w:t xml:space="preserve"> were </w:t>
      </w:r>
      <w:r w:rsidRPr="00254563">
        <w:rPr>
          <w:rFonts w:ascii="Times New Roman" w:hAnsi="Times New Roman" w:cs="Times New Roman"/>
          <w:sz w:val="22"/>
          <w:szCs w:val="22"/>
        </w:rPr>
        <w:t>positively correlated</w:t>
      </w:r>
      <w:r w:rsidR="00774183" w:rsidRPr="00254563">
        <w:rPr>
          <w:rFonts w:ascii="Times New Roman" w:hAnsi="Times New Roman" w:cs="Times New Roman"/>
          <w:sz w:val="22"/>
          <w:szCs w:val="22"/>
        </w:rPr>
        <w:t xml:space="preserve"> </w:t>
      </w:r>
      <w:r w:rsidRPr="00254563">
        <w:rPr>
          <w:rFonts w:ascii="Times New Roman" w:hAnsi="Times New Roman" w:cs="Times New Roman"/>
          <w:sz w:val="22"/>
          <w:szCs w:val="22"/>
        </w:rPr>
        <w:t xml:space="preserve">the </w:t>
      </w:r>
      <w:r w:rsidR="00774183" w:rsidRPr="00254563">
        <w:rPr>
          <w:rFonts w:ascii="Times New Roman" w:hAnsi="Times New Roman" w:cs="Times New Roman"/>
          <w:sz w:val="22"/>
          <w:szCs w:val="22"/>
        </w:rPr>
        <w:t>propionate concentration (</w:t>
      </w:r>
      <w:r w:rsidR="00774183" w:rsidRPr="00254563">
        <w:rPr>
          <w:rFonts w:ascii="Times New Roman" w:hAnsi="Times New Roman" w:cs="Times New Roman"/>
          <w:b/>
          <w:bCs/>
          <w:sz w:val="22"/>
          <w:szCs w:val="22"/>
        </w:rPr>
        <w:t>Fig. 5A</w:t>
      </w:r>
      <w:ins w:id="467" w:author="Chen Liao" w:date="2021-07-11T12:08:00Z">
        <w:r w:rsidR="00604CA4">
          <w:rPr>
            <w:rFonts w:ascii="Times New Roman" w:hAnsi="Times New Roman" w:cs="Times New Roman"/>
            <w:b/>
            <w:bCs/>
            <w:sz w:val="22"/>
            <w:szCs w:val="22"/>
          </w:rPr>
          <w:t>,</w:t>
        </w:r>
      </w:ins>
      <w:r w:rsidR="00362F2D" w:rsidRPr="003234EE">
        <w:rPr>
          <w:rFonts w:ascii="Times New Roman" w:hAnsi="Times New Roman" w:cs="Times New Roman"/>
          <w:b/>
          <w:bCs/>
          <w:sz w:val="22"/>
          <w:szCs w:val="22"/>
        </w:rPr>
        <w:t xml:space="preserve"> </w:t>
      </w:r>
      <w:r w:rsidR="00362F2D" w:rsidRPr="003234EE">
        <w:rPr>
          <w:rFonts w:ascii="Times New Roman" w:hAnsi="Times New Roman" w:cs="Times New Roman"/>
          <w:sz w:val="22"/>
          <w:szCs w:val="22"/>
        </w:rPr>
        <w:t>left panel</w:t>
      </w:r>
      <w:r w:rsidR="00774183" w:rsidRPr="00B6149A">
        <w:rPr>
          <w:rFonts w:ascii="Times New Roman" w:hAnsi="Times New Roman" w:cs="Times New Roman"/>
          <w:sz w:val="22"/>
          <w:szCs w:val="22"/>
        </w:rPr>
        <w:t>).</w:t>
      </w:r>
      <w:r w:rsidR="00F55822" w:rsidRPr="00604CA4">
        <w:rPr>
          <w:rFonts w:ascii="Times New Roman" w:hAnsi="Times New Roman" w:cs="Times New Roman"/>
          <w:sz w:val="22"/>
          <w:szCs w:val="22"/>
        </w:rPr>
        <w:t xml:space="preserve"> </w:t>
      </w:r>
      <w:r w:rsidR="00362F2D" w:rsidRPr="00F9345B">
        <w:rPr>
          <w:rFonts w:ascii="Times New Roman" w:hAnsi="Times New Roman" w:cs="Times New Roman"/>
          <w:sz w:val="22"/>
          <w:szCs w:val="22"/>
        </w:rPr>
        <w:t xml:space="preserve">Indeed, </w:t>
      </w:r>
      <w:del w:id="468" w:author="Chen Liao" w:date="2021-07-10T22:21:00Z">
        <w:r w:rsidR="00362F2D" w:rsidRPr="00254563" w:rsidDel="00CD787D">
          <w:rPr>
            <w:rFonts w:ascii="Times New Roman" w:hAnsi="Times New Roman" w:cs="Times New Roman"/>
            <w:i/>
            <w:iCs/>
            <w:sz w:val="22"/>
            <w:szCs w:val="22"/>
          </w:rPr>
          <w:delText xml:space="preserve">un. </w:delText>
        </w:r>
      </w:del>
      <w:proofErr w:type="spellStart"/>
      <w:r w:rsidR="00362F2D" w:rsidRPr="00254563">
        <w:rPr>
          <w:rFonts w:ascii="Times New Roman" w:hAnsi="Times New Roman" w:cs="Times New Roman"/>
          <w:i/>
          <w:iCs/>
          <w:sz w:val="22"/>
          <w:szCs w:val="22"/>
        </w:rPr>
        <w:t>Muribaculaceae</w:t>
      </w:r>
      <w:proofErr w:type="spellEnd"/>
      <w:r w:rsidR="00362F2D" w:rsidRPr="00254563">
        <w:rPr>
          <w:rFonts w:ascii="Times New Roman" w:hAnsi="Times New Roman" w:cs="Times New Roman"/>
          <w:sz w:val="22"/>
          <w:szCs w:val="22"/>
        </w:rPr>
        <w:t>,</w:t>
      </w:r>
      <w:r w:rsidR="00362F2D" w:rsidRPr="00254563">
        <w:rPr>
          <w:rFonts w:ascii="Times New Roman" w:hAnsi="Times New Roman" w:cs="Times New Roman"/>
          <w:i/>
          <w:iCs/>
          <w:sz w:val="22"/>
          <w:szCs w:val="22"/>
        </w:rPr>
        <w:t xml:space="preserve"> A. </w:t>
      </w:r>
      <w:proofErr w:type="spellStart"/>
      <w:r w:rsidR="00362F2D" w:rsidRPr="00254563">
        <w:rPr>
          <w:rFonts w:ascii="Times New Roman" w:hAnsi="Times New Roman" w:cs="Times New Roman"/>
          <w:i/>
          <w:iCs/>
          <w:sz w:val="22"/>
          <w:szCs w:val="22"/>
        </w:rPr>
        <w:t>municiphila</w:t>
      </w:r>
      <w:proofErr w:type="spellEnd"/>
      <w:r w:rsidR="00362F2D" w:rsidRPr="00254563">
        <w:rPr>
          <w:rFonts w:ascii="Times New Roman" w:hAnsi="Times New Roman" w:cs="Times New Roman"/>
          <w:sz w:val="22"/>
          <w:szCs w:val="22"/>
        </w:rPr>
        <w:t xml:space="preserve"> and </w:t>
      </w:r>
      <w:r w:rsidR="00362F2D" w:rsidRPr="00254563">
        <w:rPr>
          <w:rFonts w:ascii="Times New Roman" w:hAnsi="Times New Roman" w:cs="Times New Roman"/>
          <w:i/>
          <w:iCs/>
          <w:sz w:val="22"/>
          <w:szCs w:val="22"/>
        </w:rPr>
        <w:t xml:space="preserve">B. </w:t>
      </w:r>
      <w:proofErr w:type="spellStart"/>
      <w:r w:rsidR="00362F2D" w:rsidRPr="00254563">
        <w:rPr>
          <w:rFonts w:ascii="Times New Roman" w:hAnsi="Times New Roman" w:cs="Times New Roman"/>
          <w:i/>
          <w:iCs/>
          <w:sz w:val="22"/>
          <w:szCs w:val="22"/>
        </w:rPr>
        <w:t>uniformis</w:t>
      </w:r>
      <w:proofErr w:type="spellEnd"/>
      <w:r w:rsidR="00357E50" w:rsidRPr="00254563">
        <w:rPr>
          <w:rFonts w:ascii="Times New Roman" w:hAnsi="Times New Roman" w:cs="Times New Roman"/>
          <w:sz w:val="22"/>
          <w:szCs w:val="22"/>
        </w:rPr>
        <w:t xml:space="preserve"> </w:t>
      </w:r>
      <w:r w:rsidR="00362F2D" w:rsidRPr="00254563">
        <w:rPr>
          <w:rFonts w:ascii="Times New Roman" w:hAnsi="Times New Roman" w:cs="Times New Roman"/>
          <w:sz w:val="22"/>
          <w:szCs w:val="22"/>
        </w:rPr>
        <w:t>have been previously found to</w:t>
      </w:r>
      <w:r w:rsidR="00357E50" w:rsidRPr="00254563">
        <w:rPr>
          <w:rFonts w:ascii="Times New Roman" w:hAnsi="Times New Roman" w:cs="Times New Roman"/>
          <w:sz w:val="22"/>
          <w:szCs w:val="22"/>
        </w:rPr>
        <w:t xml:space="preserve"> produc</w:t>
      </w:r>
      <w:r w:rsidR="00362F2D" w:rsidRPr="00254563">
        <w:rPr>
          <w:rFonts w:ascii="Times New Roman" w:hAnsi="Times New Roman" w:cs="Times New Roman"/>
          <w:sz w:val="22"/>
          <w:szCs w:val="22"/>
        </w:rPr>
        <w:t>e</w:t>
      </w:r>
      <w:r w:rsidR="00357E50" w:rsidRPr="00254563">
        <w:rPr>
          <w:rFonts w:ascii="Times New Roman" w:hAnsi="Times New Roman" w:cs="Times New Roman"/>
          <w:sz w:val="22"/>
          <w:szCs w:val="22"/>
        </w:rPr>
        <w:t xml:space="preserve"> propionate </w:t>
      </w:r>
      <w:r w:rsidR="00357E50" w:rsidRPr="00254563">
        <w:rPr>
          <w:rFonts w:ascii="Times New Roman" w:hAnsi="Times New Roman" w:cs="Times New Roman"/>
          <w:i/>
          <w:iCs/>
          <w:sz w:val="22"/>
          <w:szCs w:val="22"/>
        </w:rPr>
        <w:t>in vitro</w:t>
      </w:r>
      <w:r w:rsidR="00357E50" w:rsidRPr="00254563">
        <w:rPr>
          <w:rFonts w:ascii="Times New Roman" w:hAnsi="Times New Roman" w:cs="Times New Roman"/>
          <w:sz w:val="22"/>
          <w:szCs w:val="22"/>
        </w:rPr>
        <w:t xml:space="preserve"> and/or </w:t>
      </w:r>
      <w:r w:rsidR="00357E50" w:rsidRPr="00254563">
        <w:rPr>
          <w:rFonts w:ascii="Times New Roman" w:hAnsi="Times New Roman" w:cs="Times New Roman"/>
          <w:i/>
          <w:iCs/>
          <w:sz w:val="22"/>
          <w:szCs w:val="22"/>
        </w:rPr>
        <w:t xml:space="preserve">in vivo </w:t>
      </w:r>
      <w:r w:rsidR="00357E50" w:rsidRPr="00254563">
        <w:rPr>
          <w:rFonts w:ascii="Times New Roman" w:hAnsi="Times New Roman" w:cs="Times New Roman"/>
          <w:sz w:val="22"/>
          <w:szCs w:val="22"/>
        </w:rPr>
        <w:t>(</w:t>
      </w:r>
      <w:r w:rsidR="00357E50" w:rsidRPr="00254563">
        <w:rPr>
          <w:rFonts w:ascii="Times New Roman" w:hAnsi="Times New Roman" w:cs="Times New Roman"/>
          <w:b/>
          <w:bCs/>
          <w:sz w:val="22"/>
          <w:szCs w:val="22"/>
        </w:rPr>
        <w:t>Table S</w:t>
      </w:r>
      <w:ins w:id="469" w:author="Chen Liao" w:date="2021-07-11T11:37:00Z">
        <w:r w:rsidR="003234EE">
          <w:rPr>
            <w:rFonts w:ascii="Times New Roman" w:hAnsi="Times New Roman" w:cs="Times New Roman"/>
            <w:b/>
            <w:bCs/>
            <w:sz w:val="22"/>
            <w:szCs w:val="22"/>
          </w:rPr>
          <w:t>1</w:t>
        </w:r>
      </w:ins>
      <w:del w:id="470" w:author="Chen Liao" w:date="2021-07-11T11:37:00Z">
        <w:r w:rsidR="00357E50" w:rsidRPr="003234EE" w:rsidDel="003234EE">
          <w:rPr>
            <w:rFonts w:ascii="Times New Roman" w:hAnsi="Times New Roman" w:cs="Times New Roman"/>
            <w:b/>
            <w:bCs/>
            <w:sz w:val="22"/>
            <w:szCs w:val="22"/>
          </w:rPr>
          <w:delText>3</w:delText>
        </w:r>
      </w:del>
      <w:r w:rsidR="00357E50" w:rsidRPr="003234EE">
        <w:rPr>
          <w:rFonts w:ascii="Times New Roman" w:hAnsi="Times New Roman" w:cs="Times New Roman"/>
          <w:sz w:val="22"/>
          <w:szCs w:val="22"/>
        </w:rPr>
        <w:t>). As a result</w:t>
      </w:r>
      <w:ins w:id="471" w:author="Chen Liao" w:date="2021-07-11T11:41:00Z">
        <w:r w:rsidR="00B6149A">
          <w:rPr>
            <w:rFonts w:ascii="Times New Roman" w:hAnsi="Times New Roman" w:cs="Times New Roman"/>
            <w:sz w:val="22"/>
            <w:szCs w:val="22"/>
          </w:rPr>
          <w:t xml:space="preserve"> and </w:t>
        </w:r>
        <w:r w:rsidR="00B6149A" w:rsidRPr="00B6149A">
          <w:rPr>
            <w:rFonts w:ascii="Times New Roman" w:hAnsi="Times New Roman" w:cs="Times New Roman"/>
            <w:color w:val="000000" w:themeColor="text1"/>
            <w:sz w:val="22"/>
            <w:szCs w:val="22"/>
          </w:rPr>
          <w:t xml:space="preserve">consistent with </w:t>
        </w:r>
        <w:r w:rsidR="00B6149A">
          <w:rPr>
            <w:rFonts w:ascii="Times New Roman" w:hAnsi="Times New Roman" w:cs="Times New Roman"/>
            <w:color w:val="000000" w:themeColor="text1"/>
            <w:sz w:val="22"/>
            <w:szCs w:val="22"/>
          </w:rPr>
          <w:t xml:space="preserve">a </w:t>
        </w:r>
        <w:r w:rsidR="00B6149A" w:rsidRPr="00B6149A">
          <w:rPr>
            <w:rFonts w:ascii="Times New Roman" w:hAnsi="Times New Roman" w:cs="Times New Roman"/>
            <w:color w:val="000000" w:themeColor="text1"/>
            <w:sz w:val="22"/>
            <w:szCs w:val="22"/>
          </w:rPr>
          <w:t>previous stud</w:t>
        </w:r>
      </w:ins>
      <w:ins w:id="472" w:author="Chen Liao" w:date="2021-07-11T11:42:00Z">
        <w:r w:rsidR="00B6149A">
          <w:rPr>
            <w:rFonts w:ascii="Times New Roman" w:hAnsi="Times New Roman" w:cs="Times New Roman"/>
            <w:color w:val="000000" w:themeColor="text1"/>
            <w:sz w:val="22"/>
            <w:szCs w:val="22"/>
          </w:rPr>
          <w:t>y</w:t>
        </w:r>
        <w:r w:rsidR="00C52D7C">
          <w:rPr>
            <w:rFonts w:ascii="Times New Roman" w:hAnsi="Times New Roman" w:cs="Times New Roman"/>
            <w:color w:val="000000" w:themeColor="text1"/>
            <w:sz w:val="22"/>
            <w:szCs w:val="22"/>
          </w:rPr>
          <w:t xml:space="preserve"> </w:t>
        </w:r>
      </w:ins>
      <w:ins w:id="473" w:author="Chen Liao" w:date="2021-07-11T11:41:00Z">
        <w:r w:rsidR="00B6149A" w:rsidRPr="000B5B26">
          <w:rPr>
            <w:rFonts w:ascii="Times New Roman" w:hAnsi="Times New Roman" w:cs="Times New Roman"/>
            <w:color w:val="000000" w:themeColor="text1"/>
            <w:sz w:val="22"/>
            <w:szCs w:val="22"/>
          </w:rPr>
          <w:fldChar w:fldCharType="begin"/>
        </w:r>
        <w:r w:rsidR="00B6149A" w:rsidRPr="001F2418">
          <w:rPr>
            <w:rFonts w:ascii="Times New Roman" w:hAnsi="Times New Roman" w:cs="Times New Roman"/>
            <w:color w:val="000000" w:themeColor="text1"/>
            <w:sz w:val="22"/>
            <w:szCs w:val="22"/>
          </w:rPr>
          <w:instrText xml:space="preserve"> ADDIN NE.Ref.{D8BA8477-8702-45AC-B148-B8AE5E774384}</w:instrText>
        </w:r>
        <w:r w:rsidR="00B6149A" w:rsidRPr="000B5B26">
          <w:rPr>
            <w:rFonts w:ascii="Times New Roman" w:hAnsi="Times New Roman" w:cs="Times New Roman"/>
            <w:color w:val="000000" w:themeColor="text1"/>
            <w:sz w:val="22"/>
            <w:szCs w:val="22"/>
          </w:rPr>
          <w:fldChar w:fldCharType="separate"/>
        </w:r>
        <w:r w:rsidR="00B6149A" w:rsidRPr="001F2418">
          <w:rPr>
            <w:rFonts w:ascii="Times New Roman" w:hAnsi="Times New Roman" w:cs="Times New Roman"/>
            <w:color w:val="080000"/>
            <w:sz w:val="22"/>
            <w:szCs w:val="22"/>
          </w:rPr>
          <w:t>[40]</w:t>
        </w:r>
        <w:r w:rsidR="00B6149A" w:rsidRPr="000B5B26">
          <w:rPr>
            <w:rFonts w:ascii="Times New Roman" w:hAnsi="Times New Roman" w:cs="Times New Roman"/>
            <w:color w:val="000000" w:themeColor="text1"/>
            <w:sz w:val="22"/>
            <w:szCs w:val="22"/>
          </w:rPr>
          <w:fldChar w:fldCharType="end"/>
        </w:r>
        <w:r w:rsidR="00B6149A">
          <w:rPr>
            <w:rFonts w:ascii="Times New Roman" w:hAnsi="Times New Roman" w:cs="Times New Roman"/>
            <w:color w:val="000000" w:themeColor="text1"/>
            <w:sz w:val="22"/>
            <w:szCs w:val="22"/>
          </w:rPr>
          <w:t xml:space="preserve">, </w:t>
        </w:r>
      </w:ins>
      <w:del w:id="474" w:author="Chen Liao" w:date="2021-07-11T11:41:00Z">
        <w:r w:rsidR="00362F2D" w:rsidRPr="00B6149A" w:rsidDel="00B6149A">
          <w:rPr>
            <w:rFonts w:ascii="Times New Roman" w:hAnsi="Times New Roman" w:cs="Times New Roman"/>
            <w:sz w:val="22"/>
            <w:szCs w:val="22"/>
          </w:rPr>
          <w:delText xml:space="preserve">, </w:delText>
        </w:r>
      </w:del>
      <w:r w:rsidR="00362F2D" w:rsidRPr="00B6149A">
        <w:rPr>
          <w:rFonts w:ascii="Times New Roman" w:hAnsi="Times New Roman" w:cs="Times New Roman"/>
          <w:sz w:val="22"/>
          <w:szCs w:val="22"/>
        </w:rPr>
        <w:t>there was</w:t>
      </w:r>
      <w:r w:rsidR="00357E50" w:rsidRPr="00B6149A">
        <w:rPr>
          <w:rFonts w:ascii="Times New Roman" w:hAnsi="Times New Roman" w:cs="Times New Roman"/>
          <w:sz w:val="22"/>
          <w:szCs w:val="22"/>
        </w:rPr>
        <w:t xml:space="preserve"> a </w:t>
      </w:r>
      <w:r w:rsidR="00362F2D" w:rsidRPr="00B6149A">
        <w:rPr>
          <w:rFonts w:ascii="Times New Roman" w:hAnsi="Times New Roman" w:cs="Times New Roman"/>
          <w:sz w:val="22"/>
          <w:szCs w:val="22"/>
        </w:rPr>
        <w:t xml:space="preserve">strong </w:t>
      </w:r>
      <w:r w:rsidR="00357E50" w:rsidRPr="00B6149A">
        <w:rPr>
          <w:rFonts w:ascii="Times New Roman" w:hAnsi="Times New Roman" w:cs="Times New Roman"/>
          <w:color w:val="000000" w:themeColor="text1"/>
          <w:sz w:val="22"/>
          <w:szCs w:val="22"/>
        </w:rPr>
        <w:t>positive association between bacterial load and propionate concentration (</w:t>
      </w:r>
      <w:r w:rsidR="00357E50" w:rsidRPr="00B6149A">
        <w:rPr>
          <w:rFonts w:ascii="Times New Roman" w:hAnsi="Times New Roman" w:cs="Times New Roman"/>
          <w:b/>
          <w:bCs/>
          <w:color w:val="000000" w:themeColor="text1"/>
          <w:sz w:val="22"/>
          <w:szCs w:val="22"/>
        </w:rPr>
        <w:t>Fig. 5</w:t>
      </w:r>
      <w:r w:rsidR="00362F2D" w:rsidRPr="00B6149A">
        <w:rPr>
          <w:rFonts w:ascii="Times New Roman" w:hAnsi="Times New Roman" w:cs="Times New Roman"/>
          <w:b/>
          <w:bCs/>
          <w:color w:val="000000" w:themeColor="text1"/>
          <w:sz w:val="22"/>
          <w:szCs w:val="22"/>
        </w:rPr>
        <w:t>A</w:t>
      </w:r>
      <w:ins w:id="475" w:author="Chen Liao" w:date="2021-07-11T12:08:00Z">
        <w:r w:rsidR="00604CA4" w:rsidRPr="00604CA4">
          <w:rPr>
            <w:rFonts w:ascii="Times New Roman" w:hAnsi="Times New Roman" w:cs="Times New Roman"/>
            <w:color w:val="000000" w:themeColor="text1"/>
            <w:sz w:val="22"/>
            <w:szCs w:val="22"/>
            <w:rPrChange w:id="476" w:author="Chen Liao" w:date="2021-07-11T12:08:00Z">
              <w:rPr>
                <w:rFonts w:ascii="Times New Roman" w:hAnsi="Times New Roman" w:cs="Times New Roman"/>
                <w:b/>
                <w:bCs/>
                <w:color w:val="000000" w:themeColor="text1"/>
                <w:sz w:val="22"/>
                <w:szCs w:val="22"/>
              </w:rPr>
            </w:rPrChange>
          </w:rPr>
          <w:t>,</w:t>
        </w:r>
      </w:ins>
      <w:r w:rsidR="00357E50" w:rsidRPr="00B6149A">
        <w:rPr>
          <w:rFonts w:ascii="Times New Roman" w:hAnsi="Times New Roman" w:cs="Times New Roman"/>
          <w:color w:val="000000" w:themeColor="text1"/>
          <w:sz w:val="22"/>
          <w:szCs w:val="22"/>
        </w:rPr>
        <w:t xml:space="preserve"> right panel</w:t>
      </w:r>
      <w:ins w:id="477" w:author="Chen Liao" w:date="2021-07-11T12:10:00Z">
        <w:r w:rsidR="00F9345B">
          <w:rPr>
            <w:rFonts w:ascii="Times New Roman" w:hAnsi="Times New Roman" w:cs="Times New Roman"/>
            <w:color w:val="000000" w:themeColor="text1"/>
            <w:sz w:val="22"/>
            <w:szCs w:val="22"/>
          </w:rPr>
          <w:t>;</w:t>
        </w:r>
      </w:ins>
      <w:del w:id="478" w:author="Chen Liao" w:date="2021-07-11T12:10:00Z">
        <w:r w:rsidR="00357E50" w:rsidRPr="00B6149A" w:rsidDel="00F9345B">
          <w:rPr>
            <w:rFonts w:ascii="Times New Roman" w:hAnsi="Times New Roman" w:cs="Times New Roman"/>
            <w:color w:val="000000" w:themeColor="text1"/>
            <w:sz w:val="22"/>
            <w:szCs w:val="22"/>
          </w:rPr>
          <w:delText>,</w:delText>
        </w:r>
      </w:del>
      <w:r w:rsidR="00357E50" w:rsidRPr="00B6149A">
        <w:rPr>
          <w:rFonts w:ascii="Times New Roman" w:hAnsi="Times New Roman" w:cs="Times New Roman"/>
          <w:color w:val="000000" w:themeColor="text1"/>
          <w:sz w:val="22"/>
          <w:szCs w:val="22"/>
        </w:rPr>
        <w:t xml:space="preserve"> P&lt;0.001)</w:t>
      </w:r>
      <w:r w:rsidR="000D1FAE" w:rsidRPr="00B6149A">
        <w:rPr>
          <w:rFonts w:ascii="Times New Roman" w:hAnsi="Times New Roman" w:cs="Times New Roman"/>
          <w:color w:val="000000" w:themeColor="text1"/>
          <w:sz w:val="22"/>
          <w:szCs w:val="22"/>
        </w:rPr>
        <w:t>,</w:t>
      </w:r>
      <w:ins w:id="479" w:author="Chen Liao" w:date="2021-07-11T11:42:00Z">
        <w:r w:rsidR="00C52D7C">
          <w:rPr>
            <w:rFonts w:ascii="Times New Roman" w:hAnsi="Times New Roman" w:cs="Times New Roman"/>
            <w:color w:val="000000" w:themeColor="text1"/>
            <w:sz w:val="22"/>
            <w:szCs w:val="22"/>
          </w:rPr>
          <w:t xml:space="preserve"> as the two are both baseline-dependent</w:t>
        </w:r>
      </w:ins>
      <w:del w:id="480" w:author="Chen Liao" w:date="2021-07-11T11:41:00Z">
        <w:r w:rsidR="000D1FAE" w:rsidRPr="00B6149A" w:rsidDel="00B6149A">
          <w:rPr>
            <w:rFonts w:ascii="Times New Roman" w:hAnsi="Times New Roman" w:cs="Times New Roman"/>
            <w:color w:val="000000" w:themeColor="text1"/>
            <w:sz w:val="22"/>
            <w:szCs w:val="22"/>
          </w:rPr>
          <w:delText xml:space="preserve"> consistent with </w:delText>
        </w:r>
        <w:commentRangeStart w:id="481"/>
        <w:commentRangeStart w:id="482"/>
        <w:commentRangeStart w:id="483"/>
        <w:r w:rsidR="000D1FAE" w:rsidRPr="00B6149A" w:rsidDel="00B6149A">
          <w:rPr>
            <w:rFonts w:ascii="Times New Roman" w:hAnsi="Times New Roman" w:cs="Times New Roman"/>
            <w:color w:val="000000" w:themeColor="text1"/>
            <w:sz w:val="22"/>
            <w:szCs w:val="22"/>
          </w:rPr>
          <w:delText>previous studies</w:delText>
        </w:r>
        <w:commentRangeEnd w:id="481"/>
        <w:r w:rsidR="000D1FAE" w:rsidRPr="00254563" w:rsidDel="00B6149A">
          <w:rPr>
            <w:rStyle w:val="CommentReference"/>
            <w:rFonts w:ascii="Times New Roman" w:eastAsia="Times New Roman" w:hAnsi="Times New Roman" w:cs="Times New Roman"/>
          </w:rPr>
          <w:commentReference w:id="481"/>
        </w:r>
        <w:commentRangeEnd w:id="482"/>
        <w:r w:rsidR="003D6991" w:rsidRPr="000B5B26" w:rsidDel="00B6149A">
          <w:rPr>
            <w:rStyle w:val="CommentReference"/>
            <w:rFonts w:ascii="Times New Roman" w:eastAsia="Times New Roman" w:hAnsi="Times New Roman" w:cs="Times New Roman"/>
          </w:rPr>
          <w:commentReference w:id="482"/>
        </w:r>
        <w:commentRangeEnd w:id="483"/>
        <w:r w:rsidR="00227405" w:rsidRPr="00B9382E" w:rsidDel="00B6149A">
          <w:rPr>
            <w:rStyle w:val="CommentReference"/>
            <w:rFonts w:ascii="Times New Roman" w:eastAsia="Times New Roman" w:hAnsi="Times New Roman" w:cs="Times New Roman"/>
          </w:rPr>
          <w:commentReference w:id="483"/>
        </w:r>
        <w:r w:rsidR="006335A5" w:rsidRPr="00254563" w:rsidDel="00B6149A">
          <w:rPr>
            <w:rFonts w:ascii="Times New Roman" w:hAnsi="Times New Roman" w:cs="Times New Roman"/>
            <w:color w:val="000000" w:themeColor="text1"/>
            <w:sz w:val="22"/>
            <w:szCs w:val="22"/>
          </w:rPr>
          <w:delText xml:space="preserve"> </w:delText>
        </w:r>
        <w:r w:rsidR="00644ECA" w:rsidRPr="000B5B26" w:rsidDel="00B6149A">
          <w:rPr>
            <w:rFonts w:ascii="Times New Roman" w:hAnsi="Times New Roman" w:cs="Times New Roman"/>
            <w:color w:val="000000" w:themeColor="text1"/>
            <w:sz w:val="22"/>
            <w:szCs w:val="22"/>
          </w:rPr>
          <w:fldChar w:fldCharType="begin"/>
        </w:r>
        <w:r w:rsidR="004E0554" w:rsidRPr="00254563" w:rsidDel="00B6149A">
          <w:rPr>
            <w:rFonts w:ascii="Times New Roman" w:hAnsi="Times New Roman" w:cs="Times New Roman"/>
            <w:color w:val="000000" w:themeColor="text1"/>
            <w:sz w:val="22"/>
            <w:szCs w:val="22"/>
          </w:rPr>
          <w:delInstrText xml:space="preserve"> ADDIN NE.Ref.{D8BA8477-8702-45AC-B148-B8AE5E774384}</w:delInstrText>
        </w:r>
        <w:r w:rsidR="00644ECA" w:rsidRPr="000B5B26" w:rsidDel="00B6149A">
          <w:rPr>
            <w:rFonts w:ascii="Times New Roman" w:hAnsi="Times New Roman" w:cs="Times New Roman"/>
            <w:color w:val="000000" w:themeColor="text1"/>
            <w:sz w:val="22"/>
            <w:szCs w:val="22"/>
            <w:rPrChange w:id="484" w:author="Chen Liao" w:date="2021-07-09T20:20:00Z">
              <w:rPr>
                <w:rFonts w:ascii="Times New Roman" w:hAnsi="Times New Roman" w:cs="Times New Roman"/>
                <w:color w:val="000000" w:themeColor="text1"/>
                <w:sz w:val="22"/>
                <w:szCs w:val="22"/>
              </w:rPr>
            </w:rPrChange>
          </w:rPr>
          <w:fldChar w:fldCharType="separate"/>
        </w:r>
        <w:r w:rsidR="004E0554" w:rsidRPr="00254563" w:rsidDel="00B6149A">
          <w:rPr>
            <w:rFonts w:ascii="Times New Roman" w:hAnsi="Times New Roman" w:cs="Times New Roman"/>
            <w:color w:val="080000"/>
            <w:sz w:val="22"/>
            <w:szCs w:val="22"/>
            <w:rPrChange w:id="485" w:author="Chen Liao" w:date="2021-07-09T20:20:00Z">
              <w:rPr>
                <w:rFonts w:hAnsiTheme="minorHAnsi"/>
                <w:color w:val="080000"/>
                <w:sz w:val="22"/>
                <w:szCs w:val="22"/>
              </w:rPr>
            </w:rPrChange>
          </w:rPr>
          <w:delText>[40]</w:delText>
        </w:r>
        <w:r w:rsidR="00644ECA" w:rsidRPr="000B5B26" w:rsidDel="00B6149A">
          <w:rPr>
            <w:rFonts w:ascii="Times New Roman" w:hAnsi="Times New Roman" w:cs="Times New Roman"/>
            <w:color w:val="000000" w:themeColor="text1"/>
            <w:sz w:val="22"/>
            <w:szCs w:val="22"/>
          </w:rPr>
          <w:fldChar w:fldCharType="end"/>
        </w:r>
      </w:del>
      <w:r w:rsidR="00357E50" w:rsidRPr="00254563">
        <w:rPr>
          <w:rFonts w:ascii="Times New Roman" w:hAnsi="Times New Roman" w:cs="Times New Roman"/>
          <w:color w:val="000000" w:themeColor="text1"/>
          <w:sz w:val="22"/>
          <w:szCs w:val="22"/>
        </w:rPr>
        <w:t>.</w:t>
      </w:r>
      <w:r w:rsidR="00362F2D" w:rsidRPr="000B5B26">
        <w:rPr>
          <w:rFonts w:ascii="Times New Roman" w:hAnsi="Times New Roman" w:cs="Times New Roman"/>
          <w:sz w:val="22"/>
          <w:szCs w:val="22"/>
        </w:rPr>
        <w:t xml:space="preserve"> In contrast, the association</w:t>
      </w:r>
      <w:r w:rsidR="00357E50" w:rsidRPr="00B9382E">
        <w:rPr>
          <w:rFonts w:ascii="Times New Roman" w:hAnsi="Times New Roman" w:cs="Times New Roman"/>
          <w:sz w:val="22"/>
          <w:szCs w:val="22"/>
        </w:rPr>
        <w:t xml:space="preserve"> </w:t>
      </w:r>
      <w:r w:rsidR="00362F2D" w:rsidRPr="00A16057">
        <w:rPr>
          <w:rFonts w:ascii="Times New Roman" w:hAnsi="Times New Roman" w:cs="Times New Roman"/>
          <w:sz w:val="22"/>
          <w:szCs w:val="22"/>
        </w:rPr>
        <w:t xml:space="preserve">between bacterial load and </w:t>
      </w:r>
      <w:r w:rsidR="002D0201" w:rsidRPr="00B72097">
        <w:rPr>
          <w:rFonts w:ascii="Times New Roman" w:hAnsi="Times New Roman" w:cs="Times New Roman"/>
          <w:sz w:val="22"/>
          <w:szCs w:val="22"/>
        </w:rPr>
        <w:t xml:space="preserve">other SCFAs </w:t>
      </w:r>
      <w:del w:id="486" w:author="Chen Liao" w:date="2021-07-11T11:44:00Z">
        <w:r w:rsidR="002D0201" w:rsidRPr="00B72097" w:rsidDel="00FE40F5">
          <w:rPr>
            <w:rFonts w:ascii="Times New Roman" w:hAnsi="Times New Roman" w:cs="Times New Roman"/>
            <w:sz w:val="22"/>
            <w:szCs w:val="22"/>
          </w:rPr>
          <w:delText>(</w:delText>
        </w:r>
        <w:commentRangeStart w:id="487"/>
        <w:r w:rsidR="00357E50" w:rsidRPr="00142E3F" w:rsidDel="00FE40F5">
          <w:rPr>
            <w:rFonts w:ascii="Times New Roman" w:hAnsi="Times New Roman" w:cs="Times New Roman"/>
            <w:color w:val="000000" w:themeColor="text1"/>
            <w:sz w:val="22"/>
            <w:szCs w:val="22"/>
          </w:rPr>
          <w:delText>butyrate</w:delText>
        </w:r>
        <w:r w:rsidR="002D0201" w:rsidRPr="006B2E80" w:rsidDel="00FE40F5">
          <w:rPr>
            <w:rFonts w:ascii="Times New Roman" w:hAnsi="Times New Roman" w:cs="Times New Roman"/>
            <w:color w:val="000000" w:themeColor="text1"/>
            <w:sz w:val="22"/>
            <w:szCs w:val="22"/>
          </w:rPr>
          <w:delText xml:space="preserve">: </w:delText>
        </w:r>
        <w:r w:rsidR="00357E50" w:rsidRPr="00BC2E3A" w:rsidDel="00FE40F5">
          <w:rPr>
            <w:rFonts w:ascii="Times New Roman" w:hAnsi="Times New Roman" w:cs="Times New Roman"/>
            <w:color w:val="000000" w:themeColor="text1"/>
            <w:sz w:val="22"/>
            <w:szCs w:val="22"/>
          </w:rPr>
          <w:delText>P=0.190</w:delText>
        </w:r>
        <w:commentRangeEnd w:id="487"/>
        <w:r w:rsidR="002D0201" w:rsidRPr="00CD787D" w:rsidDel="00FE40F5">
          <w:rPr>
            <w:rFonts w:ascii="Times New Roman" w:hAnsi="Times New Roman" w:cs="Times New Roman"/>
            <w:color w:val="000000" w:themeColor="text1"/>
            <w:sz w:val="22"/>
            <w:szCs w:val="22"/>
          </w:rPr>
          <w:delText>,</w:delText>
        </w:r>
        <w:r w:rsidR="00357E50" w:rsidRPr="00254563" w:rsidDel="00FE40F5">
          <w:rPr>
            <w:rStyle w:val="CommentReference"/>
            <w:rFonts w:ascii="Times New Roman" w:eastAsia="Times New Roman" w:hAnsi="Times New Roman" w:cs="Times New Roman"/>
          </w:rPr>
          <w:commentReference w:id="487"/>
        </w:r>
        <w:r w:rsidR="002D0201" w:rsidRPr="00254563" w:rsidDel="00FE40F5">
          <w:rPr>
            <w:rFonts w:ascii="Times New Roman" w:hAnsi="Times New Roman" w:cs="Times New Roman"/>
            <w:color w:val="000000" w:themeColor="text1"/>
            <w:sz w:val="22"/>
            <w:szCs w:val="22"/>
          </w:rPr>
          <w:delText xml:space="preserve"> </w:delText>
        </w:r>
        <w:r w:rsidR="00357E50" w:rsidRPr="000B5B26" w:rsidDel="00FE40F5">
          <w:rPr>
            <w:rFonts w:ascii="Times New Roman" w:hAnsi="Times New Roman" w:cs="Times New Roman"/>
            <w:color w:val="000000" w:themeColor="text1"/>
            <w:sz w:val="22"/>
            <w:szCs w:val="22"/>
          </w:rPr>
          <w:delText>acetate</w:delText>
        </w:r>
        <w:r w:rsidR="002D0201" w:rsidRPr="00B9382E" w:rsidDel="00FE40F5">
          <w:rPr>
            <w:rFonts w:ascii="Times New Roman" w:hAnsi="Times New Roman" w:cs="Times New Roman"/>
            <w:color w:val="000000" w:themeColor="text1"/>
            <w:sz w:val="22"/>
            <w:szCs w:val="22"/>
          </w:rPr>
          <w:delText xml:space="preserve">: </w:delText>
        </w:r>
        <w:r w:rsidR="00357E50" w:rsidRPr="00A16057" w:rsidDel="00FE40F5">
          <w:rPr>
            <w:rFonts w:ascii="Times New Roman" w:hAnsi="Times New Roman" w:cs="Times New Roman"/>
            <w:color w:val="000000" w:themeColor="text1"/>
            <w:sz w:val="22"/>
            <w:szCs w:val="22"/>
          </w:rPr>
          <w:delText>P=0.047)</w:delText>
        </w:r>
        <w:r w:rsidR="00362F2D" w:rsidRPr="00B72097" w:rsidDel="00FE40F5">
          <w:rPr>
            <w:rFonts w:ascii="Times New Roman" w:hAnsi="Times New Roman" w:cs="Times New Roman"/>
            <w:color w:val="000000" w:themeColor="text1"/>
            <w:sz w:val="22"/>
            <w:szCs w:val="22"/>
          </w:rPr>
          <w:delText xml:space="preserve"> </w:delText>
        </w:r>
      </w:del>
      <w:r w:rsidR="00362F2D" w:rsidRPr="00142E3F">
        <w:rPr>
          <w:rFonts w:ascii="Times New Roman" w:hAnsi="Times New Roman" w:cs="Times New Roman"/>
          <w:sz w:val="22"/>
          <w:szCs w:val="22"/>
        </w:rPr>
        <w:t>was not significant</w:t>
      </w:r>
      <w:ins w:id="488" w:author="Chen Liao" w:date="2021-07-11T11:44:00Z">
        <w:r w:rsidR="00FE40F5">
          <w:rPr>
            <w:rFonts w:ascii="Times New Roman" w:hAnsi="Times New Roman" w:cs="Times New Roman"/>
            <w:sz w:val="22"/>
            <w:szCs w:val="22"/>
          </w:rPr>
          <w:t xml:space="preserve"> (</w:t>
        </w:r>
        <w:r w:rsidR="00FE40F5" w:rsidRPr="00FE40F5">
          <w:rPr>
            <w:rFonts w:ascii="Times New Roman" w:hAnsi="Times New Roman" w:cs="Times New Roman"/>
            <w:b/>
            <w:bCs/>
            <w:sz w:val="22"/>
            <w:szCs w:val="22"/>
            <w:rPrChange w:id="489" w:author="Chen Liao" w:date="2021-07-11T11:44:00Z">
              <w:rPr>
                <w:rFonts w:ascii="Times New Roman" w:hAnsi="Times New Roman" w:cs="Times New Roman"/>
                <w:sz w:val="22"/>
                <w:szCs w:val="22"/>
              </w:rPr>
            </w:rPrChange>
          </w:rPr>
          <w:t>Fig. S11</w:t>
        </w:r>
        <w:r w:rsidR="00FE40F5">
          <w:rPr>
            <w:rFonts w:ascii="Times New Roman" w:hAnsi="Times New Roman" w:cs="Times New Roman"/>
            <w:sz w:val="22"/>
            <w:szCs w:val="22"/>
          </w:rPr>
          <w:t>)</w:t>
        </w:r>
      </w:ins>
      <w:r w:rsidR="00357E50" w:rsidRPr="006B2E80">
        <w:rPr>
          <w:rFonts w:ascii="Times New Roman" w:hAnsi="Times New Roman" w:cs="Times New Roman"/>
          <w:color w:val="000000" w:themeColor="text1"/>
          <w:sz w:val="22"/>
          <w:szCs w:val="22"/>
        </w:rPr>
        <w:t>.</w:t>
      </w:r>
    </w:p>
    <w:p w14:paraId="743C74C4" w14:textId="21A09863" w:rsidR="00771099" w:rsidRPr="00B9382E" w:rsidRDefault="002D0201" w:rsidP="00793DD5">
      <w:pPr>
        <w:pStyle w:val="paragraph"/>
        <w:spacing w:before="0" w:beforeAutospacing="0" w:after="0" w:afterAutospacing="0" w:line="360" w:lineRule="auto"/>
        <w:ind w:firstLine="720"/>
        <w:jc w:val="both"/>
        <w:rPr>
          <w:rFonts w:ascii="Times New Roman" w:eastAsiaTheme="minorEastAsia" w:hAnsi="Times New Roman" w:cs="Times New Roman"/>
          <w:color w:val="000000" w:themeColor="text1"/>
          <w:sz w:val="22"/>
          <w:szCs w:val="22"/>
        </w:rPr>
      </w:pPr>
      <w:r w:rsidRPr="00B6149A">
        <w:rPr>
          <w:rFonts w:ascii="Times New Roman" w:eastAsiaTheme="minorEastAsia" w:hAnsi="Times New Roman" w:cs="Times New Roman"/>
          <w:color w:val="000000" w:themeColor="text1"/>
          <w:sz w:val="22"/>
          <w:szCs w:val="22"/>
        </w:rPr>
        <w:t xml:space="preserve">Given </w:t>
      </w:r>
      <w:r w:rsidR="00180992" w:rsidRPr="00B6149A">
        <w:rPr>
          <w:rFonts w:ascii="Times New Roman" w:eastAsiaTheme="minorEastAsia" w:hAnsi="Times New Roman" w:cs="Times New Roman"/>
          <w:color w:val="000000" w:themeColor="text1"/>
          <w:sz w:val="22"/>
          <w:szCs w:val="22"/>
        </w:rPr>
        <w:t>that the</w:t>
      </w:r>
      <w:r w:rsidR="0003688C" w:rsidRPr="00C52D7C">
        <w:rPr>
          <w:rFonts w:ascii="Times New Roman" w:eastAsiaTheme="minorEastAsia" w:hAnsi="Times New Roman" w:cs="Times New Roman"/>
          <w:color w:val="000000" w:themeColor="text1"/>
          <w:sz w:val="22"/>
          <w:szCs w:val="22"/>
        </w:rPr>
        <w:t xml:space="preserve"> </w:t>
      </w:r>
      <w:r w:rsidR="0046251F" w:rsidRPr="00604CA4">
        <w:rPr>
          <w:rFonts w:ascii="Times New Roman" w:eastAsiaTheme="minorEastAsia" w:hAnsi="Times New Roman" w:cs="Times New Roman"/>
          <w:color w:val="000000" w:themeColor="text1"/>
          <w:sz w:val="22"/>
          <w:szCs w:val="22"/>
        </w:rPr>
        <w:t xml:space="preserve">gut </w:t>
      </w:r>
      <w:r w:rsidR="00F55822" w:rsidRPr="00F9345B">
        <w:rPr>
          <w:rFonts w:ascii="Times New Roman" w:eastAsiaTheme="minorEastAsia" w:hAnsi="Times New Roman" w:cs="Times New Roman"/>
          <w:color w:val="000000" w:themeColor="text1"/>
          <w:sz w:val="22"/>
          <w:szCs w:val="22"/>
        </w:rPr>
        <w:t>microbiota</w:t>
      </w:r>
      <w:r w:rsidR="0003688C" w:rsidRPr="00254563">
        <w:rPr>
          <w:rFonts w:ascii="Times New Roman" w:eastAsiaTheme="minorEastAsia" w:hAnsi="Times New Roman" w:cs="Times New Roman"/>
          <w:color w:val="000000" w:themeColor="text1"/>
          <w:sz w:val="22"/>
          <w:szCs w:val="22"/>
        </w:rPr>
        <w:t xml:space="preserve"> </w:t>
      </w:r>
      <w:r w:rsidR="00180992" w:rsidRPr="00254563">
        <w:rPr>
          <w:rFonts w:ascii="Times New Roman" w:eastAsiaTheme="minorEastAsia" w:hAnsi="Times New Roman" w:cs="Times New Roman"/>
          <w:color w:val="000000" w:themeColor="text1"/>
          <w:sz w:val="22"/>
          <w:szCs w:val="22"/>
        </w:rPr>
        <w:t>is strongly associated with the fecal levels of fiber fermentation products</w:t>
      </w:r>
      <w:r w:rsidR="0003688C" w:rsidRPr="00254563">
        <w:rPr>
          <w:rFonts w:ascii="Times New Roman" w:eastAsiaTheme="minorEastAsia" w:hAnsi="Times New Roman" w:cs="Times New Roman"/>
          <w:color w:val="000000" w:themeColor="text1"/>
          <w:sz w:val="22"/>
          <w:szCs w:val="22"/>
        </w:rPr>
        <w:t>,</w:t>
      </w:r>
      <w:r w:rsidR="00F55822" w:rsidRPr="00254563">
        <w:rPr>
          <w:rFonts w:ascii="Times New Roman" w:eastAsiaTheme="minorEastAsia" w:hAnsi="Times New Roman" w:cs="Times New Roman"/>
          <w:color w:val="000000" w:themeColor="text1"/>
          <w:sz w:val="22"/>
          <w:szCs w:val="22"/>
        </w:rPr>
        <w:t xml:space="preserve"> </w:t>
      </w:r>
      <w:r w:rsidRPr="00254563">
        <w:rPr>
          <w:rFonts w:ascii="Times New Roman" w:eastAsiaTheme="minorEastAsia" w:hAnsi="Times New Roman" w:cs="Times New Roman"/>
          <w:color w:val="000000" w:themeColor="text1"/>
          <w:sz w:val="22"/>
          <w:szCs w:val="22"/>
        </w:rPr>
        <w:t xml:space="preserve">we </w:t>
      </w:r>
      <w:ins w:id="490" w:author="Chen Liao" w:date="2021-07-10T22:22:00Z">
        <w:r w:rsidR="00CD787D">
          <w:rPr>
            <w:rFonts w:ascii="Times New Roman" w:eastAsiaTheme="minorEastAsia" w:hAnsi="Times New Roman" w:cs="Times New Roman"/>
            <w:color w:val="000000" w:themeColor="text1"/>
            <w:sz w:val="22"/>
            <w:szCs w:val="22"/>
          </w:rPr>
          <w:t>a</w:t>
        </w:r>
      </w:ins>
      <w:r w:rsidR="00180992" w:rsidRPr="00CD787D">
        <w:rPr>
          <w:rFonts w:ascii="Times New Roman" w:eastAsiaTheme="minorEastAsia" w:hAnsi="Times New Roman" w:cs="Times New Roman"/>
          <w:color w:val="000000" w:themeColor="text1"/>
          <w:sz w:val="22"/>
          <w:szCs w:val="22"/>
        </w:rPr>
        <w:t>sked whether we could</w:t>
      </w:r>
      <w:r w:rsidR="00F55822" w:rsidRPr="00CD787D">
        <w:rPr>
          <w:rFonts w:ascii="Times New Roman" w:eastAsiaTheme="minorEastAsia" w:hAnsi="Times New Roman" w:cs="Times New Roman"/>
          <w:color w:val="000000" w:themeColor="text1"/>
          <w:sz w:val="22"/>
          <w:szCs w:val="22"/>
        </w:rPr>
        <w:t xml:space="preserve"> </w:t>
      </w:r>
      <w:ins w:id="491" w:author="Chen Liao" w:date="2021-07-10T22:22:00Z">
        <w:r w:rsidR="00916578">
          <w:rPr>
            <w:rFonts w:ascii="Times New Roman" w:eastAsiaTheme="minorEastAsia" w:hAnsi="Times New Roman" w:cs="Times New Roman"/>
            <w:color w:val="000000" w:themeColor="text1"/>
            <w:sz w:val="22"/>
            <w:szCs w:val="22"/>
          </w:rPr>
          <w:t xml:space="preserve">quantitatively </w:t>
        </w:r>
      </w:ins>
      <w:r w:rsidR="00F55822" w:rsidRPr="00CD787D">
        <w:rPr>
          <w:rFonts w:ascii="Times New Roman" w:eastAsiaTheme="minorEastAsia" w:hAnsi="Times New Roman" w:cs="Times New Roman"/>
          <w:color w:val="000000" w:themeColor="text1"/>
          <w:sz w:val="22"/>
          <w:szCs w:val="22"/>
        </w:rPr>
        <w:t>predict SCFA</w:t>
      </w:r>
      <w:r w:rsidRPr="00CD787D">
        <w:rPr>
          <w:rFonts w:ascii="Times New Roman" w:eastAsiaTheme="minorEastAsia" w:hAnsi="Times New Roman" w:cs="Times New Roman"/>
          <w:color w:val="000000" w:themeColor="text1"/>
          <w:sz w:val="22"/>
          <w:szCs w:val="22"/>
        </w:rPr>
        <w:t>s</w:t>
      </w:r>
      <w:r w:rsidR="0046251F" w:rsidRPr="00CD787D">
        <w:rPr>
          <w:rFonts w:ascii="Times New Roman" w:eastAsiaTheme="minorEastAsia" w:hAnsi="Times New Roman" w:cs="Times New Roman"/>
          <w:color w:val="000000" w:themeColor="text1"/>
          <w:sz w:val="22"/>
          <w:szCs w:val="22"/>
        </w:rPr>
        <w:t xml:space="preserve"> </w:t>
      </w:r>
      <w:ins w:id="492" w:author="Chen Liao" w:date="2021-07-10T22:22:00Z">
        <w:r w:rsidR="00CD787D">
          <w:rPr>
            <w:rFonts w:ascii="Times New Roman" w:eastAsiaTheme="minorEastAsia" w:hAnsi="Times New Roman" w:cs="Times New Roman"/>
            <w:color w:val="000000" w:themeColor="text1"/>
            <w:sz w:val="22"/>
            <w:szCs w:val="22"/>
          </w:rPr>
          <w:t xml:space="preserve">concentrations </w:t>
        </w:r>
      </w:ins>
      <w:r w:rsidR="0046251F" w:rsidRPr="00CD787D">
        <w:rPr>
          <w:rFonts w:ascii="Times New Roman" w:eastAsiaTheme="minorEastAsia" w:hAnsi="Times New Roman" w:cs="Times New Roman"/>
          <w:color w:val="000000" w:themeColor="text1"/>
          <w:sz w:val="22"/>
          <w:szCs w:val="22"/>
        </w:rPr>
        <w:t>from</w:t>
      </w:r>
      <w:r w:rsidR="00180992" w:rsidRPr="00CD787D">
        <w:rPr>
          <w:rFonts w:ascii="Times New Roman" w:eastAsiaTheme="minorEastAsia" w:hAnsi="Times New Roman" w:cs="Times New Roman"/>
          <w:color w:val="000000" w:themeColor="text1"/>
          <w:sz w:val="22"/>
          <w:szCs w:val="22"/>
        </w:rPr>
        <w:t xml:space="preserve"> the microbiota</w:t>
      </w:r>
      <w:r w:rsidR="0046251F" w:rsidRPr="00CD787D">
        <w:rPr>
          <w:rFonts w:ascii="Times New Roman" w:eastAsiaTheme="minorEastAsia" w:hAnsi="Times New Roman" w:cs="Times New Roman"/>
          <w:color w:val="000000" w:themeColor="text1"/>
          <w:sz w:val="22"/>
          <w:szCs w:val="22"/>
        </w:rPr>
        <w:t xml:space="preserve"> composition</w:t>
      </w:r>
      <w:r w:rsidR="00180992" w:rsidRPr="00CD787D">
        <w:rPr>
          <w:rFonts w:ascii="Times New Roman" w:eastAsiaTheme="minorEastAsia" w:hAnsi="Times New Roman" w:cs="Times New Roman"/>
          <w:color w:val="000000" w:themeColor="text1"/>
          <w:sz w:val="22"/>
          <w:szCs w:val="22"/>
        </w:rPr>
        <w:t xml:space="preserve"> measured at the same time</w:t>
      </w:r>
      <w:r w:rsidRPr="00CD787D">
        <w:rPr>
          <w:rFonts w:ascii="Times New Roman" w:eastAsiaTheme="minorEastAsia" w:hAnsi="Times New Roman" w:cs="Times New Roman"/>
          <w:color w:val="000000" w:themeColor="text1"/>
          <w:sz w:val="22"/>
          <w:szCs w:val="22"/>
        </w:rPr>
        <w:t>.</w:t>
      </w:r>
      <w:r w:rsidR="0090028C" w:rsidRPr="00CD787D">
        <w:rPr>
          <w:rFonts w:ascii="Times New Roman" w:eastAsiaTheme="minorEastAsia" w:hAnsi="Times New Roman" w:cs="Times New Roman"/>
          <w:color w:val="000000" w:themeColor="text1"/>
          <w:sz w:val="22"/>
          <w:szCs w:val="22"/>
        </w:rPr>
        <w:t xml:space="preserve"> </w:t>
      </w:r>
      <w:r w:rsidR="007506E4" w:rsidRPr="00CD787D">
        <w:rPr>
          <w:rFonts w:ascii="Times New Roman" w:eastAsiaTheme="minorEastAsia" w:hAnsi="Times New Roman" w:cs="Times New Roman"/>
          <w:color w:val="000000" w:themeColor="text1"/>
          <w:sz w:val="22"/>
          <w:szCs w:val="22"/>
        </w:rPr>
        <w:t>W</w:t>
      </w:r>
      <w:r w:rsidR="005837A0" w:rsidRPr="00CD787D">
        <w:rPr>
          <w:rFonts w:ascii="Times New Roman" w:eastAsiaTheme="minorEastAsia" w:hAnsi="Times New Roman" w:cs="Times New Roman"/>
          <w:color w:val="000000" w:themeColor="text1"/>
          <w:sz w:val="22"/>
          <w:szCs w:val="22"/>
        </w:rPr>
        <w:t xml:space="preserve">e </w:t>
      </w:r>
      <w:r w:rsidR="004A222F" w:rsidRPr="00CD787D">
        <w:rPr>
          <w:rFonts w:ascii="Times New Roman" w:eastAsiaTheme="minorEastAsia" w:hAnsi="Times New Roman" w:cs="Times New Roman"/>
          <w:color w:val="000000" w:themeColor="text1"/>
          <w:sz w:val="22"/>
          <w:szCs w:val="22"/>
        </w:rPr>
        <w:t xml:space="preserve">evaluated the performance of </w:t>
      </w:r>
      <w:r w:rsidR="005837A0" w:rsidRPr="00CD787D">
        <w:rPr>
          <w:rFonts w:ascii="Times New Roman" w:eastAsiaTheme="minorEastAsia" w:hAnsi="Times New Roman" w:cs="Times New Roman"/>
          <w:color w:val="000000" w:themeColor="text1"/>
          <w:sz w:val="22"/>
          <w:szCs w:val="22"/>
        </w:rPr>
        <w:t xml:space="preserve">machine learning models to </w:t>
      </w:r>
      <w:r w:rsidR="004A222F" w:rsidRPr="00CD787D">
        <w:rPr>
          <w:rFonts w:ascii="Times New Roman" w:eastAsiaTheme="minorEastAsia" w:hAnsi="Times New Roman" w:cs="Times New Roman"/>
          <w:color w:val="000000" w:themeColor="text1"/>
          <w:sz w:val="22"/>
          <w:szCs w:val="22"/>
        </w:rPr>
        <w:t xml:space="preserve">predict the </w:t>
      </w:r>
      <w:r w:rsidR="00BB54FB" w:rsidRPr="00916578">
        <w:rPr>
          <w:rFonts w:ascii="Times New Roman" w:eastAsiaTheme="minorEastAsia" w:hAnsi="Times New Roman" w:cs="Times New Roman"/>
          <w:color w:val="000000" w:themeColor="text1"/>
          <w:sz w:val="22"/>
          <w:szCs w:val="22"/>
        </w:rPr>
        <w:t xml:space="preserve">fecal </w:t>
      </w:r>
      <w:r w:rsidR="004A222F" w:rsidRPr="00380E2A">
        <w:rPr>
          <w:rFonts w:ascii="Times New Roman" w:eastAsiaTheme="minorEastAsia" w:hAnsi="Times New Roman" w:cs="Times New Roman"/>
          <w:color w:val="000000" w:themeColor="text1"/>
          <w:sz w:val="22"/>
          <w:szCs w:val="22"/>
        </w:rPr>
        <w:t xml:space="preserve">SCFA concentrations </w:t>
      </w:r>
      <w:r w:rsidR="00875301" w:rsidRPr="004807DF">
        <w:rPr>
          <w:rFonts w:ascii="Times New Roman" w:eastAsiaTheme="minorEastAsia" w:hAnsi="Times New Roman" w:cs="Times New Roman"/>
          <w:color w:val="000000" w:themeColor="text1"/>
          <w:sz w:val="22"/>
          <w:szCs w:val="22"/>
        </w:rPr>
        <w:t>using absolute abundance of bacterial taxa as predictors</w:t>
      </w:r>
      <w:r w:rsidR="004A222F" w:rsidRPr="00A1136C">
        <w:rPr>
          <w:rFonts w:ascii="Times New Roman" w:eastAsiaTheme="minorEastAsia" w:hAnsi="Times New Roman" w:cs="Times New Roman"/>
          <w:color w:val="000000" w:themeColor="text1"/>
          <w:sz w:val="22"/>
          <w:szCs w:val="22"/>
        </w:rPr>
        <w:t>.</w:t>
      </w:r>
      <w:r w:rsidR="00625A7A" w:rsidRPr="002C5DB1">
        <w:rPr>
          <w:rFonts w:ascii="Times New Roman" w:eastAsiaTheme="minorEastAsia" w:hAnsi="Times New Roman" w:cs="Times New Roman"/>
          <w:color w:val="000000" w:themeColor="text1"/>
          <w:sz w:val="22"/>
          <w:szCs w:val="22"/>
        </w:rPr>
        <w:t xml:space="preserve"> </w:t>
      </w:r>
      <w:r w:rsidR="000B76D1" w:rsidRPr="00306E41">
        <w:rPr>
          <w:rFonts w:ascii="Times New Roman" w:eastAsiaTheme="minorEastAsia" w:hAnsi="Times New Roman" w:cs="Times New Roman"/>
          <w:color w:val="000000" w:themeColor="text1"/>
          <w:sz w:val="22"/>
          <w:szCs w:val="22"/>
        </w:rPr>
        <w:t xml:space="preserve">All mice </w:t>
      </w:r>
      <w:r w:rsidRPr="00306E41">
        <w:rPr>
          <w:rFonts w:ascii="Times New Roman" w:eastAsiaTheme="minorEastAsia" w:hAnsi="Times New Roman" w:cs="Times New Roman"/>
          <w:color w:val="000000" w:themeColor="text1"/>
          <w:sz w:val="22"/>
          <w:szCs w:val="22"/>
        </w:rPr>
        <w:t xml:space="preserve">in our experiments </w:t>
      </w:r>
      <w:r w:rsidR="000B76D1" w:rsidRPr="00B6149A">
        <w:rPr>
          <w:rFonts w:ascii="Times New Roman" w:eastAsiaTheme="minorEastAsia" w:hAnsi="Times New Roman" w:cs="Times New Roman"/>
          <w:color w:val="000000" w:themeColor="text1"/>
          <w:sz w:val="22"/>
          <w:szCs w:val="22"/>
        </w:rPr>
        <w:t xml:space="preserve">were split into training </w:t>
      </w:r>
      <w:r w:rsidRPr="00C52D7C">
        <w:rPr>
          <w:rFonts w:ascii="Times New Roman" w:eastAsiaTheme="minorEastAsia" w:hAnsi="Times New Roman" w:cs="Times New Roman"/>
          <w:color w:val="000000" w:themeColor="text1"/>
          <w:sz w:val="22"/>
          <w:szCs w:val="22"/>
        </w:rPr>
        <w:t xml:space="preserve">data </w:t>
      </w:r>
      <w:r w:rsidR="000B76D1" w:rsidRPr="00604CA4">
        <w:rPr>
          <w:rFonts w:ascii="Times New Roman" w:eastAsiaTheme="minorEastAsia" w:hAnsi="Times New Roman" w:cs="Times New Roman"/>
          <w:color w:val="000000" w:themeColor="text1"/>
          <w:sz w:val="22"/>
          <w:szCs w:val="22"/>
        </w:rPr>
        <w:t xml:space="preserve">and test </w:t>
      </w:r>
      <w:r w:rsidRPr="00F9345B">
        <w:rPr>
          <w:rFonts w:ascii="Times New Roman" w:eastAsiaTheme="minorEastAsia" w:hAnsi="Times New Roman" w:cs="Times New Roman"/>
          <w:color w:val="000000" w:themeColor="text1"/>
          <w:sz w:val="22"/>
          <w:szCs w:val="22"/>
        </w:rPr>
        <w:t>data</w:t>
      </w:r>
      <w:r w:rsidR="000B76D1" w:rsidRPr="00254563">
        <w:rPr>
          <w:rFonts w:ascii="Times New Roman" w:eastAsiaTheme="minorEastAsia" w:hAnsi="Times New Roman" w:cs="Times New Roman"/>
          <w:color w:val="000000" w:themeColor="text1"/>
          <w:sz w:val="22"/>
          <w:szCs w:val="22"/>
        </w:rPr>
        <w:t xml:space="preserve"> </w:t>
      </w:r>
      <w:r w:rsidR="001473E2" w:rsidRPr="00254563">
        <w:rPr>
          <w:rFonts w:ascii="Times New Roman" w:eastAsiaTheme="minorEastAsia" w:hAnsi="Times New Roman" w:cs="Times New Roman"/>
          <w:color w:val="000000" w:themeColor="text1"/>
          <w:sz w:val="22"/>
          <w:szCs w:val="22"/>
        </w:rPr>
        <w:t xml:space="preserve">using </w:t>
      </w:r>
      <w:r w:rsidRPr="00254563">
        <w:rPr>
          <w:rFonts w:ascii="Times New Roman" w:eastAsiaTheme="minorEastAsia" w:hAnsi="Times New Roman" w:cs="Times New Roman"/>
          <w:color w:val="000000" w:themeColor="text1"/>
          <w:sz w:val="22"/>
          <w:szCs w:val="22"/>
        </w:rPr>
        <w:t>different</w:t>
      </w:r>
      <w:r w:rsidR="0096744A" w:rsidRPr="00254563">
        <w:rPr>
          <w:rFonts w:ascii="Times New Roman" w:eastAsiaTheme="minorEastAsia" w:hAnsi="Times New Roman" w:cs="Times New Roman"/>
          <w:color w:val="000000" w:themeColor="text1"/>
          <w:sz w:val="22"/>
          <w:szCs w:val="22"/>
        </w:rPr>
        <w:t xml:space="preserve"> data-split</w:t>
      </w:r>
      <w:r w:rsidR="005A4F45" w:rsidRPr="00254563">
        <w:rPr>
          <w:rFonts w:ascii="Times New Roman" w:eastAsiaTheme="minorEastAsia" w:hAnsi="Times New Roman" w:cs="Times New Roman"/>
          <w:color w:val="000000" w:themeColor="text1"/>
          <w:sz w:val="22"/>
          <w:szCs w:val="22"/>
        </w:rPr>
        <w:t xml:space="preserve"> approach </w:t>
      </w:r>
      <w:r w:rsidR="0096744A" w:rsidRPr="00254563">
        <w:rPr>
          <w:rFonts w:ascii="Times New Roman" w:eastAsiaTheme="minorEastAsia" w:hAnsi="Times New Roman" w:cs="Times New Roman"/>
          <w:color w:val="000000" w:themeColor="text1"/>
          <w:sz w:val="22"/>
          <w:szCs w:val="22"/>
        </w:rPr>
        <w:t>(</w:t>
      </w:r>
      <w:r w:rsidR="0096744A" w:rsidRPr="00254563">
        <w:rPr>
          <w:rFonts w:ascii="Times New Roman" w:eastAsiaTheme="minorEastAsia" w:hAnsi="Times New Roman" w:cs="Times New Roman"/>
          <w:b/>
          <w:bCs/>
          <w:color w:val="000000" w:themeColor="text1"/>
          <w:sz w:val="22"/>
          <w:szCs w:val="22"/>
        </w:rPr>
        <w:t>Fig. 5</w:t>
      </w:r>
      <w:r w:rsidR="009C608E" w:rsidRPr="00254563">
        <w:rPr>
          <w:rFonts w:ascii="Times New Roman" w:eastAsiaTheme="minorEastAsia" w:hAnsi="Times New Roman" w:cs="Times New Roman"/>
          <w:b/>
          <w:bCs/>
          <w:color w:val="000000" w:themeColor="text1"/>
          <w:sz w:val="22"/>
          <w:szCs w:val="22"/>
        </w:rPr>
        <w:t>B</w:t>
      </w:r>
      <w:r w:rsidR="0096744A" w:rsidRPr="00254563">
        <w:rPr>
          <w:rFonts w:ascii="Times New Roman" w:eastAsiaTheme="minorEastAsia" w:hAnsi="Times New Roman" w:cs="Times New Roman"/>
          <w:color w:val="000000" w:themeColor="text1"/>
          <w:sz w:val="22"/>
          <w:szCs w:val="22"/>
        </w:rPr>
        <w:t xml:space="preserve">). The </w:t>
      </w:r>
      <w:r w:rsidR="005E2123" w:rsidRPr="00254563">
        <w:rPr>
          <w:rFonts w:ascii="Times New Roman" w:eastAsiaTheme="minorEastAsia" w:hAnsi="Times New Roman" w:cs="Times New Roman"/>
          <w:color w:val="000000" w:themeColor="text1"/>
          <w:sz w:val="22"/>
          <w:szCs w:val="22"/>
        </w:rPr>
        <w:t>“</w:t>
      </w:r>
      <w:r w:rsidR="00B97578" w:rsidRPr="00254563">
        <w:rPr>
          <w:rFonts w:ascii="Times New Roman" w:eastAsiaTheme="minorEastAsia" w:hAnsi="Times New Roman" w:cs="Times New Roman"/>
          <w:color w:val="000000" w:themeColor="text1"/>
          <w:sz w:val="22"/>
          <w:szCs w:val="22"/>
        </w:rPr>
        <w:t>interpolation</w:t>
      </w:r>
      <w:r w:rsidR="005E2123" w:rsidRPr="00254563">
        <w:rPr>
          <w:rFonts w:ascii="Times New Roman" w:eastAsiaTheme="minorEastAsia" w:hAnsi="Times New Roman" w:cs="Times New Roman"/>
          <w:color w:val="000000" w:themeColor="text1"/>
          <w:sz w:val="22"/>
          <w:szCs w:val="22"/>
        </w:rPr>
        <w:t>”</w:t>
      </w:r>
      <w:r w:rsidR="005837A0" w:rsidRPr="00254563">
        <w:rPr>
          <w:rFonts w:ascii="Times New Roman" w:eastAsiaTheme="minorEastAsia" w:hAnsi="Times New Roman" w:cs="Times New Roman"/>
          <w:color w:val="000000" w:themeColor="text1"/>
          <w:sz w:val="22"/>
          <w:szCs w:val="22"/>
        </w:rPr>
        <w:t xml:space="preserve"> </w:t>
      </w:r>
      <w:r w:rsidRPr="00254563">
        <w:rPr>
          <w:rFonts w:ascii="Times New Roman" w:eastAsiaTheme="minorEastAsia" w:hAnsi="Times New Roman" w:cs="Times New Roman"/>
          <w:color w:val="000000" w:themeColor="text1"/>
          <w:sz w:val="22"/>
          <w:szCs w:val="22"/>
        </w:rPr>
        <w:t xml:space="preserve">approach </w:t>
      </w:r>
      <w:r w:rsidR="000B76D1" w:rsidRPr="00254563">
        <w:rPr>
          <w:rFonts w:ascii="Times New Roman" w:eastAsiaTheme="minorEastAsia" w:hAnsi="Times New Roman" w:cs="Times New Roman"/>
          <w:color w:val="000000" w:themeColor="text1"/>
          <w:sz w:val="22"/>
          <w:szCs w:val="22"/>
        </w:rPr>
        <w:t xml:space="preserve">generated </w:t>
      </w:r>
      <w:r w:rsidR="005E2123" w:rsidRPr="00254563">
        <w:rPr>
          <w:rFonts w:ascii="Times New Roman" w:eastAsiaTheme="minorEastAsia" w:hAnsi="Times New Roman" w:cs="Times New Roman"/>
          <w:color w:val="000000" w:themeColor="text1"/>
          <w:sz w:val="22"/>
          <w:szCs w:val="22"/>
        </w:rPr>
        <w:t>balance</w:t>
      </w:r>
      <w:r w:rsidR="000B76D1" w:rsidRPr="00254563">
        <w:rPr>
          <w:rFonts w:ascii="Times New Roman" w:eastAsiaTheme="minorEastAsia" w:hAnsi="Times New Roman" w:cs="Times New Roman"/>
          <w:color w:val="000000" w:themeColor="text1"/>
          <w:sz w:val="22"/>
          <w:szCs w:val="22"/>
        </w:rPr>
        <w:t>d</w:t>
      </w:r>
      <w:r w:rsidR="005E2123" w:rsidRPr="00254563">
        <w:rPr>
          <w:rFonts w:ascii="Times New Roman" w:eastAsiaTheme="minorEastAsia" w:hAnsi="Times New Roman" w:cs="Times New Roman"/>
          <w:color w:val="000000" w:themeColor="text1"/>
          <w:sz w:val="22"/>
          <w:szCs w:val="22"/>
        </w:rPr>
        <w:t xml:space="preserve"> distribution </w:t>
      </w:r>
      <w:r w:rsidR="000B76D1" w:rsidRPr="00254563">
        <w:rPr>
          <w:rFonts w:ascii="Times New Roman" w:eastAsiaTheme="minorEastAsia" w:hAnsi="Times New Roman" w:cs="Times New Roman"/>
          <w:color w:val="000000" w:themeColor="text1"/>
          <w:sz w:val="22"/>
          <w:szCs w:val="22"/>
        </w:rPr>
        <w:t xml:space="preserve">of baseline microbiota </w:t>
      </w:r>
      <w:r w:rsidR="008A5C04" w:rsidRPr="00254563">
        <w:rPr>
          <w:rFonts w:ascii="Times New Roman" w:eastAsiaTheme="minorEastAsia" w:hAnsi="Times New Roman" w:cs="Times New Roman"/>
          <w:color w:val="000000" w:themeColor="text1"/>
          <w:sz w:val="22"/>
          <w:szCs w:val="22"/>
        </w:rPr>
        <w:t xml:space="preserve">composition </w:t>
      </w:r>
      <w:r w:rsidR="005E2123" w:rsidRPr="00254563">
        <w:rPr>
          <w:rFonts w:ascii="Times New Roman" w:eastAsiaTheme="minorEastAsia" w:hAnsi="Times New Roman" w:cs="Times New Roman"/>
          <w:color w:val="000000" w:themeColor="text1"/>
          <w:sz w:val="22"/>
          <w:szCs w:val="22"/>
        </w:rPr>
        <w:t xml:space="preserve">between </w:t>
      </w:r>
      <w:r w:rsidR="008D3BF5" w:rsidRPr="00254563">
        <w:rPr>
          <w:rFonts w:ascii="Times New Roman" w:eastAsiaTheme="minorEastAsia" w:hAnsi="Times New Roman" w:cs="Times New Roman"/>
          <w:color w:val="000000" w:themeColor="text1"/>
          <w:sz w:val="22"/>
          <w:szCs w:val="22"/>
        </w:rPr>
        <w:t xml:space="preserve">the </w:t>
      </w:r>
      <w:r w:rsidR="005837A0" w:rsidRPr="00254563">
        <w:rPr>
          <w:rFonts w:ascii="Times New Roman" w:eastAsiaTheme="minorEastAsia" w:hAnsi="Times New Roman" w:cs="Times New Roman"/>
          <w:color w:val="000000" w:themeColor="text1"/>
          <w:sz w:val="22"/>
          <w:szCs w:val="22"/>
        </w:rPr>
        <w:t xml:space="preserve">training and test </w:t>
      </w:r>
      <w:r w:rsidRPr="00254563">
        <w:rPr>
          <w:rFonts w:ascii="Times New Roman" w:eastAsiaTheme="minorEastAsia" w:hAnsi="Times New Roman" w:cs="Times New Roman"/>
          <w:color w:val="000000" w:themeColor="text1"/>
          <w:sz w:val="22"/>
          <w:szCs w:val="22"/>
        </w:rPr>
        <w:t>data</w:t>
      </w:r>
      <w:r w:rsidR="009F1441" w:rsidRPr="00254563">
        <w:rPr>
          <w:rFonts w:ascii="Times New Roman" w:eastAsiaTheme="minorEastAsia" w:hAnsi="Times New Roman" w:cs="Times New Roman"/>
          <w:color w:val="000000" w:themeColor="text1"/>
          <w:sz w:val="22"/>
          <w:szCs w:val="22"/>
        </w:rPr>
        <w:t xml:space="preserve"> </w:t>
      </w:r>
      <w:r w:rsidR="009C608E" w:rsidRPr="00254563">
        <w:rPr>
          <w:rFonts w:ascii="Times New Roman" w:eastAsiaTheme="minorEastAsia" w:hAnsi="Times New Roman" w:cs="Times New Roman"/>
          <w:color w:val="000000" w:themeColor="text1"/>
          <w:sz w:val="22"/>
          <w:szCs w:val="22"/>
        </w:rPr>
        <w:t>(</w:t>
      </w:r>
      <w:r w:rsidR="009C608E" w:rsidRPr="00254563">
        <w:rPr>
          <w:rFonts w:ascii="Times New Roman" w:eastAsiaTheme="minorEastAsia" w:hAnsi="Times New Roman" w:cs="Times New Roman"/>
          <w:b/>
          <w:bCs/>
          <w:color w:val="000000" w:themeColor="text1"/>
          <w:sz w:val="22"/>
          <w:szCs w:val="22"/>
        </w:rPr>
        <w:t xml:space="preserve">Fig. </w:t>
      </w:r>
      <w:del w:id="493" w:author="Chen Liao" w:date="2021-07-10T22:23:00Z">
        <w:r w:rsidR="009C608E" w:rsidRPr="00254563" w:rsidDel="00916578">
          <w:rPr>
            <w:rFonts w:ascii="Times New Roman" w:eastAsiaTheme="minorEastAsia" w:hAnsi="Times New Roman" w:cs="Times New Roman"/>
            <w:b/>
            <w:bCs/>
            <w:color w:val="000000" w:themeColor="text1"/>
            <w:sz w:val="22"/>
            <w:szCs w:val="22"/>
          </w:rPr>
          <w:delText>S9A</w:delText>
        </w:r>
      </w:del>
      <w:ins w:id="494" w:author="Chen Liao" w:date="2021-07-10T22:23:00Z">
        <w:r w:rsidR="00916578" w:rsidRPr="00254563">
          <w:rPr>
            <w:rFonts w:ascii="Times New Roman" w:eastAsiaTheme="minorEastAsia" w:hAnsi="Times New Roman" w:cs="Times New Roman"/>
            <w:b/>
            <w:bCs/>
            <w:color w:val="000000" w:themeColor="text1"/>
            <w:sz w:val="22"/>
            <w:szCs w:val="22"/>
          </w:rPr>
          <w:t>S</w:t>
        </w:r>
        <w:r w:rsidR="00916578">
          <w:rPr>
            <w:rFonts w:ascii="Times New Roman" w:eastAsiaTheme="minorEastAsia" w:hAnsi="Times New Roman" w:cs="Times New Roman"/>
            <w:b/>
            <w:bCs/>
            <w:color w:val="000000" w:themeColor="text1"/>
            <w:sz w:val="22"/>
            <w:szCs w:val="22"/>
          </w:rPr>
          <w:t>1</w:t>
        </w:r>
      </w:ins>
      <w:ins w:id="495" w:author="Chen Liao" w:date="2021-07-11T12:00:00Z">
        <w:r w:rsidR="000417C6">
          <w:rPr>
            <w:rFonts w:ascii="Times New Roman" w:eastAsiaTheme="minorEastAsia" w:hAnsi="Times New Roman" w:cs="Times New Roman"/>
            <w:b/>
            <w:bCs/>
            <w:color w:val="000000" w:themeColor="text1"/>
            <w:sz w:val="22"/>
            <w:szCs w:val="22"/>
          </w:rPr>
          <w:t>2</w:t>
        </w:r>
      </w:ins>
      <w:ins w:id="496" w:author="Chen Liao" w:date="2021-07-10T22:23:00Z">
        <w:r w:rsidR="00916578" w:rsidRPr="00916578">
          <w:rPr>
            <w:rFonts w:ascii="Times New Roman" w:eastAsiaTheme="minorEastAsia" w:hAnsi="Times New Roman" w:cs="Times New Roman"/>
            <w:b/>
            <w:bCs/>
            <w:color w:val="000000" w:themeColor="text1"/>
            <w:sz w:val="22"/>
            <w:szCs w:val="22"/>
          </w:rPr>
          <w:t>A</w:t>
        </w:r>
      </w:ins>
      <w:r w:rsidR="009C608E" w:rsidRPr="00916578">
        <w:rPr>
          <w:rFonts w:ascii="Times New Roman" w:eastAsiaTheme="minorEastAsia" w:hAnsi="Times New Roman" w:cs="Times New Roman"/>
          <w:color w:val="000000" w:themeColor="text1"/>
          <w:sz w:val="22"/>
          <w:szCs w:val="22"/>
        </w:rPr>
        <w:t>)</w:t>
      </w:r>
      <w:r w:rsidRPr="00380E2A">
        <w:rPr>
          <w:rFonts w:ascii="Times New Roman" w:eastAsiaTheme="minorEastAsia" w:hAnsi="Times New Roman" w:cs="Times New Roman"/>
          <w:color w:val="000000" w:themeColor="text1"/>
          <w:sz w:val="22"/>
          <w:szCs w:val="22"/>
        </w:rPr>
        <w:t>,</w:t>
      </w:r>
      <w:r w:rsidR="009C608E" w:rsidRPr="004807DF">
        <w:rPr>
          <w:rFonts w:ascii="Times New Roman" w:eastAsiaTheme="minorEastAsia" w:hAnsi="Times New Roman" w:cs="Times New Roman"/>
          <w:color w:val="000000" w:themeColor="text1"/>
          <w:sz w:val="22"/>
          <w:szCs w:val="22"/>
        </w:rPr>
        <w:t xml:space="preserve"> </w:t>
      </w:r>
      <w:r w:rsidR="005E2123" w:rsidRPr="00A1136C">
        <w:rPr>
          <w:rFonts w:ascii="Times New Roman" w:eastAsiaTheme="minorEastAsia" w:hAnsi="Times New Roman" w:cs="Times New Roman"/>
          <w:color w:val="000000" w:themeColor="text1"/>
          <w:sz w:val="22"/>
          <w:szCs w:val="22"/>
        </w:rPr>
        <w:t xml:space="preserve">by </w:t>
      </w:r>
      <w:r w:rsidR="008D3BF5" w:rsidRPr="002C5DB1">
        <w:rPr>
          <w:rFonts w:ascii="Times New Roman" w:eastAsiaTheme="minorEastAsia" w:hAnsi="Times New Roman" w:cs="Times New Roman"/>
          <w:color w:val="000000" w:themeColor="text1"/>
          <w:sz w:val="22"/>
          <w:szCs w:val="22"/>
        </w:rPr>
        <w:t xml:space="preserve">randomly </w:t>
      </w:r>
      <w:r w:rsidR="00BE1363" w:rsidRPr="00306E41">
        <w:rPr>
          <w:rFonts w:ascii="Times New Roman" w:eastAsiaTheme="minorEastAsia" w:hAnsi="Times New Roman" w:cs="Times New Roman"/>
          <w:color w:val="000000" w:themeColor="text1"/>
          <w:sz w:val="22"/>
          <w:szCs w:val="22"/>
        </w:rPr>
        <w:t>selecting</w:t>
      </w:r>
      <w:r w:rsidR="008D3BF5" w:rsidRPr="00306E41">
        <w:rPr>
          <w:rFonts w:ascii="Times New Roman" w:eastAsiaTheme="minorEastAsia" w:hAnsi="Times New Roman" w:cs="Times New Roman"/>
          <w:color w:val="000000" w:themeColor="text1"/>
          <w:sz w:val="22"/>
          <w:szCs w:val="22"/>
        </w:rPr>
        <w:t xml:space="preserve"> a</w:t>
      </w:r>
      <w:r w:rsidR="005E2123" w:rsidRPr="00675077">
        <w:rPr>
          <w:rFonts w:ascii="Times New Roman" w:eastAsiaTheme="minorEastAsia" w:hAnsi="Times New Roman" w:cs="Times New Roman"/>
          <w:color w:val="000000" w:themeColor="text1"/>
          <w:sz w:val="22"/>
          <w:szCs w:val="22"/>
        </w:rPr>
        <w:t xml:space="preserve"> single mouse from each vendor </w:t>
      </w:r>
      <w:r w:rsidR="00BE1363" w:rsidRPr="003234EE">
        <w:rPr>
          <w:rFonts w:ascii="Times New Roman" w:eastAsiaTheme="minorEastAsia" w:hAnsi="Times New Roman" w:cs="Times New Roman"/>
          <w:color w:val="000000" w:themeColor="text1"/>
          <w:sz w:val="22"/>
          <w:szCs w:val="22"/>
        </w:rPr>
        <w:t>as test data</w:t>
      </w:r>
      <w:r w:rsidR="005E2123" w:rsidRPr="00B6149A">
        <w:rPr>
          <w:rFonts w:ascii="Times New Roman" w:eastAsiaTheme="minorEastAsia" w:hAnsi="Times New Roman" w:cs="Times New Roman"/>
          <w:color w:val="000000" w:themeColor="text1"/>
          <w:sz w:val="22"/>
          <w:szCs w:val="22"/>
        </w:rPr>
        <w:t xml:space="preserve"> </w:t>
      </w:r>
      <w:r w:rsidR="00C900FF" w:rsidRPr="00C52D7C">
        <w:rPr>
          <w:rFonts w:ascii="Times New Roman" w:eastAsiaTheme="minorEastAsia" w:hAnsi="Times New Roman" w:cs="Times New Roman"/>
          <w:color w:val="000000" w:themeColor="text1"/>
          <w:sz w:val="22"/>
          <w:szCs w:val="22"/>
        </w:rPr>
        <w:t xml:space="preserve">and </w:t>
      </w:r>
      <w:r w:rsidR="002179FB" w:rsidRPr="00254563">
        <w:rPr>
          <w:rFonts w:ascii="Times New Roman" w:eastAsiaTheme="minorEastAsia" w:hAnsi="Times New Roman" w:cs="Times New Roman"/>
          <w:color w:val="000000" w:themeColor="text1"/>
          <w:sz w:val="22"/>
          <w:szCs w:val="22"/>
        </w:rPr>
        <w:t xml:space="preserve">using </w:t>
      </w:r>
      <w:r w:rsidR="005111CD" w:rsidRPr="00254563">
        <w:rPr>
          <w:rFonts w:ascii="Times New Roman" w:eastAsiaTheme="minorEastAsia" w:hAnsi="Times New Roman" w:cs="Times New Roman"/>
          <w:color w:val="000000" w:themeColor="text1"/>
          <w:sz w:val="22"/>
          <w:szCs w:val="22"/>
        </w:rPr>
        <w:t xml:space="preserve">the </w:t>
      </w:r>
      <w:r w:rsidR="00C900FF" w:rsidRPr="00254563">
        <w:rPr>
          <w:rFonts w:ascii="Times New Roman" w:eastAsiaTheme="minorEastAsia" w:hAnsi="Times New Roman" w:cs="Times New Roman"/>
          <w:color w:val="000000" w:themeColor="text1"/>
          <w:sz w:val="22"/>
          <w:szCs w:val="22"/>
        </w:rPr>
        <w:t>other</w:t>
      </w:r>
      <w:r w:rsidR="005111CD" w:rsidRPr="00254563">
        <w:rPr>
          <w:rFonts w:ascii="Times New Roman" w:eastAsiaTheme="minorEastAsia" w:hAnsi="Times New Roman" w:cs="Times New Roman"/>
          <w:color w:val="000000" w:themeColor="text1"/>
          <w:sz w:val="22"/>
          <w:szCs w:val="22"/>
        </w:rPr>
        <w:t xml:space="preserve"> mice</w:t>
      </w:r>
      <w:r w:rsidR="00C900FF" w:rsidRPr="00254563">
        <w:rPr>
          <w:rFonts w:ascii="Times New Roman" w:eastAsiaTheme="minorEastAsia" w:hAnsi="Times New Roman" w:cs="Times New Roman"/>
          <w:color w:val="000000" w:themeColor="text1"/>
          <w:sz w:val="22"/>
          <w:szCs w:val="22"/>
        </w:rPr>
        <w:t xml:space="preserve"> </w:t>
      </w:r>
      <w:r w:rsidR="005111CD" w:rsidRPr="00254563">
        <w:rPr>
          <w:rFonts w:ascii="Times New Roman" w:eastAsiaTheme="minorEastAsia" w:hAnsi="Times New Roman" w:cs="Times New Roman"/>
          <w:color w:val="000000" w:themeColor="text1"/>
          <w:sz w:val="22"/>
          <w:szCs w:val="22"/>
        </w:rPr>
        <w:t xml:space="preserve">for </w:t>
      </w:r>
      <w:r w:rsidR="005E2123" w:rsidRPr="00254563">
        <w:rPr>
          <w:rFonts w:ascii="Times New Roman" w:eastAsiaTheme="minorEastAsia" w:hAnsi="Times New Roman" w:cs="Times New Roman"/>
          <w:color w:val="000000" w:themeColor="text1"/>
          <w:sz w:val="22"/>
          <w:szCs w:val="22"/>
        </w:rPr>
        <w:t xml:space="preserve">training. </w:t>
      </w:r>
      <w:r w:rsidR="006F13C6" w:rsidRPr="00254563">
        <w:rPr>
          <w:rFonts w:ascii="Times New Roman" w:eastAsiaTheme="minorEastAsia" w:hAnsi="Times New Roman" w:cs="Times New Roman"/>
          <w:color w:val="000000" w:themeColor="text1"/>
          <w:sz w:val="22"/>
          <w:szCs w:val="22"/>
        </w:rPr>
        <w:t>In</w:t>
      </w:r>
      <w:r w:rsidR="005E2123" w:rsidRPr="00254563">
        <w:rPr>
          <w:rFonts w:ascii="Times New Roman" w:eastAsiaTheme="minorEastAsia" w:hAnsi="Times New Roman" w:cs="Times New Roman"/>
          <w:color w:val="000000" w:themeColor="text1"/>
          <w:sz w:val="22"/>
          <w:szCs w:val="22"/>
        </w:rPr>
        <w:t xml:space="preserve"> contrast, </w:t>
      </w:r>
      <w:r w:rsidR="00C900FF" w:rsidRPr="00254563">
        <w:rPr>
          <w:rFonts w:ascii="Times New Roman" w:eastAsiaTheme="minorEastAsia" w:hAnsi="Times New Roman" w:cs="Times New Roman"/>
          <w:color w:val="000000" w:themeColor="text1"/>
          <w:sz w:val="22"/>
          <w:szCs w:val="22"/>
        </w:rPr>
        <w:t xml:space="preserve">the </w:t>
      </w:r>
      <w:r w:rsidR="005E2123" w:rsidRPr="00254563">
        <w:rPr>
          <w:rFonts w:ascii="Times New Roman" w:eastAsiaTheme="minorEastAsia" w:hAnsi="Times New Roman" w:cs="Times New Roman"/>
          <w:color w:val="000000" w:themeColor="text1"/>
          <w:sz w:val="22"/>
          <w:szCs w:val="22"/>
        </w:rPr>
        <w:t>“extrapolation”</w:t>
      </w:r>
      <w:r w:rsidR="00C900FF" w:rsidRPr="00254563">
        <w:rPr>
          <w:rFonts w:ascii="Times New Roman" w:eastAsiaTheme="minorEastAsia" w:hAnsi="Times New Roman" w:cs="Times New Roman"/>
          <w:color w:val="000000" w:themeColor="text1"/>
          <w:sz w:val="22"/>
          <w:szCs w:val="22"/>
        </w:rPr>
        <w:t xml:space="preserve"> </w:t>
      </w:r>
      <w:r w:rsidRPr="00254563">
        <w:rPr>
          <w:rFonts w:ascii="Times New Roman" w:eastAsiaTheme="minorEastAsia" w:hAnsi="Times New Roman" w:cs="Times New Roman"/>
          <w:color w:val="000000" w:themeColor="text1"/>
          <w:sz w:val="22"/>
          <w:szCs w:val="22"/>
        </w:rPr>
        <w:t>approach</w:t>
      </w:r>
      <w:r w:rsidR="00C900FF" w:rsidRPr="00254563">
        <w:rPr>
          <w:rFonts w:ascii="Times New Roman" w:eastAsiaTheme="minorEastAsia" w:hAnsi="Times New Roman" w:cs="Times New Roman"/>
          <w:color w:val="000000" w:themeColor="text1"/>
          <w:sz w:val="22"/>
          <w:szCs w:val="22"/>
        </w:rPr>
        <w:t xml:space="preserve"> produced highly unbalanced microbiota distribution</w:t>
      </w:r>
      <w:r w:rsidRPr="00254563">
        <w:rPr>
          <w:rFonts w:ascii="Times New Roman" w:eastAsiaTheme="minorEastAsia" w:hAnsi="Times New Roman" w:cs="Times New Roman"/>
          <w:color w:val="000000" w:themeColor="text1"/>
          <w:sz w:val="22"/>
          <w:szCs w:val="22"/>
        </w:rPr>
        <w:t xml:space="preserve"> between the training and test data</w:t>
      </w:r>
      <w:r w:rsidR="005E2123" w:rsidRPr="00254563">
        <w:rPr>
          <w:rFonts w:ascii="Times New Roman" w:eastAsiaTheme="minorEastAsia" w:hAnsi="Times New Roman" w:cs="Times New Roman"/>
          <w:color w:val="000000" w:themeColor="text1"/>
          <w:sz w:val="22"/>
          <w:szCs w:val="22"/>
        </w:rPr>
        <w:t xml:space="preserve"> </w:t>
      </w:r>
      <w:r w:rsidR="009C608E" w:rsidRPr="00254563">
        <w:rPr>
          <w:rFonts w:ascii="Times New Roman" w:eastAsiaTheme="minorEastAsia" w:hAnsi="Times New Roman" w:cs="Times New Roman"/>
          <w:color w:val="000000" w:themeColor="text1"/>
          <w:sz w:val="22"/>
          <w:szCs w:val="22"/>
        </w:rPr>
        <w:t>(</w:t>
      </w:r>
      <w:r w:rsidR="009C608E" w:rsidRPr="00254563">
        <w:rPr>
          <w:rFonts w:ascii="Times New Roman" w:eastAsiaTheme="minorEastAsia" w:hAnsi="Times New Roman" w:cs="Times New Roman"/>
          <w:b/>
          <w:bCs/>
          <w:color w:val="000000" w:themeColor="text1"/>
          <w:sz w:val="22"/>
          <w:szCs w:val="22"/>
        </w:rPr>
        <w:t xml:space="preserve">Fig. </w:t>
      </w:r>
      <w:del w:id="497" w:author="Chen Liao" w:date="2021-07-10T22:23:00Z">
        <w:r w:rsidR="009C608E" w:rsidRPr="00254563" w:rsidDel="0040357C">
          <w:rPr>
            <w:rFonts w:ascii="Times New Roman" w:eastAsiaTheme="minorEastAsia" w:hAnsi="Times New Roman" w:cs="Times New Roman"/>
            <w:b/>
            <w:bCs/>
            <w:color w:val="000000" w:themeColor="text1"/>
            <w:sz w:val="22"/>
            <w:szCs w:val="22"/>
          </w:rPr>
          <w:delText>S9B</w:delText>
        </w:r>
      </w:del>
      <w:ins w:id="498" w:author="Chen Liao" w:date="2021-07-10T22:23:00Z">
        <w:r w:rsidR="0040357C" w:rsidRPr="00254563">
          <w:rPr>
            <w:rFonts w:ascii="Times New Roman" w:eastAsiaTheme="minorEastAsia" w:hAnsi="Times New Roman" w:cs="Times New Roman"/>
            <w:b/>
            <w:bCs/>
            <w:color w:val="000000" w:themeColor="text1"/>
            <w:sz w:val="22"/>
            <w:szCs w:val="22"/>
          </w:rPr>
          <w:t>S</w:t>
        </w:r>
        <w:r w:rsidR="0040357C">
          <w:rPr>
            <w:rFonts w:ascii="Times New Roman" w:eastAsiaTheme="minorEastAsia" w:hAnsi="Times New Roman" w:cs="Times New Roman"/>
            <w:b/>
            <w:bCs/>
            <w:color w:val="000000" w:themeColor="text1"/>
            <w:sz w:val="22"/>
            <w:szCs w:val="22"/>
          </w:rPr>
          <w:t>1</w:t>
        </w:r>
      </w:ins>
      <w:ins w:id="499" w:author="Chen Liao" w:date="2021-07-11T12:00:00Z">
        <w:r w:rsidR="00B13DF7">
          <w:rPr>
            <w:rFonts w:ascii="Times New Roman" w:eastAsiaTheme="minorEastAsia" w:hAnsi="Times New Roman" w:cs="Times New Roman"/>
            <w:b/>
            <w:bCs/>
            <w:color w:val="000000" w:themeColor="text1"/>
            <w:sz w:val="22"/>
            <w:szCs w:val="22"/>
          </w:rPr>
          <w:t>2</w:t>
        </w:r>
      </w:ins>
      <w:ins w:id="500" w:author="Chen Liao" w:date="2021-07-10T22:23:00Z">
        <w:r w:rsidR="0040357C" w:rsidRPr="0040357C">
          <w:rPr>
            <w:rFonts w:ascii="Times New Roman" w:eastAsiaTheme="minorEastAsia" w:hAnsi="Times New Roman" w:cs="Times New Roman"/>
            <w:b/>
            <w:bCs/>
            <w:color w:val="000000" w:themeColor="text1"/>
            <w:sz w:val="22"/>
            <w:szCs w:val="22"/>
          </w:rPr>
          <w:t>B</w:t>
        </w:r>
      </w:ins>
      <w:r w:rsidR="009C608E" w:rsidRPr="0040357C">
        <w:rPr>
          <w:rFonts w:ascii="Times New Roman" w:eastAsiaTheme="minorEastAsia" w:hAnsi="Times New Roman" w:cs="Times New Roman"/>
          <w:color w:val="000000" w:themeColor="text1"/>
          <w:sz w:val="22"/>
          <w:szCs w:val="22"/>
        </w:rPr>
        <w:t>)</w:t>
      </w:r>
      <w:r w:rsidRPr="00380E2A">
        <w:rPr>
          <w:rFonts w:ascii="Times New Roman" w:eastAsiaTheme="minorEastAsia" w:hAnsi="Times New Roman" w:cs="Times New Roman"/>
          <w:color w:val="000000" w:themeColor="text1"/>
          <w:sz w:val="22"/>
          <w:szCs w:val="22"/>
        </w:rPr>
        <w:t>,</w:t>
      </w:r>
      <w:r w:rsidR="009C608E" w:rsidRPr="004807DF">
        <w:rPr>
          <w:rFonts w:ascii="Times New Roman" w:eastAsiaTheme="minorEastAsia" w:hAnsi="Times New Roman" w:cs="Times New Roman"/>
          <w:color w:val="000000" w:themeColor="text1"/>
          <w:sz w:val="22"/>
          <w:szCs w:val="22"/>
        </w:rPr>
        <w:t xml:space="preserve"> </w:t>
      </w:r>
      <w:r w:rsidR="00C900FF" w:rsidRPr="00A1136C">
        <w:rPr>
          <w:rFonts w:ascii="Times New Roman" w:eastAsiaTheme="minorEastAsia" w:hAnsi="Times New Roman" w:cs="Times New Roman"/>
          <w:color w:val="000000" w:themeColor="text1"/>
          <w:sz w:val="22"/>
          <w:szCs w:val="22"/>
        </w:rPr>
        <w:t xml:space="preserve">by randomly </w:t>
      </w:r>
      <w:r w:rsidR="00D61633" w:rsidRPr="002C5DB1">
        <w:rPr>
          <w:rFonts w:ascii="Times New Roman" w:eastAsiaTheme="minorEastAsia" w:hAnsi="Times New Roman" w:cs="Times New Roman"/>
          <w:color w:val="000000" w:themeColor="text1"/>
          <w:sz w:val="22"/>
          <w:szCs w:val="22"/>
        </w:rPr>
        <w:t>selecting</w:t>
      </w:r>
      <w:r w:rsidR="00C900FF" w:rsidRPr="00306E41">
        <w:rPr>
          <w:rFonts w:ascii="Times New Roman" w:eastAsiaTheme="minorEastAsia" w:hAnsi="Times New Roman" w:cs="Times New Roman"/>
          <w:color w:val="000000" w:themeColor="text1"/>
          <w:sz w:val="22"/>
          <w:szCs w:val="22"/>
        </w:rPr>
        <w:t xml:space="preserve"> </w:t>
      </w:r>
      <w:r w:rsidR="00D61633" w:rsidRPr="00306E41">
        <w:rPr>
          <w:rFonts w:ascii="Times New Roman" w:eastAsiaTheme="minorEastAsia" w:hAnsi="Times New Roman" w:cs="Times New Roman"/>
          <w:color w:val="000000" w:themeColor="text1"/>
          <w:sz w:val="22"/>
          <w:szCs w:val="22"/>
        </w:rPr>
        <w:t xml:space="preserve">all mice from </w:t>
      </w:r>
      <w:r w:rsidR="00C900FF" w:rsidRPr="00B6149A">
        <w:rPr>
          <w:rFonts w:ascii="Times New Roman" w:eastAsiaTheme="minorEastAsia" w:hAnsi="Times New Roman" w:cs="Times New Roman"/>
          <w:color w:val="000000" w:themeColor="text1"/>
          <w:sz w:val="22"/>
          <w:szCs w:val="22"/>
        </w:rPr>
        <w:t xml:space="preserve">a vendor </w:t>
      </w:r>
      <w:r w:rsidR="00D61633" w:rsidRPr="00C52D7C">
        <w:rPr>
          <w:rFonts w:ascii="Times New Roman" w:eastAsiaTheme="minorEastAsia" w:hAnsi="Times New Roman" w:cs="Times New Roman"/>
          <w:color w:val="000000" w:themeColor="text1"/>
          <w:sz w:val="22"/>
          <w:szCs w:val="22"/>
        </w:rPr>
        <w:t>as</w:t>
      </w:r>
      <w:r w:rsidR="00C900FF" w:rsidRPr="00604CA4">
        <w:rPr>
          <w:rFonts w:ascii="Times New Roman" w:eastAsiaTheme="minorEastAsia" w:hAnsi="Times New Roman" w:cs="Times New Roman"/>
          <w:color w:val="000000" w:themeColor="text1"/>
          <w:sz w:val="22"/>
          <w:szCs w:val="22"/>
        </w:rPr>
        <w:t xml:space="preserve"> test</w:t>
      </w:r>
      <w:r w:rsidR="00D61633" w:rsidRPr="00F9345B">
        <w:rPr>
          <w:rFonts w:ascii="Times New Roman" w:eastAsiaTheme="minorEastAsia" w:hAnsi="Times New Roman" w:cs="Times New Roman"/>
          <w:color w:val="000000" w:themeColor="text1"/>
          <w:sz w:val="22"/>
          <w:szCs w:val="22"/>
        </w:rPr>
        <w:t xml:space="preserve"> data</w:t>
      </w:r>
      <w:r w:rsidR="00C900FF" w:rsidRPr="00254563">
        <w:rPr>
          <w:rFonts w:ascii="Times New Roman" w:eastAsiaTheme="minorEastAsia" w:hAnsi="Times New Roman" w:cs="Times New Roman"/>
          <w:color w:val="000000" w:themeColor="text1"/>
          <w:sz w:val="22"/>
          <w:szCs w:val="22"/>
        </w:rPr>
        <w:t xml:space="preserve"> and </w:t>
      </w:r>
      <w:r w:rsidR="002179FB" w:rsidRPr="00254563">
        <w:rPr>
          <w:rFonts w:ascii="Times New Roman" w:eastAsiaTheme="minorEastAsia" w:hAnsi="Times New Roman" w:cs="Times New Roman"/>
          <w:color w:val="000000" w:themeColor="text1"/>
          <w:sz w:val="22"/>
          <w:szCs w:val="22"/>
        </w:rPr>
        <w:t xml:space="preserve">using </w:t>
      </w:r>
      <w:r w:rsidRPr="00254563">
        <w:rPr>
          <w:rFonts w:ascii="Times New Roman" w:eastAsiaTheme="minorEastAsia" w:hAnsi="Times New Roman" w:cs="Times New Roman"/>
          <w:color w:val="000000" w:themeColor="text1"/>
          <w:sz w:val="22"/>
          <w:szCs w:val="22"/>
        </w:rPr>
        <w:t xml:space="preserve">mice of </w:t>
      </w:r>
      <w:r w:rsidR="00C900FF" w:rsidRPr="00254563">
        <w:rPr>
          <w:rFonts w:ascii="Times New Roman" w:eastAsiaTheme="minorEastAsia" w:hAnsi="Times New Roman" w:cs="Times New Roman"/>
          <w:color w:val="000000" w:themeColor="text1"/>
          <w:sz w:val="22"/>
          <w:szCs w:val="22"/>
        </w:rPr>
        <w:t>the other vendors for</w:t>
      </w:r>
      <w:r w:rsidR="005E2123" w:rsidRPr="00254563">
        <w:rPr>
          <w:rFonts w:ascii="Times New Roman" w:eastAsiaTheme="minorEastAsia" w:hAnsi="Times New Roman" w:cs="Times New Roman"/>
          <w:color w:val="000000" w:themeColor="text1"/>
          <w:sz w:val="22"/>
          <w:szCs w:val="22"/>
        </w:rPr>
        <w:t xml:space="preserve"> training.</w:t>
      </w:r>
      <w:r w:rsidR="005837A0" w:rsidRPr="00254563">
        <w:rPr>
          <w:rFonts w:ascii="Times New Roman" w:eastAsiaTheme="minorEastAsia" w:hAnsi="Times New Roman" w:cs="Times New Roman"/>
          <w:color w:val="000000" w:themeColor="text1"/>
          <w:sz w:val="22"/>
          <w:szCs w:val="22"/>
        </w:rPr>
        <w:t xml:space="preserve"> </w:t>
      </w:r>
      <w:r w:rsidRPr="00254563">
        <w:rPr>
          <w:rFonts w:ascii="Times New Roman" w:eastAsiaTheme="minorEastAsia" w:hAnsi="Times New Roman" w:cs="Times New Roman"/>
          <w:color w:val="000000" w:themeColor="text1"/>
          <w:sz w:val="22"/>
          <w:szCs w:val="22"/>
        </w:rPr>
        <w:t>Although</w:t>
      </w:r>
      <w:r w:rsidR="002179FB" w:rsidRPr="00254563">
        <w:rPr>
          <w:rFonts w:ascii="Times New Roman" w:eastAsiaTheme="minorEastAsia" w:hAnsi="Times New Roman" w:cs="Times New Roman"/>
          <w:color w:val="000000" w:themeColor="text1"/>
          <w:sz w:val="22"/>
          <w:szCs w:val="22"/>
        </w:rPr>
        <w:t xml:space="preserve"> </w:t>
      </w:r>
      <w:r w:rsidRPr="00254563">
        <w:rPr>
          <w:rFonts w:ascii="Times New Roman" w:eastAsiaTheme="minorEastAsia" w:hAnsi="Times New Roman" w:cs="Times New Roman"/>
          <w:color w:val="000000" w:themeColor="text1"/>
          <w:sz w:val="22"/>
          <w:szCs w:val="22"/>
        </w:rPr>
        <w:t>the Random Forest (RF) regression model</w:t>
      </w:r>
      <w:r w:rsidRPr="00254563" w:rsidDel="002D0201">
        <w:rPr>
          <w:rFonts w:ascii="Times New Roman" w:eastAsiaTheme="minorEastAsia" w:hAnsi="Times New Roman" w:cs="Times New Roman"/>
          <w:color w:val="000000" w:themeColor="text1"/>
          <w:sz w:val="22"/>
          <w:szCs w:val="22"/>
        </w:rPr>
        <w:t xml:space="preserve"> </w:t>
      </w:r>
      <w:r w:rsidR="003E130B" w:rsidRPr="00254563">
        <w:rPr>
          <w:rFonts w:ascii="Times New Roman" w:eastAsiaTheme="minorEastAsia" w:hAnsi="Times New Roman" w:cs="Times New Roman"/>
          <w:color w:val="000000" w:themeColor="text1"/>
          <w:sz w:val="22"/>
          <w:szCs w:val="22"/>
        </w:rPr>
        <w:t>fit</w:t>
      </w:r>
      <w:r w:rsidRPr="00254563">
        <w:rPr>
          <w:rFonts w:ascii="Times New Roman" w:eastAsiaTheme="minorEastAsia" w:hAnsi="Times New Roman" w:cs="Times New Roman"/>
          <w:color w:val="000000" w:themeColor="text1"/>
          <w:sz w:val="22"/>
          <w:szCs w:val="22"/>
        </w:rPr>
        <w:t>ted</w:t>
      </w:r>
      <w:r w:rsidR="003E130B" w:rsidRPr="00254563">
        <w:rPr>
          <w:rFonts w:ascii="Times New Roman" w:eastAsiaTheme="minorEastAsia" w:hAnsi="Times New Roman" w:cs="Times New Roman"/>
          <w:color w:val="000000" w:themeColor="text1"/>
          <w:sz w:val="22"/>
          <w:szCs w:val="22"/>
        </w:rPr>
        <w:t xml:space="preserve"> the </w:t>
      </w:r>
      <w:r w:rsidR="00771099" w:rsidRPr="00254563">
        <w:rPr>
          <w:rFonts w:ascii="Times New Roman" w:eastAsiaTheme="minorEastAsia" w:hAnsi="Times New Roman" w:cs="Times New Roman"/>
          <w:color w:val="000000" w:themeColor="text1"/>
          <w:sz w:val="22"/>
          <w:szCs w:val="22"/>
        </w:rPr>
        <w:t>training data</w:t>
      </w:r>
      <w:r w:rsidR="001D1B4D" w:rsidRPr="00254563">
        <w:rPr>
          <w:rFonts w:ascii="Times New Roman" w:eastAsiaTheme="minorEastAsia" w:hAnsi="Times New Roman" w:cs="Times New Roman"/>
          <w:color w:val="000000" w:themeColor="text1"/>
          <w:sz w:val="22"/>
          <w:szCs w:val="22"/>
        </w:rPr>
        <w:t xml:space="preserve"> </w:t>
      </w:r>
      <w:r w:rsidRPr="00254563">
        <w:rPr>
          <w:rFonts w:ascii="Times New Roman" w:eastAsiaTheme="minorEastAsia" w:hAnsi="Times New Roman" w:cs="Times New Roman"/>
          <w:color w:val="000000" w:themeColor="text1"/>
          <w:sz w:val="22"/>
          <w:szCs w:val="22"/>
        </w:rPr>
        <w:t xml:space="preserve">reasonably </w:t>
      </w:r>
      <w:r w:rsidR="003E130B" w:rsidRPr="00254563">
        <w:rPr>
          <w:rFonts w:ascii="Times New Roman" w:eastAsiaTheme="minorEastAsia" w:hAnsi="Times New Roman" w:cs="Times New Roman"/>
          <w:color w:val="000000" w:themeColor="text1"/>
          <w:sz w:val="22"/>
          <w:szCs w:val="22"/>
        </w:rPr>
        <w:t xml:space="preserve">well </w:t>
      </w:r>
      <w:r w:rsidR="00031068" w:rsidRPr="00254563">
        <w:rPr>
          <w:rFonts w:ascii="Times New Roman" w:eastAsiaTheme="minorEastAsia" w:hAnsi="Times New Roman" w:cs="Times New Roman"/>
          <w:color w:val="000000" w:themeColor="text1"/>
          <w:sz w:val="22"/>
          <w:szCs w:val="22"/>
        </w:rPr>
        <w:t>(R</w:t>
      </w:r>
      <w:r w:rsidR="00031068" w:rsidRPr="00254563">
        <w:rPr>
          <w:rFonts w:ascii="Times New Roman" w:eastAsiaTheme="minorEastAsia" w:hAnsi="Times New Roman" w:cs="Times New Roman"/>
          <w:color w:val="000000" w:themeColor="text1"/>
          <w:sz w:val="22"/>
          <w:szCs w:val="22"/>
          <w:vertAlign w:val="superscript"/>
        </w:rPr>
        <w:t>2</w:t>
      </w:r>
      <w:r w:rsidR="00031068" w:rsidRPr="00254563">
        <w:rPr>
          <w:rFonts w:ascii="Times New Roman" w:eastAsiaTheme="minorEastAsia" w:hAnsi="Times New Roman" w:cs="Times New Roman"/>
          <w:color w:val="000000" w:themeColor="text1"/>
          <w:sz w:val="22"/>
          <w:szCs w:val="22"/>
        </w:rPr>
        <w:t xml:space="preserve"> </w:t>
      </w:r>
      <w:r w:rsidR="00031068" w:rsidRPr="00254563">
        <w:rPr>
          <w:rFonts w:ascii="Times New Roman" w:eastAsiaTheme="minorEastAsia" w:hAnsi="Times New Roman" w:cs="Times New Roman" w:hint="eastAsia"/>
          <w:color w:val="000000" w:themeColor="text1"/>
          <w:sz w:val="22"/>
          <w:szCs w:val="22"/>
        </w:rPr>
        <w:t>≥</w:t>
      </w:r>
      <w:del w:id="501" w:author="Chen Liao" w:date="2021-07-04T17:06:00Z">
        <w:r w:rsidR="00031068" w:rsidRPr="00254563" w:rsidDel="00227405">
          <w:rPr>
            <w:rFonts w:ascii="Times New Roman" w:eastAsiaTheme="minorEastAsia" w:hAnsi="Times New Roman" w:cs="Times New Roman"/>
            <w:color w:val="000000" w:themeColor="text1"/>
            <w:sz w:val="22"/>
            <w:szCs w:val="22"/>
          </w:rPr>
          <w:delText xml:space="preserve"> </w:delText>
        </w:r>
      </w:del>
      <w:r w:rsidR="00031068" w:rsidRPr="00254563">
        <w:rPr>
          <w:rFonts w:ascii="Times New Roman" w:eastAsiaTheme="minorEastAsia" w:hAnsi="Times New Roman" w:cs="Times New Roman"/>
          <w:color w:val="000000" w:themeColor="text1"/>
          <w:sz w:val="22"/>
          <w:szCs w:val="22"/>
        </w:rPr>
        <w:t>0.66</w:t>
      </w:r>
      <w:r w:rsidR="0059110E" w:rsidRPr="00254563">
        <w:rPr>
          <w:rFonts w:ascii="Times New Roman" w:eastAsiaTheme="minorEastAsia" w:hAnsi="Times New Roman" w:cs="Times New Roman"/>
          <w:color w:val="000000" w:themeColor="text1"/>
          <w:sz w:val="22"/>
          <w:szCs w:val="22"/>
        </w:rPr>
        <w:t xml:space="preserve"> </w:t>
      </w:r>
      <w:r w:rsidR="001D1B4D" w:rsidRPr="00254563">
        <w:rPr>
          <w:rFonts w:ascii="Times New Roman" w:eastAsiaTheme="minorEastAsia" w:hAnsi="Times New Roman" w:cs="Times New Roman"/>
          <w:color w:val="000000" w:themeColor="text1"/>
          <w:sz w:val="22"/>
          <w:szCs w:val="22"/>
        </w:rPr>
        <w:t xml:space="preserve">regardless of SCFAs and data-split </w:t>
      </w:r>
      <w:r w:rsidRPr="00254563">
        <w:rPr>
          <w:rFonts w:ascii="Times New Roman" w:eastAsiaTheme="minorEastAsia" w:hAnsi="Times New Roman" w:cs="Times New Roman"/>
          <w:color w:val="000000" w:themeColor="text1"/>
          <w:sz w:val="22"/>
          <w:szCs w:val="22"/>
        </w:rPr>
        <w:t>approaches</w:t>
      </w:r>
      <w:r w:rsidR="001D1B4D" w:rsidRPr="00254563">
        <w:rPr>
          <w:rFonts w:ascii="Times New Roman" w:eastAsiaTheme="minorEastAsia" w:hAnsi="Times New Roman" w:cs="Times New Roman"/>
          <w:color w:val="000000" w:themeColor="text1"/>
          <w:sz w:val="22"/>
          <w:szCs w:val="22"/>
        </w:rPr>
        <w:t>)</w:t>
      </w:r>
      <w:r w:rsidR="00771099" w:rsidRPr="00254563">
        <w:rPr>
          <w:rFonts w:ascii="Times New Roman" w:eastAsiaTheme="minorEastAsia" w:hAnsi="Times New Roman" w:cs="Times New Roman"/>
          <w:color w:val="000000" w:themeColor="text1"/>
          <w:sz w:val="22"/>
          <w:szCs w:val="22"/>
        </w:rPr>
        <w:t xml:space="preserve">, </w:t>
      </w:r>
      <w:r w:rsidRPr="00254563">
        <w:rPr>
          <w:rFonts w:ascii="Times New Roman" w:eastAsiaTheme="minorEastAsia" w:hAnsi="Times New Roman" w:cs="Times New Roman"/>
          <w:color w:val="000000" w:themeColor="text1"/>
          <w:sz w:val="22"/>
          <w:szCs w:val="22"/>
        </w:rPr>
        <w:t xml:space="preserve">the predictions </w:t>
      </w:r>
      <w:r w:rsidR="00771099" w:rsidRPr="00254563">
        <w:rPr>
          <w:rFonts w:ascii="Times New Roman" w:eastAsiaTheme="minorEastAsia" w:hAnsi="Times New Roman" w:cs="Times New Roman"/>
          <w:color w:val="000000" w:themeColor="text1"/>
          <w:sz w:val="22"/>
          <w:szCs w:val="22"/>
        </w:rPr>
        <w:t>generalize</w:t>
      </w:r>
      <w:r w:rsidRPr="00254563">
        <w:rPr>
          <w:rFonts w:ascii="Times New Roman" w:eastAsiaTheme="minorEastAsia" w:hAnsi="Times New Roman" w:cs="Times New Roman"/>
          <w:color w:val="000000" w:themeColor="text1"/>
          <w:sz w:val="22"/>
          <w:szCs w:val="22"/>
        </w:rPr>
        <w:t>d</w:t>
      </w:r>
      <w:r w:rsidR="00771099" w:rsidRPr="00254563">
        <w:rPr>
          <w:rFonts w:ascii="Times New Roman" w:eastAsiaTheme="minorEastAsia" w:hAnsi="Times New Roman" w:cs="Times New Roman"/>
          <w:color w:val="000000" w:themeColor="text1"/>
          <w:sz w:val="22"/>
          <w:szCs w:val="22"/>
        </w:rPr>
        <w:t xml:space="preserve"> poorly to the test data</w:t>
      </w:r>
      <w:r w:rsidR="0059110E" w:rsidRPr="00254563">
        <w:rPr>
          <w:rFonts w:ascii="Times New Roman" w:eastAsiaTheme="minorEastAsia" w:hAnsi="Times New Roman" w:cs="Times New Roman"/>
          <w:color w:val="000000" w:themeColor="text1"/>
          <w:sz w:val="22"/>
          <w:szCs w:val="22"/>
        </w:rPr>
        <w:t>: R</w:t>
      </w:r>
      <w:r w:rsidR="0059110E" w:rsidRPr="00254563">
        <w:rPr>
          <w:rFonts w:ascii="Times New Roman" w:eastAsiaTheme="minorEastAsia" w:hAnsi="Times New Roman" w:cs="Times New Roman"/>
          <w:color w:val="000000" w:themeColor="text1"/>
          <w:sz w:val="22"/>
          <w:szCs w:val="22"/>
          <w:vertAlign w:val="superscript"/>
        </w:rPr>
        <w:t>2</w:t>
      </w:r>
      <w:r w:rsidR="0059110E" w:rsidRPr="00254563">
        <w:rPr>
          <w:rFonts w:ascii="Times New Roman" w:eastAsiaTheme="minorEastAsia" w:hAnsi="Times New Roman" w:cs="Times New Roman"/>
          <w:color w:val="000000" w:themeColor="text1"/>
          <w:sz w:val="22"/>
          <w:szCs w:val="22"/>
        </w:rPr>
        <w:t xml:space="preserve"> </w:t>
      </w:r>
      <w:r w:rsidRPr="00254563">
        <w:rPr>
          <w:rFonts w:ascii="Times New Roman" w:eastAsiaTheme="minorEastAsia" w:hAnsi="Times New Roman" w:cs="Times New Roman"/>
          <w:color w:val="000000" w:themeColor="text1"/>
          <w:sz w:val="22"/>
          <w:szCs w:val="22"/>
        </w:rPr>
        <w:t xml:space="preserve">of </w:t>
      </w:r>
      <w:r w:rsidR="001E2E6D" w:rsidRPr="00254563">
        <w:rPr>
          <w:rFonts w:ascii="Times New Roman" w:eastAsiaTheme="minorEastAsia" w:hAnsi="Times New Roman" w:cs="Times New Roman"/>
          <w:color w:val="000000" w:themeColor="text1"/>
          <w:sz w:val="22"/>
          <w:szCs w:val="22"/>
        </w:rPr>
        <w:t>SCFAs range</w:t>
      </w:r>
      <w:r w:rsidRPr="00254563">
        <w:rPr>
          <w:rFonts w:ascii="Times New Roman" w:eastAsiaTheme="minorEastAsia" w:hAnsi="Times New Roman" w:cs="Times New Roman"/>
          <w:color w:val="000000" w:themeColor="text1"/>
          <w:sz w:val="22"/>
          <w:szCs w:val="22"/>
        </w:rPr>
        <w:t>d from</w:t>
      </w:r>
      <w:r w:rsidR="0059110E" w:rsidRPr="00254563">
        <w:rPr>
          <w:rFonts w:ascii="Times New Roman" w:eastAsiaTheme="minorEastAsia" w:hAnsi="Times New Roman" w:cs="Times New Roman"/>
          <w:color w:val="000000" w:themeColor="text1"/>
          <w:sz w:val="22"/>
          <w:szCs w:val="22"/>
        </w:rPr>
        <w:t xml:space="preserve"> 0.1</w:t>
      </w:r>
      <w:r w:rsidRPr="00254563">
        <w:rPr>
          <w:rFonts w:ascii="Times New Roman" w:eastAsiaTheme="minorEastAsia" w:hAnsi="Times New Roman" w:cs="Times New Roman"/>
          <w:color w:val="000000" w:themeColor="text1"/>
          <w:sz w:val="22"/>
          <w:szCs w:val="22"/>
        </w:rPr>
        <w:t xml:space="preserve"> to</w:t>
      </w:r>
      <w:r w:rsidR="0059110E" w:rsidRPr="00254563">
        <w:rPr>
          <w:rFonts w:ascii="Times New Roman" w:eastAsiaTheme="minorEastAsia" w:hAnsi="Times New Roman" w:cs="Times New Roman"/>
          <w:color w:val="000000" w:themeColor="text1"/>
          <w:sz w:val="22"/>
          <w:szCs w:val="22"/>
        </w:rPr>
        <w:t xml:space="preserve"> 0.45 </w:t>
      </w:r>
      <w:r w:rsidRPr="00254563">
        <w:rPr>
          <w:rFonts w:ascii="Times New Roman" w:eastAsiaTheme="minorEastAsia" w:hAnsi="Times New Roman" w:cs="Times New Roman"/>
          <w:color w:val="000000" w:themeColor="text1"/>
          <w:sz w:val="22"/>
          <w:szCs w:val="22"/>
        </w:rPr>
        <w:t>for “interpolation”</w:t>
      </w:r>
      <w:r w:rsidR="0059110E" w:rsidRPr="00254563">
        <w:rPr>
          <w:rFonts w:ascii="Times New Roman" w:eastAsiaTheme="minorEastAsia" w:hAnsi="Times New Roman" w:cs="Times New Roman"/>
          <w:color w:val="000000" w:themeColor="text1"/>
          <w:sz w:val="22"/>
          <w:szCs w:val="22"/>
        </w:rPr>
        <w:t xml:space="preserve"> </w:t>
      </w:r>
      <w:r w:rsidR="0036260F" w:rsidRPr="00254563">
        <w:rPr>
          <w:rFonts w:ascii="Times New Roman" w:eastAsiaTheme="minorEastAsia" w:hAnsi="Times New Roman" w:cs="Times New Roman"/>
          <w:color w:val="000000" w:themeColor="text1"/>
          <w:sz w:val="22"/>
          <w:szCs w:val="22"/>
        </w:rPr>
        <w:t>but</w:t>
      </w:r>
      <w:r w:rsidR="0059110E" w:rsidRPr="00254563">
        <w:rPr>
          <w:rFonts w:ascii="Times New Roman" w:eastAsiaTheme="minorEastAsia" w:hAnsi="Times New Roman" w:cs="Times New Roman"/>
          <w:color w:val="000000" w:themeColor="text1"/>
          <w:sz w:val="22"/>
          <w:szCs w:val="22"/>
        </w:rPr>
        <w:t xml:space="preserve"> dropped below 0 for</w:t>
      </w:r>
      <w:r w:rsidR="00771099" w:rsidRPr="00254563">
        <w:rPr>
          <w:rFonts w:ascii="Times New Roman" w:eastAsiaTheme="minorEastAsia" w:hAnsi="Times New Roman" w:cs="Times New Roman"/>
          <w:color w:val="000000" w:themeColor="text1"/>
          <w:sz w:val="22"/>
          <w:szCs w:val="22"/>
        </w:rPr>
        <w:t xml:space="preserve"> “extrapolation” </w:t>
      </w:r>
      <w:r w:rsidR="009F1441" w:rsidRPr="00254563">
        <w:rPr>
          <w:rFonts w:ascii="Times New Roman" w:eastAsiaTheme="minorEastAsia" w:hAnsi="Times New Roman" w:cs="Times New Roman"/>
          <w:sz w:val="22"/>
          <w:szCs w:val="22"/>
        </w:rPr>
        <w:t>(</w:t>
      </w:r>
      <w:r w:rsidR="009F1441" w:rsidRPr="00254563">
        <w:rPr>
          <w:rFonts w:ascii="Times New Roman" w:eastAsiaTheme="minorEastAsia" w:hAnsi="Times New Roman" w:cs="Times New Roman"/>
          <w:b/>
          <w:bCs/>
          <w:sz w:val="22"/>
          <w:szCs w:val="22"/>
        </w:rPr>
        <w:t>Fig. 5C</w:t>
      </w:r>
      <w:r w:rsidR="00771099" w:rsidRPr="00254563">
        <w:rPr>
          <w:rFonts w:ascii="Times New Roman" w:eastAsiaTheme="minorEastAsia" w:hAnsi="Times New Roman" w:cs="Times New Roman"/>
          <w:color w:val="000000" w:themeColor="text1"/>
          <w:sz w:val="22"/>
          <w:szCs w:val="22"/>
        </w:rPr>
        <w:t>).</w:t>
      </w:r>
      <w:r w:rsidR="00DB075E" w:rsidRPr="00254563">
        <w:rPr>
          <w:rFonts w:ascii="Times New Roman" w:eastAsiaTheme="minorEastAsia" w:hAnsi="Times New Roman" w:cs="Times New Roman"/>
          <w:color w:val="000000" w:themeColor="text1"/>
          <w:sz w:val="22"/>
          <w:szCs w:val="22"/>
        </w:rPr>
        <w:t xml:space="preserve"> We further showed</w:t>
      </w:r>
      <w:r w:rsidR="00BF5847" w:rsidRPr="00254563">
        <w:rPr>
          <w:rFonts w:ascii="Times New Roman" w:eastAsiaTheme="minorEastAsia" w:hAnsi="Times New Roman" w:cs="Times New Roman"/>
          <w:color w:val="000000" w:themeColor="text1"/>
          <w:sz w:val="22"/>
          <w:szCs w:val="22"/>
        </w:rPr>
        <w:t xml:space="preserve"> </w:t>
      </w:r>
      <w:r w:rsidR="00DB075E" w:rsidRPr="00254563">
        <w:rPr>
          <w:rFonts w:ascii="Times New Roman" w:eastAsiaTheme="minorEastAsia" w:hAnsi="Times New Roman" w:cs="Times New Roman"/>
          <w:color w:val="000000" w:themeColor="text1"/>
          <w:sz w:val="22"/>
          <w:szCs w:val="22"/>
        </w:rPr>
        <w:t xml:space="preserve">that the </w:t>
      </w:r>
      <w:r w:rsidR="00C32E7E" w:rsidRPr="00254563">
        <w:rPr>
          <w:rFonts w:ascii="Times New Roman" w:eastAsiaTheme="minorEastAsia" w:hAnsi="Times New Roman" w:cs="Times New Roman"/>
          <w:color w:val="000000" w:themeColor="text1"/>
          <w:sz w:val="22"/>
          <w:szCs w:val="22"/>
        </w:rPr>
        <w:t xml:space="preserve">low predictability </w:t>
      </w:r>
      <w:r w:rsidR="0057239C" w:rsidRPr="00254563">
        <w:rPr>
          <w:rFonts w:ascii="Times New Roman" w:eastAsiaTheme="minorEastAsia" w:hAnsi="Times New Roman" w:cs="Times New Roman"/>
          <w:color w:val="000000" w:themeColor="text1"/>
          <w:sz w:val="22"/>
          <w:szCs w:val="22"/>
        </w:rPr>
        <w:t xml:space="preserve">in </w:t>
      </w:r>
      <w:r w:rsidR="00DB075E" w:rsidRPr="00254563">
        <w:rPr>
          <w:rFonts w:ascii="Times New Roman" w:eastAsiaTheme="minorEastAsia" w:hAnsi="Times New Roman" w:cs="Times New Roman"/>
          <w:color w:val="000000" w:themeColor="text1"/>
          <w:sz w:val="22"/>
          <w:szCs w:val="22"/>
        </w:rPr>
        <w:t>extrapolat</w:t>
      </w:r>
      <w:r w:rsidR="0057239C" w:rsidRPr="00254563">
        <w:rPr>
          <w:rFonts w:ascii="Times New Roman" w:eastAsiaTheme="minorEastAsia" w:hAnsi="Times New Roman" w:cs="Times New Roman"/>
          <w:color w:val="000000" w:themeColor="text1"/>
          <w:sz w:val="22"/>
          <w:szCs w:val="22"/>
        </w:rPr>
        <w:t>ion</w:t>
      </w:r>
      <w:r w:rsidR="00DB075E" w:rsidRPr="00254563">
        <w:rPr>
          <w:rFonts w:ascii="Times New Roman" w:eastAsiaTheme="minorEastAsia" w:hAnsi="Times New Roman" w:cs="Times New Roman"/>
          <w:color w:val="000000" w:themeColor="text1"/>
          <w:sz w:val="22"/>
          <w:szCs w:val="22"/>
        </w:rPr>
        <w:t xml:space="preserve"> cannot be </w:t>
      </w:r>
      <w:r w:rsidR="00C76F84" w:rsidRPr="00254563">
        <w:rPr>
          <w:rFonts w:ascii="Times New Roman" w:eastAsiaTheme="minorEastAsia" w:hAnsi="Times New Roman" w:cs="Times New Roman"/>
          <w:color w:val="000000" w:themeColor="text1"/>
          <w:sz w:val="22"/>
          <w:szCs w:val="22"/>
        </w:rPr>
        <w:t>substantially</w:t>
      </w:r>
      <w:r w:rsidR="00DB075E" w:rsidRPr="00254563">
        <w:rPr>
          <w:rFonts w:ascii="Times New Roman" w:eastAsiaTheme="minorEastAsia" w:hAnsi="Times New Roman" w:cs="Times New Roman"/>
          <w:color w:val="000000" w:themeColor="text1"/>
          <w:sz w:val="22"/>
          <w:szCs w:val="22"/>
        </w:rPr>
        <w:t xml:space="preserve"> improved by using alternative predictors (</w:t>
      </w:r>
      <w:r w:rsidR="00DB075E" w:rsidRPr="00254563">
        <w:rPr>
          <w:rFonts w:ascii="Times New Roman" w:eastAsiaTheme="minorEastAsia" w:hAnsi="Times New Roman" w:cs="Times New Roman"/>
          <w:b/>
          <w:bCs/>
          <w:color w:val="000000" w:themeColor="text1"/>
          <w:sz w:val="22"/>
          <w:szCs w:val="22"/>
        </w:rPr>
        <w:t xml:space="preserve">Fig. </w:t>
      </w:r>
      <w:del w:id="502" w:author="Chen Liao" w:date="2021-07-10T22:23:00Z">
        <w:r w:rsidR="00DB075E" w:rsidRPr="00254563" w:rsidDel="00525D3B">
          <w:rPr>
            <w:rFonts w:ascii="Times New Roman" w:eastAsiaTheme="minorEastAsia" w:hAnsi="Times New Roman" w:cs="Times New Roman"/>
            <w:b/>
            <w:bCs/>
            <w:color w:val="000000" w:themeColor="text1"/>
            <w:sz w:val="22"/>
            <w:szCs w:val="22"/>
          </w:rPr>
          <w:delText>S10A</w:delText>
        </w:r>
      </w:del>
      <w:ins w:id="503" w:author="Chen Liao" w:date="2021-07-10T22:23:00Z">
        <w:r w:rsidR="00525D3B" w:rsidRPr="00254563">
          <w:rPr>
            <w:rFonts w:ascii="Times New Roman" w:eastAsiaTheme="minorEastAsia" w:hAnsi="Times New Roman" w:cs="Times New Roman"/>
            <w:b/>
            <w:bCs/>
            <w:color w:val="000000" w:themeColor="text1"/>
            <w:sz w:val="22"/>
            <w:szCs w:val="22"/>
          </w:rPr>
          <w:t>S1</w:t>
        </w:r>
      </w:ins>
      <w:ins w:id="504" w:author="Chen Liao" w:date="2021-07-11T12:01:00Z">
        <w:r w:rsidR="007F4113">
          <w:rPr>
            <w:rFonts w:ascii="Times New Roman" w:eastAsiaTheme="minorEastAsia" w:hAnsi="Times New Roman" w:cs="Times New Roman"/>
            <w:b/>
            <w:bCs/>
            <w:color w:val="000000" w:themeColor="text1"/>
            <w:sz w:val="22"/>
            <w:szCs w:val="22"/>
          </w:rPr>
          <w:t>3</w:t>
        </w:r>
      </w:ins>
      <w:ins w:id="505" w:author="Chen Liao" w:date="2021-07-10T22:23:00Z">
        <w:r w:rsidR="00525D3B" w:rsidRPr="00525D3B">
          <w:rPr>
            <w:rFonts w:ascii="Times New Roman" w:eastAsiaTheme="minorEastAsia" w:hAnsi="Times New Roman" w:cs="Times New Roman"/>
            <w:b/>
            <w:bCs/>
            <w:color w:val="000000" w:themeColor="text1"/>
            <w:sz w:val="22"/>
            <w:szCs w:val="22"/>
          </w:rPr>
          <w:t>A</w:t>
        </w:r>
      </w:ins>
      <w:r w:rsidR="00DB075E" w:rsidRPr="00525D3B">
        <w:rPr>
          <w:rFonts w:ascii="Times New Roman" w:eastAsiaTheme="minorEastAsia" w:hAnsi="Times New Roman" w:cs="Times New Roman"/>
          <w:color w:val="000000" w:themeColor="text1"/>
          <w:sz w:val="22"/>
          <w:szCs w:val="22"/>
        </w:rPr>
        <w:t>)</w:t>
      </w:r>
      <w:r w:rsidR="0057239C" w:rsidRPr="00525D3B">
        <w:rPr>
          <w:rFonts w:ascii="Times New Roman" w:eastAsiaTheme="minorEastAsia" w:hAnsi="Times New Roman" w:cs="Times New Roman"/>
          <w:color w:val="000000" w:themeColor="text1"/>
          <w:sz w:val="22"/>
          <w:szCs w:val="22"/>
        </w:rPr>
        <w:t xml:space="preserve">, </w:t>
      </w:r>
      <w:r w:rsidR="00DB075E" w:rsidRPr="00525D3B">
        <w:rPr>
          <w:rFonts w:ascii="Times New Roman" w:eastAsiaTheme="minorEastAsia" w:hAnsi="Times New Roman" w:cs="Times New Roman"/>
          <w:color w:val="000000" w:themeColor="text1"/>
          <w:sz w:val="22"/>
          <w:szCs w:val="22"/>
        </w:rPr>
        <w:t>model</w:t>
      </w:r>
      <w:r w:rsidR="0057239C" w:rsidRPr="00525D3B">
        <w:rPr>
          <w:rFonts w:ascii="Times New Roman" w:eastAsiaTheme="minorEastAsia" w:hAnsi="Times New Roman" w:cs="Times New Roman"/>
          <w:color w:val="000000" w:themeColor="text1"/>
          <w:sz w:val="22"/>
          <w:szCs w:val="22"/>
        </w:rPr>
        <w:t>s</w:t>
      </w:r>
      <w:r w:rsidR="00DB075E" w:rsidRPr="00380E2A">
        <w:rPr>
          <w:rFonts w:ascii="Times New Roman" w:eastAsiaTheme="minorEastAsia" w:hAnsi="Times New Roman" w:cs="Times New Roman"/>
          <w:color w:val="000000" w:themeColor="text1"/>
          <w:sz w:val="22"/>
          <w:szCs w:val="22"/>
        </w:rPr>
        <w:t xml:space="preserve"> (</w:t>
      </w:r>
      <w:r w:rsidR="00DB075E" w:rsidRPr="004807DF">
        <w:rPr>
          <w:rFonts w:ascii="Times New Roman" w:eastAsiaTheme="minorEastAsia" w:hAnsi="Times New Roman" w:cs="Times New Roman"/>
          <w:b/>
          <w:bCs/>
          <w:color w:val="000000" w:themeColor="text1"/>
          <w:sz w:val="22"/>
          <w:szCs w:val="22"/>
        </w:rPr>
        <w:t xml:space="preserve">Fig. </w:t>
      </w:r>
      <w:del w:id="506" w:author="Chen Liao" w:date="2021-07-10T22:23:00Z">
        <w:r w:rsidR="00DB075E" w:rsidRPr="00254563" w:rsidDel="00525D3B">
          <w:rPr>
            <w:rFonts w:ascii="Times New Roman" w:eastAsiaTheme="minorEastAsia" w:hAnsi="Times New Roman" w:cs="Times New Roman"/>
            <w:b/>
            <w:bCs/>
            <w:color w:val="000000" w:themeColor="text1"/>
            <w:sz w:val="22"/>
            <w:szCs w:val="22"/>
          </w:rPr>
          <w:delText>S10B</w:delText>
        </w:r>
      </w:del>
      <w:ins w:id="507" w:author="Chen Liao" w:date="2021-07-10T22:23:00Z">
        <w:r w:rsidR="00525D3B" w:rsidRPr="00254563">
          <w:rPr>
            <w:rFonts w:ascii="Times New Roman" w:eastAsiaTheme="minorEastAsia" w:hAnsi="Times New Roman" w:cs="Times New Roman"/>
            <w:b/>
            <w:bCs/>
            <w:color w:val="000000" w:themeColor="text1"/>
            <w:sz w:val="22"/>
            <w:szCs w:val="22"/>
          </w:rPr>
          <w:t>S1</w:t>
        </w:r>
      </w:ins>
      <w:ins w:id="508" w:author="Chen Liao" w:date="2021-07-11T12:01:00Z">
        <w:r w:rsidR="007F4113">
          <w:rPr>
            <w:rFonts w:ascii="Times New Roman" w:eastAsiaTheme="minorEastAsia" w:hAnsi="Times New Roman" w:cs="Times New Roman"/>
            <w:b/>
            <w:bCs/>
            <w:color w:val="000000" w:themeColor="text1"/>
            <w:sz w:val="22"/>
            <w:szCs w:val="22"/>
          </w:rPr>
          <w:t>3</w:t>
        </w:r>
      </w:ins>
      <w:ins w:id="509" w:author="Chen Liao" w:date="2021-07-10T22:23:00Z">
        <w:r w:rsidR="00525D3B" w:rsidRPr="00525D3B">
          <w:rPr>
            <w:rFonts w:ascii="Times New Roman" w:eastAsiaTheme="minorEastAsia" w:hAnsi="Times New Roman" w:cs="Times New Roman"/>
            <w:b/>
            <w:bCs/>
            <w:color w:val="000000" w:themeColor="text1"/>
            <w:sz w:val="22"/>
            <w:szCs w:val="22"/>
          </w:rPr>
          <w:t>B</w:t>
        </w:r>
      </w:ins>
      <w:r w:rsidR="00DB075E" w:rsidRPr="00525D3B">
        <w:rPr>
          <w:rFonts w:ascii="Times New Roman" w:eastAsiaTheme="minorEastAsia" w:hAnsi="Times New Roman" w:cs="Times New Roman"/>
          <w:color w:val="000000" w:themeColor="text1"/>
          <w:sz w:val="22"/>
          <w:szCs w:val="22"/>
        </w:rPr>
        <w:t xml:space="preserve">) or </w:t>
      </w:r>
      <w:r w:rsidR="0046251F" w:rsidRPr="00525D3B">
        <w:rPr>
          <w:rFonts w:ascii="Times New Roman" w:eastAsiaTheme="minorEastAsia" w:hAnsi="Times New Roman" w:cs="Times New Roman"/>
          <w:color w:val="000000" w:themeColor="text1"/>
          <w:sz w:val="22"/>
          <w:szCs w:val="22"/>
        </w:rPr>
        <w:t>adding weights to</w:t>
      </w:r>
      <w:r w:rsidR="00DB075E" w:rsidRPr="00380E2A">
        <w:rPr>
          <w:rFonts w:ascii="Times New Roman" w:eastAsiaTheme="minorEastAsia" w:hAnsi="Times New Roman" w:cs="Times New Roman"/>
          <w:color w:val="000000" w:themeColor="text1"/>
          <w:sz w:val="22"/>
          <w:szCs w:val="22"/>
        </w:rPr>
        <w:t xml:space="preserve"> training samples (</w:t>
      </w:r>
      <w:r w:rsidR="00DB075E" w:rsidRPr="004807DF">
        <w:rPr>
          <w:rFonts w:ascii="Times New Roman" w:eastAsiaTheme="minorEastAsia" w:hAnsi="Times New Roman" w:cs="Times New Roman"/>
          <w:b/>
          <w:bCs/>
          <w:color w:val="000000" w:themeColor="text1"/>
          <w:sz w:val="22"/>
          <w:szCs w:val="22"/>
        </w:rPr>
        <w:t xml:space="preserve">Fig. </w:t>
      </w:r>
      <w:del w:id="510" w:author="Chen Liao" w:date="2021-07-10T22:23:00Z">
        <w:r w:rsidR="009F1441" w:rsidRPr="00254563" w:rsidDel="00525D3B">
          <w:rPr>
            <w:rFonts w:ascii="Times New Roman" w:eastAsiaTheme="minorEastAsia" w:hAnsi="Times New Roman" w:cs="Times New Roman"/>
            <w:b/>
            <w:bCs/>
            <w:color w:val="000000" w:themeColor="text1"/>
            <w:sz w:val="22"/>
            <w:szCs w:val="22"/>
          </w:rPr>
          <w:delText>S</w:delText>
        </w:r>
        <w:r w:rsidR="00DB075E" w:rsidRPr="00254563" w:rsidDel="00525D3B">
          <w:rPr>
            <w:rFonts w:ascii="Times New Roman" w:eastAsiaTheme="minorEastAsia" w:hAnsi="Times New Roman" w:cs="Times New Roman"/>
            <w:b/>
            <w:bCs/>
            <w:color w:val="000000" w:themeColor="text1"/>
            <w:sz w:val="22"/>
            <w:szCs w:val="22"/>
          </w:rPr>
          <w:delText>10C</w:delText>
        </w:r>
      </w:del>
      <w:ins w:id="511" w:author="Chen Liao" w:date="2021-07-10T22:23:00Z">
        <w:r w:rsidR="00525D3B" w:rsidRPr="00254563">
          <w:rPr>
            <w:rFonts w:ascii="Times New Roman" w:eastAsiaTheme="minorEastAsia" w:hAnsi="Times New Roman" w:cs="Times New Roman"/>
            <w:b/>
            <w:bCs/>
            <w:color w:val="000000" w:themeColor="text1"/>
            <w:sz w:val="22"/>
            <w:szCs w:val="22"/>
          </w:rPr>
          <w:t>S1</w:t>
        </w:r>
      </w:ins>
      <w:ins w:id="512" w:author="Chen Liao" w:date="2021-07-11T12:01:00Z">
        <w:r w:rsidR="007F4113">
          <w:rPr>
            <w:rFonts w:ascii="Times New Roman" w:eastAsiaTheme="minorEastAsia" w:hAnsi="Times New Roman" w:cs="Times New Roman"/>
            <w:b/>
            <w:bCs/>
            <w:color w:val="000000" w:themeColor="text1"/>
            <w:sz w:val="22"/>
            <w:szCs w:val="22"/>
          </w:rPr>
          <w:t>3</w:t>
        </w:r>
      </w:ins>
      <w:ins w:id="513" w:author="Chen Liao" w:date="2021-07-10T22:23:00Z">
        <w:r w:rsidR="00525D3B" w:rsidRPr="00525D3B">
          <w:rPr>
            <w:rFonts w:ascii="Times New Roman" w:eastAsiaTheme="minorEastAsia" w:hAnsi="Times New Roman" w:cs="Times New Roman"/>
            <w:b/>
            <w:bCs/>
            <w:color w:val="000000" w:themeColor="text1"/>
            <w:sz w:val="22"/>
            <w:szCs w:val="22"/>
          </w:rPr>
          <w:t>C</w:t>
        </w:r>
      </w:ins>
      <w:r w:rsidR="00DB075E" w:rsidRPr="00380E2A">
        <w:rPr>
          <w:rFonts w:ascii="Times New Roman" w:eastAsiaTheme="minorEastAsia" w:hAnsi="Times New Roman" w:cs="Times New Roman"/>
          <w:color w:val="000000" w:themeColor="text1"/>
          <w:sz w:val="22"/>
          <w:szCs w:val="22"/>
        </w:rPr>
        <w:t>).</w:t>
      </w:r>
      <w:r w:rsidR="002179FB" w:rsidRPr="004807DF">
        <w:rPr>
          <w:rFonts w:ascii="Times New Roman" w:eastAsiaTheme="minorEastAsia" w:hAnsi="Times New Roman" w:cs="Times New Roman"/>
          <w:color w:val="000000" w:themeColor="text1"/>
          <w:sz w:val="22"/>
          <w:szCs w:val="22"/>
        </w:rPr>
        <w:t xml:space="preserve"> </w:t>
      </w:r>
      <w:r w:rsidR="0057239C" w:rsidRPr="00A1136C">
        <w:rPr>
          <w:rFonts w:ascii="Times New Roman" w:eastAsiaTheme="minorEastAsia" w:hAnsi="Times New Roman" w:cs="Times New Roman"/>
          <w:color w:val="000000" w:themeColor="text1"/>
          <w:sz w:val="22"/>
          <w:szCs w:val="22"/>
        </w:rPr>
        <w:t xml:space="preserve">Overall, </w:t>
      </w:r>
      <w:r w:rsidR="0003688C" w:rsidRPr="002C5DB1">
        <w:rPr>
          <w:rFonts w:ascii="Times New Roman" w:hAnsi="Times New Roman" w:cs="Times New Roman"/>
          <w:color w:val="000000" w:themeColor="text1"/>
          <w:sz w:val="22"/>
          <w:szCs w:val="22"/>
        </w:rPr>
        <w:t xml:space="preserve">we found that </w:t>
      </w:r>
      <w:r w:rsidR="0057239C" w:rsidRPr="00306E41">
        <w:rPr>
          <w:rFonts w:ascii="Times New Roman" w:hAnsi="Times New Roman" w:cs="Times New Roman"/>
          <w:color w:val="000000" w:themeColor="text1"/>
          <w:sz w:val="22"/>
          <w:szCs w:val="22"/>
        </w:rPr>
        <w:t>machine learning</w:t>
      </w:r>
      <w:r w:rsidR="0003688C" w:rsidRPr="00B6149A">
        <w:rPr>
          <w:rFonts w:ascii="Times New Roman" w:hAnsi="Times New Roman" w:cs="Times New Roman"/>
          <w:color w:val="000000" w:themeColor="text1"/>
          <w:sz w:val="22"/>
          <w:szCs w:val="22"/>
        </w:rPr>
        <w:t xml:space="preserve"> models </w:t>
      </w:r>
      <w:r w:rsidR="009F1441" w:rsidRPr="00C52D7C">
        <w:rPr>
          <w:rFonts w:ascii="Times New Roman" w:hAnsi="Times New Roman" w:cs="Times New Roman"/>
          <w:color w:val="000000" w:themeColor="text1"/>
          <w:sz w:val="22"/>
          <w:szCs w:val="22"/>
        </w:rPr>
        <w:t xml:space="preserve">based on gut microbiota composition </w:t>
      </w:r>
      <w:r w:rsidR="0003688C" w:rsidRPr="00604CA4">
        <w:rPr>
          <w:rFonts w:ascii="Times New Roman" w:hAnsi="Times New Roman" w:cs="Times New Roman"/>
          <w:color w:val="000000" w:themeColor="text1"/>
          <w:sz w:val="22"/>
          <w:szCs w:val="22"/>
        </w:rPr>
        <w:t xml:space="preserve">had low or no predictive power for </w:t>
      </w:r>
      <w:r w:rsidR="0057239C" w:rsidRPr="00F9345B">
        <w:rPr>
          <w:rFonts w:ascii="Times New Roman" w:hAnsi="Times New Roman" w:cs="Times New Roman"/>
          <w:color w:val="000000" w:themeColor="text1"/>
          <w:sz w:val="22"/>
          <w:szCs w:val="22"/>
        </w:rPr>
        <w:t xml:space="preserve">fecal </w:t>
      </w:r>
      <w:r w:rsidR="0003688C" w:rsidRPr="00254563">
        <w:rPr>
          <w:rFonts w:ascii="Times New Roman" w:hAnsi="Times New Roman" w:cs="Times New Roman"/>
          <w:color w:val="000000" w:themeColor="text1"/>
          <w:sz w:val="22"/>
          <w:szCs w:val="22"/>
        </w:rPr>
        <w:t>SCFA concentration</w:t>
      </w:r>
      <w:r w:rsidR="0057239C" w:rsidRPr="00254563">
        <w:rPr>
          <w:rFonts w:ascii="Times New Roman" w:hAnsi="Times New Roman" w:cs="Times New Roman"/>
          <w:color w:val="000000" w:themeColor="text1"/>
          <w:sz w:val="22"/>
          <w:szCs w:val="22"/>
        </w:rPr>
        <w:t>,</w:t>
      </w:r>
      <w:r w:rsidR="0046251F" w:rsidRPr="00254563">
        <w:rPr>
          <w:rFonts w:ascii="Times New Roman" w:hAnsi="Times New Roman" w:cs="Times New Roman"/>
          <w:color w:val="000000" w:themeColor="text1"/>
          <w:sz w:val="22"/>
          <w:szCs w:val="22"/>
        </w:rPr>
        <w:t xml:space="preserve"> if</w:t>
      </w:r>
      <w:r w:rsidR="0057239C" w:rsidRPr="00254563">
        <w:rPr>
          <w:rFonts w:ascii="Times New Roman" w:hAnsi="Times New Roman" w:cs="Times New Roman"/>
          <w:sz w:val="22"/>
          <w:szCs w:val="22"/>
        </w:rPr>
        <w:t xml:space="preserve"> </w:t>
      </w:r>
      <w:r w:rsidR="0057239C" w:rsidRPr="00254563">
        <w:rPr>
          <w:rFonts w:ascii="Times New Roman" w:eastAsiaTheme="minorEastAsia" w:hAnsi="Times New Roman" w:cs="Times New Roman"/>
          <w:sz w:val="22"/>
          <w:szCs w:val="22"/>
        </w:rPr>
        <w:t>the</w:t>
      </w:r>
      <w:r w:rsidR="00E95BD1" w:rsidRPr="00254563">
        <w:rPr>
          <w:rFonts w:ascii="Times New Roman" w:eastAsiaTheme="minorEastAsia" w:hAnsi="Times New Roman" w:cs="Times New Roman"/>
          <w:sz w:val="22"/>
          <w:szCs w:val="22"/>
        </w:rPr>
        <w:t xml:space="preserve"> </w:t>
      </w:r>
      <w:r w:rsidR="0057239C" w:rsidRPr="00254563">
        <w:rPr>
          <w:rFonts w:ascii="Times New Roman" w:eastAsiaTheme="minorEastAsia" w:hAnsi="Times New Roman" w:cs="Times New Roman"/>
          <w:sz w:val="22"/>
          <w:szCs w:val="22"/>
        </w:rPr>
        <w:t>gut microbiota</w:t>
      </w:r>
      <w:r w:rsidR="0046251F" w:rsidRPr="00254563">
        <w:rPr>
          <w:rFonts w:ascii="Times New Roman" w:eastAsiaTheme="minorEastAsia" w:hAnsi="Times New Roman" w:cs="Times New Roman"/>
          <w:sz w:val="22"/>
          <w:szCs w:val="22"/>
        </w:rPr>
        <w:t xml:space="preserve"> of interest</w:t>
      </w:r>
      <w:r w:rsidR="009F1441" w:rsidRPr="00254563">
        <w:rPr>
          <w:rFonts w:ascii="Times New Roman" w:eastAsiaTheme="minorEastAsia" w:hAnsi="Times New Roman" w:cs="Times New Roman"/>
          <w:sz w:val="22"/>
          <w:szCs w:val="22"/>
        </w:rPr>
        <w:t xml:space="preserve"> </w:t>
      </w:r>
      <w:r w:rsidR="0057239C" w:rsidRPr="00254563">
        <w:rPr>
          <w:rFonts w:ascii="Times New Roman" w:eastAsiaTheme="minorEastAsia" w:hAnsi="Times New Roman" w:cs="Times New Roman"/>
          <w:sz w:val="22"/>
          <w:szCs w:val="22"/>
        </w:rPr>
        <w:t xml:space="preserve">was significantly different from the </w:t>
      </w:r>
      <w:r w:rsidR="00E95BD1" w:rsidRPr="00254563">
        <w:rPr>
          <w:rFonts w:ascii="Times New Roman" w:eastAsiaTheme="minorEastAsia" w:hAnsi="Times New Roman" w:cs="Times New Roman"/>
          <w:sz w:val="22"/>
          <w:szCs w:val="22"/>
        </w:rPr>
        <w:t xml:space="preserve">baselines </w:t>
      </w:r>
      <w:r w:rsidR="0057239C" w:rsidRPr="00254563">
        <w:rPr>
          <w:rFonts w:ascii="Times New Roman" w:eastAsiaTheme="minorEastAsia" w:hAnsi="Times New Roman" w:cs="Times New Roman"/>
          <w:sz w:val="22"/>
          <w:szCs w:val="22"/>
        </w:rPr>
        <w:t>covered</w:t>
      </w:r>
      <w:r w:rsidR="00E95BD1" w:rsidRPr="00254563">
        <w:rPr>
          <w:rFonts w:ascii="Times New Roman" w:eastAsiaTheme="minorEastAsia" w:hAnsi="Times New Roman" w:cs="Times New Roman"/>
          <w:sz w:val="22"/>
          <w:szCs w:val="22"/>
        </w:rPr>
        <w:t xml:space="preserve"> in training data. </w:t>
      </w:r>
      <w:r w:rsidR="00180992" w:rsidRPr="00254563">
        <w:rPr>
          <w:rFonts w:ascii="Times New Roman" w:eastAsiaTheme="minorEastAsia" w:hAnsi="Times New Roman" w:cs="Times New Roman"/>
          <w:sz w:val="22"/>
          <w:szCs w:val="22"/>
        </w:rPr>
        <w:t>This agrees with</w:t>
      </w:r>
      <w:r w:rsidR="0046251F" w:rsidRPr="00254563">
        <w:rPr>
          <w:rFonts w:ascii="Times New Roman" w:eastAsiaTheme="minorEastAsia" w:hAnsi="Times New Roman" w:cs="Times New Roman"/>
          <w:sz w:val="22"/>
          <w:szCs w:val="22"/>
        </w:rPr>
        <w:t xml:space="preserve"> previous </w:t>
      </w:r>
      <w:r w:rsidR="00180992" w:rsidRPr="00254563">
        <w:rPr>
          <w:rFonts w:ascii="Times New Roman" w:eastAsiaTheme="minorEastAsia" w:hAnsi="Times New Roman" w:cs="Times New Roman"/>
          <w:sz w:val="22"/>
          <w:szCs w:val="22"/>
        </w:rPr>
        <w:t xml:space="preserve">studies in </w:t>
      </w:r>
      <w:r w:rsidR="0046251F" w:rsidRPr="00254563">
        <w:rPr>
          <w:rFonts w:ascii="Times New Roman" w:eastAsiaTheme="minorEastAsia" w:hAnsi="Times New Roman" w:cs="Times New Roman"/>
          <w:sz w:val="22"/>
          <w:szCs w:val="22"/>
        </w:rPr>
        <w:t>human</w:t>
      </w:r>
      <w:r w:rsidR="00180992" w:rsidRPr="00254563">
        <w:rPr>
          <w:rFonts w:ascii="Times New Roman" w:eastAsiaTheme="minorEastAsia" w:hAnsi="Times New Roman" w:cs="Times New Roman"/>
          <w:sz w:val="22"/>
          <w:szCs w:val="22"/>
        </w:rPr>
        <w:t>s</w:t>
      </w:r>
      <w:r w:rsidR="005B2B64" w:rsidRPr="00254563">
        <w:rPr>
          <w:rFonts w:ascii="Times New Roman" w:eastAsiaTheme="minorEastAsia" w:hAnsi="Times New Roman" w:cs="Times New Roman"/>
          <w:sz w:val="22"/>
          <w:szCs w:val="22"/>
        </w:rPr>
        <w:t xml:space="preserve"> </w:t>
      </w:r>
      <w:r w:rsidR="00180992" w:rsidRPr="00254563">
        <w:rPr>
          <w:rFonts w:ascii="Times New Roman" w:eastAsiaTheme="minorEastAsia" w:hAnsi="Times New Roman" w:cs="Times New Roman"/>
          <w:sz w:val="22"/>
          <w:szCs w:val="22"/>
        </w:rPr>
        <w:t xml:space="preserve">finding </w:t>
      </w:r>
      <w:r w:rsidR="009F1441" w:rsidRPr="00254563">
        <w:rPr>
          <w:rFonts w:ascii="Times New Roman" w:eastAsiaTheme="minorEastAsia" w:hAnsi="Times New Roman" w:cs="Times New Roman"/>
          <w:sz w:val="22"/>
          <w:szCs w:val="22"/>
        </w:rPr>
        <w:t xml:space="preserve">that </w:t>
      </w:r>
      <w:r w:rsidR="009F1441" w:rsidRPr="00254563">
        <w:rPr>
          <w:rFonts w:ascii="Times New Roman" w:hAnsi="Times New Roman" w:cs="Times New Roman"/>
          <w:sz w:val="22"/>
          <w:szCs w:val="22"/>
        </w:rPr>
        <w:t xml:space="preserve">the substantial inter-individual variation of gut microbiome </w:t>
      </w:r>
      <w:r w:rsidR="0046251F" w:rsidRPr="00254563">
        <w:rPr>
          <w:rFonts w:ascii="Times New Roman" w:hAnsi="Times New Roman" w:cs="Times New Roman"/>
          <w:sz w:val="22"/>
          <w:szCs w:val="22"/>
        </w:rPr>
        <w:t xml:space="preserve">could </w:t>
      </w:r>
      <w:r w:rsidR="009F1441" w:rsidRPr="00254563">
        <w:rPr>
          <w:rFonts w:ascii="Times New Roman" w:hAnsi="Times New Roman" w:cs="Times New Roman"/>
          <w:sz w:val="22"/>
          <w:szCs w:val="22"/>
        </w:rPr>
        <w:t>impede the predictive power of machine learning models</w:t>
      </w:r>
      <w:r w:rsidR="00180992" w:rsidRPr="00254563">
        <w:rPr>
          <w:rFonts w:ascii="Times New Roman" w:hAnsi="Times New Roman" w:cs="Times New Roman"/>
          <w:sz w:val="22"/>
          <w:szCs w:val="22"/>
        </w:rPr>
        <w:t xml:space="preserve"> </w:t>
      </w:r>
      <w:r w:rsidR="00180992" w:rsidRPr="000B5B26">
        <w:rPr>
          <w:rFonts w:ascii="Times New Roman" w:eastAsiaTheme="minorEastAsia" w:hAnsi="Times New Roman" w:cs="Times New Roman"/>
          <w:sz w:val="22"/>
          <w:szCs w:val="22"/>
        </w:rPr>
        <w:fldChar w:fldCharType="begin"/>
      </w:r>
      <w:r w:rsidR="00180992" w:rsidRPr="00254563">
        <w:rPr>
          <w:rFonts w:ascii="Times New Roman" w:eastAsiaTheme="minorEastAsia" w:hAnsi="Times New Roman" w:cs="Times New Roman"/>
          <w:sz w:val="22"/>
          <w:szCs w:val="22"/>
        </w:rPr>
        <w:instrText xml:space="preserve"> ADDIN NE.Ref.{2A63D6FE-44C3-4E3D-B475-C4081EA54835}</w:instrText>
      </w:r>
      <w:r w:rsidR="00180992" w:rsidRPr="000B5B26">
        <w:rPr>
          <w:rFonts w:ascii="Times New Roman" w:eastAsiaTheme="minorEastAsia" w:hAnsi="Times New Roman" w:cs="Times New Roman"/>
          <w:sz w:val="22"/>
          <w:szCs w:val="22"/>
          <w:rPrChange w:id="514" w:author="Chen Liao" w:date="2021-07-09T20:20:00Z">
            <w:rPr>
              <w:rFonts w:ascii="Times New Roman" w:eastAsiaTheme="minorEastAsia" w:hAnsi="Times New Roman" w:cs="Times New Roman"/>
              <w:sz w:val="22"/>
              <w:szCs w:val="22"/>
            </w:rPr>
          </w:rPrChange>
        </w:rPr>
        <w:fldChar w:fldCharType="separate"/>
      </w:r>
      <w:r w:rsidR="00180992" w:rsidRPr="00254563">
        <w:rPr>
          <w:rFonts w:ascii="Times New Roman" w:hAnsi="Times New Roman" w:cs="Times New Roman"/>
          <w:color w:val="080000"/>
          <w:sz w:val="22"/>
          <w:szCs w:val="22"/>
          <w:rPrChange w:id="515" w:author="Chen Liao" w:date="2021-07-09T20:20:00Z">
            <w:rPr>
              <w:rFonts w:hAnsiTheme="minorHAnsi"/>
              <w:color w:val="080000"/>
              <w:sz w:val="22"/>
              <w:szCs w:val="22"/>
            </w:rPr>
          </w:rPrChange>
        </w:rPr>
        <w:t>[41]</w:t>
      </w:r>
      <w:r w:rsidR="00180992" w:rsidRPr="000B5B26">
        <w:rPr>
          <w:rFonts w:ascii="Times New Roman" w:eastAsiaTheme="minorEastAsia" w:hAnsi="Times New Roman" w:cs="Times New Roman"/>
          <w:sz w:val="22"/>
          <w:szCs w:val="22"/>
        </w:rPr>
        <w:fldChar w:fldCharType="end"/>
      </w:r>
      <w:r w:rsidR="00180992" w:rsidRPr="00254563">
        <w:rPr>
          <w:rFonts w:ascii="Times New Roman" w:eastAsiaTheme="minorEastAsia" w:hAnsi="Times New Roman" w:cs="Times New Roman"/>
          <w:sz w:val="22"/>
          <w:szCs w:val="22"/>
        </w:rPr>
        <w:t>.</w:t>
      </w:r>
      <w:r w:rsidR="009F1441" w:rsidRPr="000B5B26">
        <w:rPr>
          <w:rFonts w:ascii="Times New Roman" w:hAnsi="Times New Roman" w:cs="Times New Roman"/>
          <w:sz w:val="22"/>
          <w:szCs w:val="22"/>
        </w:rPr>
        <w:t xml:space="preserve"> </w:t>
      </w:r>
    </w:p>
    <w:p w14:paraId="03534EF8" w14:textId="77777777" w:rsidR="00FA3C65" w:rsidRPr="00B72097" w:rsidRDefault="00FA3C65" w:rsidP="004071B6">
      <w:pPr>
        <w:spacing w:line="360" w:lineRule="auto"/>
        <w:jc w:val="both"/>
        <w:rPr>
          <w:rFonts w:eastAsiaTheme="minorEastAsia"/>
          <w:color w:val="000000" w:themeColor="text1"/>
          <w:sz w:val="22"/>
          <w:szCs w:val="22"/>
        </w:rPr>
      </w:pPr>
    </w:p>
    <w:p w14:paraId="6440799F" w14:textId="14BEE96E" w:rsidR="00E4493D" w:rsidRPr="00604CA4" w:rsidRDefault="00823F14" w:rsidP="004071B6">
      <w:pPr>
        <w:spacing w:line="360" w:lineRule="auto"/>
        <w:jc w:val="both"/>
        <w:rPr>
          <w:rFonts w:eastAsiaTheme="minorEastAsia"/>
          <w:b/>
          <w:bCs/>
          <w:sz w:val="22"/>
          <w:szCs w:val="22"/>
        </w:rPr>
      </w:pPr>
      <w:r w:rsidRPr="00B6149A">
        <w:rPr>
          <w:rFonts w:eastAsiaTheme="minorEastAsia"/>
          <w:b/>
          <w:bCs/>
          <w:color w:val="000000" w:themeColor="text1"/>
          <w:sz w:val="22"/>
          <w:szCs w:val="22"/>
        </w:rPr>
        <w:t>Response to</w:t>
      </w:r>
      <w:r w:rsidR="00C060DB" w:rsidRPr="00B6149A">
        <w:rPr>
          <w:rFonts w:eastAsiaTheme="minorEastAsia"/>
          <w:b/>
          <w:bCs/>
          <w:color w:val="000000" w:themeColor="text1"/>
          <w:sz w:val="22"/>
          <w:szCs w:val="22"/>
        </w:rPr>
        <w:t xml:space="preserve"> resistant starch </w:t>
      </w:r>
      <w:r w:rsidRPr="00C52D7C">
        <w:rPr>
          <w:rFonts w:eastAsiaTheme="minorEastAsia"/>
          <w:b/>
          <w:bCs/>
          <w:color w:val="000000" w:themeColor="text1"/>
          <w:sz w:val="22"/>
          <w:szCs w:val="22"/>
        </w:rPr>
        <w:t xml:space="preserve">validates model developed from response to </w:t>
      </w:r>
      <w:proofErr w:type="spellStart"/>
      <w:r w:rsidRPr="00C52D7C">
        <w:rPr>
          <w:rFonts w:eastAsiaTheme="minorEastAsia"/>
          <w:b/>
          <w:bCs/>
          <w:color w:val="000000" w:themeColor="text1"/>
          <w:sz w:val="22"/>
          <w:szCs w:val="22"/>
        </w:rPr>
        <w:t>innulin</w:t>
      </w:r>
      <w:proofErr w:type="spellEnd"/>
    </w:p>
    <w:p w14:paraId="4644BC99" w14:textId="5941F139" w:rsidR="00C202CD" w:rsidRPr="00254563" w:rsidRDefault="007250B3" w:rsidP="004071B6">
      <w:pPr>
        <w:spacing w:line="360" w:lineRule="auto"/>
        <w:ind w:firstLine="720"/>
        <w:jc w:val="both"/>
        <w:rPr>
          <w:color w:val="000000" w:themeColor="text1"/>
          <w:sz w:val="22"/>
          <w:szCs w:val="22"/>
        </w:rPr>
      </w:pPr>
      <w:r w:rsidRPr="00254563">
        <w:rPr>
          <w:rFonts w:eastAsia="SimSun"/>
          <w:color w:val="000000" w:themeColor="text1"/>
          <w:sz w:val="22"/>
          <w:szCs w:val="22"/>
        </w:rPr>
        <w:t xml:space="preserve">To </w:t>
      </w:r>
      <w:r w:rsidR="00E95BD1" w:rsidRPr="00254563">
        <w:rPr>
          <w:rFonts w:eastAsia="SimSun"/>
          <w:color w:val="000000" w:themeColor="text1"/>
          <w:sz w:val="22"/>
          <w:szCs w:val="22"/>
        </w:rPr>
        <w:t>study</w:t>
      </w:r>
      <w:r w:rsidRPr="00254563">
        <w:rPr>
          <w:rFonts w:eastAsia="SimSun"/>
          <w:color w:val="000000" w:themeColor="text1"/>
          <w:sz w:val="22"/>
          <w:szCs w:val="22"/>
        </w:rPr>
        <w:t xml:space="preserve"> </w:t>
      </w:r>
      <w:r w:rsidR="00E95BD1" w:rsidRPr="00254563">
        <w:rPr>
          <w:rFonts w:eastAsia="SimSun"/>
          <w:color w:val="000000" w:themeColor="text1"/>
          <w:sz w:val="22"/>
          <w:szCs w:val="22"/>
        </w:rPr>
        <w:t xml:space="preserve">whether </w:t>
      </w:r>
      <w:r w:rsidR="001C51B4" w:rsidRPr="00254563">
        <w:rPr>
          <w:rFonts w:eastAsia="SimSun"/>
          <w:color w:val="000000" w:themeColor="text1"/>
          <w:sz w:val="22"/>
          <w:szCs w:val="22"/>
        </w:rPr>
        <w:t xml:space="preserve">our ecological framework </w:t>
      </w:r>
      <w:r w:rsidRPr="00254563">
        <w:rPr>
          <w:rFonts w:eastAsia="SimSun"/>
          <w:color w:val="000000" w:themeColor="text1"/>
          <w:sz w:val="22"/>
          <w:szCs w:val="22"/>
        </w:rPr>
        <w:t xml:space="preserve">can be generalized to </w:t>
      </w:r>
      <w:r w:rsidR="001C51B4" w:rsidRPr="00254563">
        <w:rPr>
          <w:rFonts w:eastAsia="SimSun"/>
          <w:color w:val="000000" w:themeColor="text1"/>
          <w:sz w:val="22"/>
          <w:szCs w:val="22"/>
        </w:rPr>
        <w:t xml:space="preserve">study the dynamical responses of gut microbiota to </w:t>
      </w:r>
      <w:r w:rsidR="00D76EA1" w:rsidRPr="00254563">
        <w:rPr>
          <w:rFonts w:eastAsia="SimSun"/>
          <w:color w:val="000000" w:themeColor="text1"/>
          <w:sz w:val="22"/>
          <w:szCs w:val="22"/>
        </w:rPr>
        <w:t xml:space="preserve">other </w:t>
      </w:r>
      <w:r w:rsidRPr="00254563">
        <w:rPr>
          <w:rFonts w:eastAsia="SimSun"/>
          <w:color w:val="000000" w:themeColor="text1"/>
          <w:sz w:val="22"/>
          <w:szCs w:val="22"/>
        </w:rPr>
        <w:t xml:space="preserve">dietary fibers, we </w:t>
      </w:r>
      <w:r w:rsidR="00E94AF6" w:rsidRPr="00254563">
        <w:rPr>
          <w:rFonts w:eastAsia="SimSun"/>
          <w:color w:val="000000" w:themeColor="text1"/>
          <w:sz w:val="22"/>
          <w:szCs w:val="22"/>
        </w:rPr>
        <w:t>administered resistant starch</w:t>
      </w:r>
      <w:r w:rsidR="002179FB" w:rsidRPr="00254563">
        <w:rPr>
          <w:rFonts w:eastAsia="SimSun"/>
          <w:color w:val="000000" w:themeColor="text1"/>
          <w:sz w:val="22"/>
          <w:szCs w:val="22"/>
        </w:rPr>
        <w:t xml:space="preserve"> from maize </w:t>
      </w:r>
      <w:r w:rsidR="00E94AF6" w:rsidRPr="00254563">
        <w:rPr>
          <w:rFonts w:eastAsia="SimSun"/>
          <w:color w:val="000000" w:themeColor="text1"/>
          <w:sz w:val="22"/>
          <w:szCs w:val="22"/>
        </w:rPr>
        <w:t>to mice from the same four vendors</w:t>
      </w:r>
      <w:r w:rsidRPr="00254563">
        <w:rPr>
          <w:rFonts w:eastAsia="SimSun"/>
          <w:color w:val="000000" w:themeColor="text1"/>
          <w:sz w:val="22"/>
          <w:szCs w:val="22"/>
        </w:rPr>
        <w:t xml:space="preserve"> following the same experimental procedure</w:t>
      </w:r>
      <w:r w:rsidR="002179FB" w:rsidRPr="00254563">
        <w:rPr>
          <w:rFonts w:eastAsia="SimSun"/>
          <w:color w:val="000000" w:themeColor="text1"/>
          <w:sz w:val="22"/>
          <w:szCs w:val="22"/>
        </w:rPr>
        <w:t xml:space="preserve"> (</w:t>
      </w:r>
      <w:ins w:id="516" w:author="Chen Liao" w:date="2021-07-11T12:01:00Z">
        <w:r w:rsidR="008B4871">
          <w:rPr>
            <w:rFonts w:eastAsia="SimSun"/>
            <w:color w:val="000000" w:themeColor="text1"/>
            <w:sz w:val="22"/>
            <w:szCs w:val="22"/>
          </w:rPr>
          <w:t xml:space="preserve">see </w:t>
        </w:r>
      </w:ins>
      <w:r w:rsidR="002179FB" w:rsidRPr="008B4871">
        <w:rPr>
          <w:rFonts w:eastAsia="SimSun"/>
          <w:b/>
          <w:bCs/>
          <w:color w:val="000000" w:themeColor="text1"/>
          <w:sz w:val="22"/>
          <w:szCs w:val="22"/>
        </w:rPr>
        <w:t>Methods, Fig. 1B</w:t>
      </w:r>
      <w:r w:rsidR="002179FB" w:rsidRPr="008B4871">
        <w:rPr>
          <w:rFonts w:eastAsia="SimSun"/>
          <w:color w:val="000000" w:themeColor="text1"/>
          <w:sz w:val="22"/>
          <w:szCs w:val="22"/>
        </w:rPr>
        <w:t>)</w:t>
      </w:r>
      <w:r w:rsidR="00E94AF6" w:rsidRPr="008B4871">
        <w:rPr>
          <w:rFonts w:eastAsia="SimSun"/>
          <w:color w:val="000000" w:themeColor="text1"/>
          <w:sz w:val="22"/>
          <w:szCs w:val="22"/>
        </w:rPr>
        <w:t>.</w:t>
      </w:r>
      <w:r w:rsidR="00C202CD" w:rsidRPr="008B4871">
        <w:rPr>
          <w:rFonts w:eastAsia="SimSun"/>
          <w:color w:val="000000" w:themeColor="text1"/>
          <w:sz w:val="22"/>
          <w:szCs w:val="22"/>
        </w:rPr>
        <w:t xml:space="preserve"> Compared to inulin, resistant starch stimu</w:t>
      </w:r>
      <w:r w:rsidR="00C202CD" w:rsidRPr="00F45F05">
        <w:rPr>
          <w:rFonts w:eastAsia="SimSun"/>
          <w:color w:val="000000" w:themeColor="text1"/>
          <w:sz w:val="22"/>
          <w:szCs w:val="22"/>
        </w:rPr>
        <w:t>lated milder changes in the bacterial load (</w:t>
      </w:r>
      <w:r w:rsidR="00C202CD" w:rsidRPr="00F45F05">
        <w:rPr>
          <w:rFonts w:eastAsia="SimSun"/>
          <w:b/>
          <w:bCs/>
          <w:color w:val="000000" w:themeColor="text1"/>
          <w:sz w:val="22"/>
          <w:szCs w:val="22"/>
        </w:rPr>
        <w:t>Fig. 6</w:t>
      </w:r>
      <w:r w:rsidR="00EE7509" w:rsidRPr="00F45F05">
        <w:rPr>
          <w:rFonts w:eastAsia="SimSun"/>
          <w:b/>
          <w:bCs/>
          <w:color w:val="000000" w:themeColor="text1"/>
          <w:sz w:val="22"/>
          <w:szCs w:val="22"/>
        </w:rPr>
        <w:t>A</w:t>
      </w:r>
      <w:r w:rsidR="00C202CD" w:rsidRPr="00604CA4">
        <w:rPr>
          <w:rFonts w:eastAsia="SimSun"/>
          <w:color w:val="000000" w:themeColor="text1"/>
          <w:sz w:val="22"/>
          <w:szCs w:val="22"/>
        </w:rPr>
        <w:t>),</w:t>
      </w:r>
      <w:r w:rsidR="00EE7509" w:rsidRPr="00F9345B">
        <w:rPr>
          <w:rFonts w:eastAsia="SimSun"/>
          <w:color w:val="000000" w:themeColor="text1"/>
          <w:sz w:val="22"/>
          <w:szCs w:val="22"/>
        </w:rPr>
        <w:t xml:space="preserve"> gut microbiota composition (</w:t>
      </w:r>
      <w:r w:rsidR="00EE7509" w:rsidRPr="00254563">
        <w:rPr>
          <w:rFonts w:eastAsia="SimSun"/>
          <w:b/>
          <w:bCs/>
          <w:color w:val="000000" w:themeColor="text1"/>
          <w:sz w:val="22"/>
          <w:szCs w:val="22"/>
        </w:rPr>
        <w:t xml:space="preserve">Fig. </w:t>
      </w:r>
      <w:r w:rsidR="00EE7509" w:rsidRPr="00254563">
        <w:rPr>
          <w:rFonts w:eastAsia="SimSun"/>
          <w:b/>
          <w:bCs/>
          <w:color w:val="000000" w:themeColor="text1"/>
          <w:sz w:val="22"/>
          <w:szCs w:val="22"/>
        </w:rPr>
        <w:lastRenderedPageBreak/>
        <w:t>6B</w:t>
      </w:r>
      <w:r w:rsidR="00EE7509" w:rsidRPr="00254563">
        <w:rPr>
          <w:rFonts w:eastAsia="SimSun"/>
          <w:color w:val="000000" w:themeColor="text1"/>
          <w:sz w:val="22"/>
          <w:szCs w:val="22"/>
        </w:rPr>
        <w:t xml:space="preserve">), </w:t>
      </w:r>
      <w:del w:id="517" w:author="Chen Liao" w:date="2021-07-11T12:01:00Z">
        <w:r w:rsidR="00C202CD" w:rsidRPr="00254563" w:rsidDel="00F45F05">
          <w:rPr>
            <w:rFonts w:eastAsia="SimSun"/>
            <w:color w:val="000000" w:themeColor="text1"/>
            <w:sz w:val="22"/>
            <w:szCs w:val="22"/>
          </w:rPr>
          <w:delText xml:space="preserve"> </w:delText>
        </w:r>
      </w:del>
      <w:r w:rsidR="00C202CD" w:rsidRPr="00254563">
        <w:rPr>
          <w:rFonts w:eastAsia="SimSun"/>
          <w:color w:val="000000" w:themeColor="text1"/>
          <w:sz w:val="22"/>
          <w:szCs w:val="22"/>
        </w:rPr>
        <w:t>and SCFAs production (</w:t>
      </w:r>
      <w:r w:rsidR="00C202CD" w:rsidRPr="00254563">
        <w:rPr>
          <w:rFonts w:eastAsia="SimSun"/>
          <w:b/>
          <w:bCs/>
          <w:color w:val="000000" w:themeColor="text1"/>
          <w:sz w:val="22"/>
          <w:szCs w:val="22"/>
        </w:rPr>
        <w:t>Fig. 6C</w:t>
      </w:r>
      <w:r w:rsidR="00C202CD" w:rsidRPr="00254563">
        <w:rPr>
          <w:rFonts w:eastAsia="SimSun"/>
          <w:color w:val="000000" w:themeColor="text1"/>
          <w:sz w:val="22"/>
          <w:szCs w:val="22"/>
        </w:rPr>
        <w:t xml:space="preserve">). </w:t>
      </w:r>
      <w:r w:rsidR="001C51B4" w:rsidRPr="00254563">
        <w:rPr>
          <w:rFonts w:eastAsia="SimSun"/>
          <w:color w:val="000000" w:themeColor="text1"/>
          <w:sz w:val="22"/>
          <w:szCs w:val="22"/>
        </w:rPr>
        <w:t xml:space="preserve">Under resistant starch intervention, </w:t>
      </w:r>
      <w:ins w:id="518" w:author="Chen Liao" w:date="2021-07-11T12:02:00Z">
        <w:r w:rsidR="00977940">
          <w:rPr>
            <w:rFonts w:eastAsia="SimSun"/>
            <w:color w:val="000000" w:themeColor="text1"/>
            <w:sz w:val="22"/>
            <w:szCs w:val="22"/>
          </w:rPr>
          <w:t xml:space="preserve">we identified </w:t>
        </w:r>
      </w:ins>
      <w:del w:id="519" w:author="Chen Liao" w:date="2021-07-10T22:25:00Z">
        <w:r w:rsidR="000E3FDE" w:rsidRPr="00254563" w:rsidDel="00380E2A">
          <w:rPr>
            <w:rFonts w:eastAsia="SimSun"/>
            <w:color w:val="000000" w:themeColor="text1"/>
            <w:sz w:val="22"/>
            <w:szCs w:val="22"/>
          </w:rPr>
          <w:delText>2</w:delText>
        </w:r>
        <w:r w:rsidR="004F6147" w:rsidRPr="00254563" w:rsidDel="00380E2A">
          <w:rPr>
            <w:rFonts w:eastAsia="SimSun"/>
            <w:color w:val="000000" w:themeColor="text1"/>
            <w:sz w:val="22"/>
            <w:szCs w:val="22"/>
          </w:rPr>
          <w:delText xml:space="preserve">7 bacterial taxa were </w:delText>
        </w:r>
        <w:r w:rsidR="001C51B4" w:rsidRPr="00254563" w:rsidDel="00380E2A">
          <w:rPr>
            <w:rFonts w:eastAsia="SimSun"/>
            <w:color w:val="000000" w:themeColor="text1"/>
            <w:sz w:val="22"/>
            <w:szCs w:val="22"/>
          </w:rPr>
          <w:delText xml:space="preserve">identified </w:delText>
        </w:r>
        <w:r w:rsidR="004F6147" w:rsidRPr="00254563" w:rsidDel="00380E2A">
          <w:rPr>
            <w:rFonts w:eastAsia="SimSun"/>
            <w:color w:val="000000" w:themeColor="text1"/>
            <w:sz w:val="22"/>
            <w:szCs w:val="22"/>
          </w:rPr>
          <w:delText xml:space="preserve">as </w:delText>
        </w:r>
        <w:r w:rsidR="001C51B4" w:rsidRPr="00254563" w:rsidDel="00380E2A">
          <w:rPr>
            <w:rFonts w:eastAsia="SimSun"/>
            <w:color w:val="000000" w:themeColor="text1"/>
            <w:sz w:val="22"/>
            <w:szCs w:val="22"/>
          </w:rPr>
          <w:delText xml:space="preserve">“generic </w:delText>
        </w:r>
        <w:r w:rsidR="004F6147" w:rsidRPr="00254563" w:rsidDel="00380E2A">
          <w:rPr>
            <w:rFonts w:eastAsia="SimSun"/>
            <w:color w:val="000000" w:themeColor="text1"/>
            <w:sz w:val="22"/>
            <w:szCs w:val="22"/>
          </w:rPr>
          <w:delText>responders</w:delText>
        </w:r>
        <w:r w:rsidR="001C51B4" w:rsidRPr="00254563" w:rsidDel="00380E2A">
          <w:rPr>
            <w:rFonts w:eastAsia="SimSun"/>
            <w:color w:val="000000" w:themeColor="text1"/>
            <w:sz w:val="22"/>
            <w:szCs w:val="22"/>
          </w:rPr>
          <w:delText>”</w:delText>
        </w:r>
        <w:r w:rsidR="005367FF" w:rsidRPr="00254563" w:rsidDel="00380E2A">
          <w:rPr>
            <w:rFonts w:eastAsia="SimSun"/>
            <w:color w:val="000000" w:themeColor="text1"/>
            <w:sz w:val="22"/>
            <w:szCs w:val="22"/>
          </w:rPr>
          <w:delText xml:space="preserve"> (</w:delText>
        </w:r>
        <w:r w:rsidR="005367FF" w:rsidRPr="00254563" w:rsidDel="00380E2A">
          <w:rPr>
            <w:rFonts w:eastAsia="SimSun"/>
            <w:b/>
            <w:bCs/>
            <w:color w:val="000000" w:themeColor="text1"/>
            <w:sz w:val="22"/>
            <w:szCs w:val="22"/>
          </w:rPr>
          <w:delText xml:space="preserve">Table </w:delText>
        </w:r>
        <w:r w:rsidR="0004579F" w:rsidRPr="00254563" w:rsidDel="00380E2A">
          <w:rPr>
            <w:rFonts w:eastAsia="SimSun"/>
            <w:b/>
            <w:bCs/>
            <w:color w:val="000000" w:themeColor="text1"/>
            <w:sz w:val="22"/>
            <w:szCs w:val="22"/>
          </w:rPr>
          <w:delText>S2</w:delText>
        </w:r>
        <w:r w:rsidR="005367FF" w:rsidRPr="00254563" w:rsidDel="00380E2A">
          <w:rPr>
            <w:rFonts w:eastAsia="SimSun"/>
            <w:color w:val="000000" w:themeColor="text1"/>
            <w:sz w:val="22"/>
            <w:szCs w:val="22"/>
          </w:rPr>
          <w:delText>)</w:delText>
        </w:r>
        <w:r w:rsidR="004F6147" w:rsidRPr="00254563" w:rsidDel="00380E2A">
          <w:rPr>
            <w:rFonts w:eastAsia="SimSun"/>
            <w:color w:val="000000" w:themeColor="text1"/>
            <w:sz w:val="22"/>
            <w:szCs w:val="22"/>
          </w:rPr>
          <w:delText xml:space="preserve">, among which </w:delText>
        </w:r>
        <w:r w:rsidR="006B4E51" w:rsidRPr="00254563" w:rsidDel="00380E2A">
          <w:rPr>
            <w:rFonts w:eastAsia="SimSun"/>
            <w:i/>
            <w:iCs/>
            <w:color w:val="000000" w:themeColor="text1"/>
            <w:sz w:val="22"/>
            <w:szCs w:val="22"/>
          </w:rPr>
          <w:delText xml:space="preserve">un. </w:delText>
        </w:r>
      </w:del>
      <w:proofErr w:type="spellStart"/>
      <w:r w:rsidR="006B4E51" w:rsidRPr="00254563">
        <w:rPr>
          <w:i/>
          <w:iCs/>
          <w:color w:val="000000" w:themeColor="text1"/>
          <w:sz w:val="22"/>
          <w:szCs w:val="22"/>
        </w:rPr>
        <w:t>Faecalibaculum</w:t>
      </w:r>
      <w:proofErr w:type="spellEnd"/>
      <w:r w:rsidR="006B4E51" w:rsidRPr="00254563">
        <w:rPr>
          <w:rFonts w:eastAsia="SimSun"/>
          <w:color w:val="000000" w:themeColor="text1"/>
          <w:sz w:val="22"/>
          <w:szCs w:val="22"/>
        </w:rPr>
        <w:t xml:space="preserve"> and</w:t>
      </w:r>
      <w:del w:id="520" w:author="Chen Liao" w:date="2021-07-10T22:25:00Z">
        <w:r w:rsidR="006B4E51" w:rsidRPr="00254563" w:rsidDel="00380E2A">
          <w:rPr>
            <w:rFonts w:eastAsia="SimSun"/>
            <w:color w:val="000000" w:themeColor="text1"/>
            <w:sz w:val="22"/>
            <w:szCs w:val="22"/>
          </w:rPr>
          <w:delText xml:space="preserve"> </w:delText>
        </w:r>
        <w:r w:rsidR="006B4E51" w:rsidRPr="00254563" w:rsidDel="00380E2A">
          <w:rPr>
            <w:rFonts w:eastAsia="SimSun"/>
            <w:i/>
            <w:iCs/>
            <w:color w:val="000000" w:themeColor="text1"/>
            <w:sz w:val="22"/>
            <w:szCs w:val="22"/>
          </w:rPr>
          <w:delText>un.</w:delText>
        </w:r>
      </w:del>
      <w:r w:rsidR="006B4E51" w:rsidRPr="00254563">
        <w:rPr>
          <w:rFonts w:eastAsia="SimSun"/>
          <w:i/>
          <w:iCs/>
          <w:color w:val="000000" w:themeColor="text1"/>
          <w:sz w:val="22"/>
          <w:szCs w:val="22"/>
        </w:rPr>
        <w:t xml:space="preserve"> </w:t>
      </w:r>
      <w:proofErr w:type="spellStart"/>
      <w:r w:rsidR="006B4E51" w:rsidRPr="00254563">
        <w:rPr>
          <w:i/>
          <w:iCs/>
          <w:color w:val="000000" w:themeColor="text1"/>
          <w:sz w:val="22"/>
          <w:szCs w:val="22"/>
        </w:rPr>
        <w:t>Muribaculaceae</w:t>
      </w:r>
      <w:proofErr w:type="spellEnd"/>
      <w:r w:rsidR="002179FB" w:rsidRPr="00254563">
        <w:rPr>
          <w:rFonts w:eastAsia="SimSun"/>
          <w:color w:val="000000" w:themeColor="text1"/>
          <w:sz w:val="22"/>
          <w:szCs w:val="22"/>
        </w:rPr>
        <w:t xml:space="preserve"> </w:t>
      </w:r>
      <w:del w:id="521" w:author="Chen Liao" w:date="2021-07-11T12:02:00Z">
        <w:r w:rsidR="000E3FDE" w:rsidRPr="00254563" w:rsidDel="00977940">
          <w:rPr>
            <w:rFonts w:eastAsia="SimSun"/>
            <w:color w:val="000000" w:themeColor="text1"/>
            <w:sz w:val="22"/>
            <w:szCs w:val="22"/>
          </w:rPr>
          <w:delText xml:space="preserve">were </w:delText>
        </w:r>
        <w:r w:rsidR="004F6147" w:rsidRPr="00254563" w:rsidDel="00977940">
          <w:rPr>
            <w:rFonts w:eastAsia="SimSun"/>
            <w:color w:val="000000" w:themeColor="text1"/>
            <w:sz w:val="22"/>
            <w:szCs w:val="22"/>
          </w:rPr>
          <w:delText xml:space="preserve">inferred </w:delText>
        </w:r>
      </w:del>
      <w:r w:rsidR="00931C59" w:rsidRPr="00254563">
        <w:rPr>
          <w:rFonts w:eastAsia="SimSun"/>
          <w:color w:val="000000" w:themeColor="text1"/>
          <w:sz w:val="22"/>
          <w:szCs w:val="22"/>
        </w:rPr>
        <w:t xml:space="preserve">as </w:t>
      </w:r>
      <w:r w:rsidR="001C51B4" w:rsidRPr="00254563">
        <w:rPr>
          <w:rFonts w:eastAsia="SimSun"/>
          <w:color w:val="000000" w:themeColor="text1"/>
          <w:sz w:val="22"/>
          <w:szCs w:val="22"/>
        </w:rPr>
        <w:t xml:space="preserve">“primary </w:t>
      </w:r>
      <w:r w:rsidR="004F6147" w:rsidRPr="00254563">
        <w:rPr>
          <w:rFonts w:eastAsia="SimSun"/>
          <w:color w:val="000000" w:themeColor="text1"/>
          <w:sz w:val="22"/>
          <w:szCs w:val="22"/>
        </w:rPr>
        <w:t>degraders</w:t>
      </w:r>
      <w:r w:rsidR="001C51B4" w:rsidRPr="00254563">
        <w:rPr>
          <w:rFonts w:eastAsia="SimSun"/>
          <w:color w:val="000000" w:themeColor="text1"/>
          <w:sz w:val="22"/>
          <w:szCs w:val="22"/>
        </w:rPr>
        <w:t>”</w:t>
      </w:r>
      <w:r w:rsidR="00931C59" w:rsidRPr="00254563">
        <w:rPr>
          <w:rFonts w:eastAsia="SimSun"/>
          <w:color w:val="000000" w:themeColor="text1"/>
          <w:sz w:val="22"/>
          <w:szCs w:val="22"/>
        </w:rPr>
        <w:t xml:space="preserve"> </w:t>
      </w:r>
      <w:del w:id="522" w:author="Chen Liao" w:date="2021-07-11T12:02:00Z">
        <w:r w:rsidR="001C51B4" w:rsidRPr="00254563" w:rsidDel="00977940">
          <w:rPr>
            <w:rFonts w:eastAsia="SimSun"/>
            <w:color w:val="000000" w:themeColor="text1"/>
            <w:sz w:val="22"/>
            <w:szCs w:val="22"/>
          </w:rPr>
          <w:delText>by gLV model</w:delText>
        </w:r>
        <w:r w:rsidR="00931C59" w:rsidRPr="00254563" w:rsidDel="00977940">
          <w:rPr>
            <w:rFonts w:eastAsia="SimSun"/>
            <w:color w:val="000000" w:themeColor="text1"/>
            <w:sz w:val="22"/>
            <w:szCs w:val="22"/>
          </w:rPr>
          <w:delText xml:space="preserve"> </w:delText>
        </w:r>
      </w:del>
      <w:r w:rsidR="00931C59" w:rsidRPr="00254563">
        <w:rPr>
          <w:rFonts w:eastAsia="SimSun"/>
          <w:color w:val="000000" w:themeColor="text1"/>
          <w:sz w:val="22"/>
          <w:szCs w:val="22"/>
        </w:rPr>
        <w:t>(</w:t>
      </w:r>
      <w:r w:rsidR="00931C59" w:rsidRPr="00254563">
        <w:rPr>
          <w:rFonts w:eastAsia="SimSun"/>
          <w:b/>
          <w:bCs/>
          <w:color w:val="000000" w:themeColor="text1"/>
          <w:sz w:val="22"/>
          <w:szCs w:val="22"/>
        </w:rPr>
        <w:t>Fig. 6D</w:t>
      </w:r>
      <w:r w:rsidR="001C51B4" w:rsidRPr="00254563">
        <w:rPr>
          <w:rFonts w:eastAsia="SimSun"/>
          <w:b/>
          <w:bCs/>
          <w:color w:val="000000" w:themeColor="text1"/>
          <w:sz w:val="22"/>
          <w:szCs w:val="22"/>
        </w:rPr>
        <w:t xml:space="preserve">, </w:t>
      </w:r>
      <w:r w:rsidR="00E451CB" w:rsidRPr="00254563">
        <w:rPr>
          <w:rFonts w:eastAsia="SimSun"/>
          <w:color w:val="000000" w:themeColor="text1"/>
          <w:sz w:val="22"/>
          <w:szCs w:val="22"/>
        </w:rPr>
        <w:t xml:space="preserve">see </w:t>
      </w:r>
      <w:r w:rsidR="001C51B4" w:rsidRPr="00254563">
        <w:rPr>
          <w:b/>
          <w:bCs/>
          <w:color w:val="000000" w:themeColor="text1"/>
          <w:sz w:val="22"/>
          <w:szCs w:val="22"/>
        </w:rPr>
        <w:t xml:space="preserve">Table </w:t>
      </w:r>
      <w:del w:id="523" w:author="Chen Liao" w:date="2021-07-11T12:02:00Z">
        <w:r w:rsidR="001C51B4" w:rsidRPr="00254563" w:rsidDel="00904F6E">
          <w:rPr>
            <w:b/>
            <w:bCs/>
            <w:color w:val="000000" w:themeColor="text1"/>
            <w:sz w:val="22"/>
            <w:szCs w:val="22"/>
          </w:rPr>
          <w:delText>S3</w:delText>
        </w:r>
        <w:r w:rsidR="00E451CB" w:rsidRPr="00254563" w:rsidDel="00904F6E">
          <w:rPr>
            <w:b/>
            <w:bCs/>
            <w:color w:val="000000" w:themeColor="text1"/>
            <w:sz w:val="22"/>
            <w:szCs w:val="22"/>
          </w:rPr>
          <w:delText xml:space="preserve"> </w:delText>
        </w:r>
      </w:del>
      <w:ins w:id="524" w:author="Chen Liao" w:date="2021-07-11T12:02:00Z">
        <w:r w:rsidR="00904F6E" w:rsidRPr="00254563">
          <w:rPr>
            <w:b/>
            <w:bCs/>
            <w:color w:val="000000" w:themeColor="text1"/>
            <w:sz w:val="22"/>
            <w:szCs w:val="22"/>
          </w:rPr>
          <w:t>S</w:t>
        </w:r>
        <w:r w:rsidR="00904F6E">
          <w:rPr>
            <w:b/>
            <w:bCs/>
            <w:color w:val="000000" w:themeColor="text1"/>
            <w:sz w:val="22"/>
            <w:szCs w:val="22"/>
          </w:rPr>
          <w:t>1</w:t>
        </w:r>
        <w:r w:rsidR="00904F6E" w:rsidRPr="00904F6E">
          <w:rPr>
            <w:b/>
            <w:bCs/>
            <w:color w:val="000000" w:themeColor="text1"/>
            <w:sz w:val="22"/>
            <w:szCs w:val="22"/>
          </w:rPr>
          <w:t xml:space="preserve"> </w:t>
        </w:r>
      </w:ins>
      <w:r w:rsidR="00E451CB" w:rsidRPr="00977940">
        <w:rPr>
          <w:color w:val="000000" w:themeColor="text1"/>
          <w:sz w:val="22"/>
          <w:szCs w:val="22"/>
        </w:rPr>
        <w:t xml:space="preserve">for </w:t>
      </w:r>
      <w:r w:rsidR="00ED51CE" w:rsidRPr="00977940">
        <w:rPr>
          <w:color w:val="000000" w:themeColor="text1"/>
          <w:sz w:val="22"/>
          <w:szCs w:val="22"/>
        </w:rPr>
        <w:t xml:space="preserve">genetic evidence from </w:t>
      </w:r>
      <w:r w:rsidR="00E451CB" w:rsidRPr="00977940">
        <w:rPr>
          <w:color w:val="000000" w:themeColor="text1"/>
          <w:sz w:val="22"/>
          <w:szCs w:val="22"/>
        </w:rPr>
        <w:t>literature</w:t>
      </w:r>
      <w:r w:rsidR="00931C59" w:rsidRPr="00604CA4">
        <w:rPr>
          <w:rFonts w:eastAsia="SimSun"/>
          <w:color w:val="000000" w:themeColor="text1"/>
          <w:sz w:val="22"/>
          <w:szCs w:val="22"/>
        </w:rPr>
        <w:t>)</w:t>
      </w:r>
      <w:ins w:id="525" w:author="Chen Liao" w:date="2021-07-10T22:25:00Z">
        <w:r w:rsidR="00380E2A">
          <w:rPr>
            <w:rFonts w:eastAsia="SimSun"/>
            <w:color w:val="000000" w:themeColor="text1"/>
            <w:sz w:val="22"/>
            <w:szCs w:val="22"/>
          </w:rPr>
          <w:t xml:space="preserve"> and </w:t>
        </w:r>
        <w:r w:rsidR="00380E2A" w:rsidRPr="001F2418">
          <w:rPr>
            <w:rFonts w:eastAsia="SimSun"/>
            <w:color w:val="000000" w:themeColor="text1"/>
            <w:sz w:val="22"/>
            <w:szCs w:val="22"/>
          </w:rPr>
          <w:t>2</w:t>
        </w:r>
        <w:r w:rsidR="00380E2A">
          <w:rPr>
            <w:rFonts w:eastAsia="SimSun"/>
            <w:color w:val="000000" w:themeColor="text1"/>
            <w:sz w:val="22"/>
            <w:szCs w:val="22"/>
          </w:rPr>
          <w:t>5</w:t>
        </w:r>
        <w:r w:rsidR="00380E2A" w:rsidRPr="001F2418">
          <w:rPr>
            <w:rFonts w:eastAsia="SimSun"/>
            <w:color w:val="000000" w:themeColor="text1"/>
            <w:sz w:val="22"/>
            <w:szCs w:val="22"/>
          </w:rPr>
          <w:t xml:space="preserve"> </w:t>
        </w:r>
        <w:r w:rsidR="00380E2A">
          <w:rPr>
            <w:rFonts w:eastAsia="SimSun"/>
            <w:color w:val="000000" w:themeColor="text1"/>
            <w:sz w:val="22"/>
            <w:szCs w:val="22"/>
          </w:rPr>
          <w:t xml:space="preserve">additional </w:t>
        </w:r>
        <w:r w:rsidR="00380E2A" w:rsidRPr="001F2418">
          <w:rPr>
            <w:rFonts w:eastAsia="SimSun"/>
            <w:color w:val="000000" w:themeColor="text1"/>
            <w:sz w:val="22"/>
            <w:szCs w:val="22"/>
          </w:rPr>
          <w:t>bacterial taxa as “generic responders” (</w:t>
        </w:r>
        <w:r w:rsidR="00380E2A" w:rsidRPr="001F2418">
          <w:rPr>
            <w:rFonts w:eastAsia="SimSun"/>
            <w:b/>
            <w:bCs/>
            <w:color w:val="000000" w:themeColor="text1"/>
            <w:sz w:val="22"/>
            <w:szCs w:val="22"/>
          </w:rPr>
          <w:t>Table S</w:t>
        </w:r>
      </w:ins>
      <w:ins w:id="526" w:author="Chen Liao" w:date="2021-07-11T12:03:00Z">
        <w:r w:rsidR="00117CE9">
          <w:rPr>
            <w:rFonts w:eastAsia="SimSun"/>
            <w:b/>
            <w:bCs/>
            <w:color w:val="000000" w:themeColor="text1"/>
            <w:sz w:val="22"/>
            <w:szCs w:val="22"/>
          </w:rPr>
          <w:t>3</w:t>
        </w:r>
      </w:ins>
      <w:ins w:id="527" w:author="Chen Liao" w:date="2021-07-10T22:25:00Z">
        <w:r w:rsidR="00380E2A" w:rsidRPr="001F2418">
          <w:rPr>
            <w:rFonts w:eastAsia="SimSun"/>
            <w:color w:val="000000" w:themeColor="text1"/>
            <w:sz w:val="22"/>
            <w:szCs w:val="22"/>
          </w:rPr>
          <w:t>)</w:t>
        </w:r>
      </w:ins>
      <w:r w:rsidR="000E3FDE" w:rsidRPr="00380E2A">
        <w:rPr>
          <w:rFonts w:eastAsia="SimSun"/>
          <w:color w:val="000000" w:themeColor="text1"/>
          <w:sz w:val="22"/>
          <w:szCs w:val="22"/>
        </w:rPr>
        <w:t>.</w:t>
      </w:r>
      <w:r w:rsidR="002A265A" w:rsidRPr="00380E2A">
        <w:rPr>
          <w:rFonts w:eastAsia="SimSun"/>
          <w:color w:val="000000" w:themeColor="text1"/>
          <w:sz w:val="22"/>
          <w:szCs w:val="22"/>
        </w:rPr>
        <w:t xml:space="preserve"> </w:t>
      </w:r>
      <w:r w:rsidR="001C51B4" w:rsidRPr="00380E2A">
        <w:rPr>
          <w:rFonts w:eastAsia="SimSun"/>
          <w:color w:val="000000" w:themeColor="text1"/>
          <w:sz w:val="22"/>
          <w:szCs w:val="22"/>
        </w:rPr>
        <w:t>T</w:t>
      </w:r>
      <w:r w:rsidR="009D099E" w:rsidRPr="00380E2A">
        <w:rPr>
          <w:rFonts w:eastAsia="SimSun"/>
          <w:color w:val="000000" w:themeColor="text1"/>
          <w:sz w:val="22"/>
          <w:szCs w:val="22"/>
        </w:rPr>
        <w:t xml:space="preserve">he </w:t>
      </w:r>
      <w:r w:rsidR="001300ED" w:rsidRPr="00380E2A">
        <w:rPr>
          <w:color w:val="000000" w:themeColor="text1"/>
          <w:sz w:val="22"/>
          <w:szCs w:val="22"/>
        </w:rPr>
        <w:t xml:space="preserve">dynamics of </w:t>
      </w:r>
      <w:r w:rsidR="001C51B4" w:rsidRPr="00380E2A">
        <w:rPr>
          <w:color w:val="000000" w:themeColor="text1"/>
          <w:sz w:val="22"/>
          <w:szCs w:val="22"/>
        </w:rPr>
        <w:t xml:space="preserve">primary </w:t>
      </w:r>
      <w:r w:rsidR="009D099E" w:rsidRPr="00380E2A">
        <w:rPr>
          <w:color w:val="000000" w:themeColor="text1"/>
          <w:sz w:val="22"/>
          <w:szCs w:val="22"/>
        </w:rPr>
        <w:t xml:space="preserve">degraders </w:t>
      </w:r>
      <w:r w:rsidR="005C2F8D" w:rsidRPr="00380E2A">
        <w:rPr>
          <w:color w:val="000000" w:themeColor="text1"/>
          <w:sz w:val="22"/>
          <w:szCs w:val="22"/>
        </w:rPr>
        <w:t>were</w:t>
      </w:r>
      <w:r w:rsidR="009D099E" w:rsidRPr="00380E2A">
        <w:rPr>
          <w:color w:val="000000" w:themeColor="text1"/>
          <w:sz w:val="22"/>
          <w:szCs w:val="22"/>
        </w:rPr>
        <w:t xml:space="preserve"> </w:t>
      </w:r>
      <w:r w:rsidR="001C51B4" w:rsidRPr="00380E2A">
        <w:rPr>
          <w:color w:val="000000" w:themeColor="text1"/>
          <w:sz w:val="22"/>
          <w:szCs w:val="22"/>
        </w:rPr>
        <w:t>qualitatively similar</w:t>
      </w:r>
      <w:r w:rsidR="00152F03" w:rsidRPr="00380E2A">
        <w:rPr>
          <w:color w:val="000000" w:themeColor="text1"/>
          <w:sz w:val="22"/>
          <w:szCs w:val="22"/>
        </w:rPr>
        <w:t xml:space="preserve"> </w:t>
      </w:r>
      <w:r w:rsidR="001300ED" w:rsidRPr="00380E2A">
        <w:rPr>
          <w:color w:val="000000" w:themeColor="text1"/>
          <w:sz w:val="22"/>
          <w:szCs w:val="22"/>
        </w:rPr>
        <w:t>between inulin and</w:t>
      </w:r>
      <w:r w:rsidR="00152F03" w:rsidRPr="00A9151C">
        <w:rPr>
          <w:color w:val="000000" w:themeColor="text1"/>
          <w:sz w:val="22"/>
          <w:szCs w:val="22"/>
        </w:rPr>
        <w:t xml:space="preserve"> resistant starch intervention</w:t>
      </w:r>
      <w:r w:rsidR="001300ED" w:rsidRPr="00AC3CC9">
        <w:rPr>
          <w:color w:val="000000" w:themeColor="text1"/>
          <w:sz w:val="22"/>
          <w:szCs w:val="22"/>
        </w:rPr>
        <w:t>s</w:t>
      </w:r>
      <w:r w:rsidR="00152F03" w:rsidRPr="00D05865">
        <w:rPr>
          <w:color w:val="000000" w:themeColor="text1"/>
          <w:sz w:val="22"/>
          <w:szCs w:val="22"/>
        </w:rPr>
        <w:t xml:space="preserve"> (</w:t>
      </w:r>
      <w:r w:rsidR="00152F03" w:rsidRPr="00B60A27">
        <w:rPr>
          <w:b/>
          <w:bCs/>
          <w:color w:val="000000" w:themeColor="text1"/>
          <w:sz w:val="22"/>
          <w:szCs w:val="22"/>
        </w:rPr>
        <w:t>Fig. 6</w:t>
      </w:r>
      <w:r w:rsidR="009D099E" w:rsidRPr="00992197">
        <w:rPr>
          <w:b/>
          <w:bCs/>
          <w:color w:val="000000" w:themeColor="text1"/>
          <w:sz w:val="22"/>
          <w:szCs w:val="22"/>
        </w:rPr>
        <w:t>D</w:t>
      </w:r>
      <w:r w:rsidR="00152F03" w:rsidRPr="00992197">
        <w:rPr>
          <w:color w:val="000000" w:themeColor="text1"/>
          <w:sz w:val="22"/>
          <w:szCs w:val="22"/>
        </w:rPr>
        <w:t xml:space="preserve">): </w:t>
      </w:r>
      <w:del w:id="528" w:author="Chen Liao" w:date="2021-07-10T22:25:00Z">
        <w:r w:rsidR="00966DC0" w:rsidRPr="00254563" w:rsidDel="00380E2A">
          <w:rPr>
            <w:rFonts w:eastAsia="SimSun"/>
            <w:i/>
            <w:iCs/>
            <w:color w:val="000000" w:themeColor="text1"/>
            <w:sz w:val="22"/>
            <w:szCs w:val="22"/>
          </w:rPr>
          <w:delText xml:space="preserve">un. </w:delText>
        </w:r>
      </w:del>
      <w:proofErr w:type="spellStart"/>
      <w:r w:rsidR="00966DC0" w:rsidRPr="00254563">
        <w:rPr>
          <w:i/>
          <w:iCs/>
          <w:color w:val="000000" w:themeColor="text1"/>
          <w:sz w:val="22"/>
          <w:szCs w:val="22"/>
        </w:rPr>
        <w:t>Muribaculaceae</w:t>
      </w:r>
      <w:proofErr w:type="spellEnd"/>
      <w:r w:rsidR="00152F03" w:rsidRPr="00254563">
        <w:rPr>
          <w:color w:val="000000" w:themeColor="text1"/>
          <w:sz w:val="22"/>
          <w:szCs w:val="22"/>
        </w:rPr>
        <w:t xml:space="preserve"> </w:t>
      </w:r>
      <w:r w:rsidR="00966DC0" w:rsidRPr="00254563">
        <w:rPr>
          <w:color w:val="000000" w:themeColor="text1"/>
          <w:sz w:val="22"/>
          <w:szCs w:val="22"/>
        </w:rPr>
        <w:t xml:space="preserve">increased rapidly and </w:t>
      </w:r>
      <w:r w:rsidR="001C51B4" w:rsidRPr="00254563">
        <w:rPr>
          <w:color w:val="000000" w:themeColor="text1"/>
          <w:sz w:val="22"/>
          <w:szCs w:val="22"/>
        </w:rPr>
        <w:t>r</w:t>
      </w:r>
      <w:r w:rsidR="00966DC0" w:rsidRPr="00254563">
        <w:rPr>
          <w:color w:val="000000" w:themeColor="text1"/>
          <w:sz w:val="22"/>
          <w:szCs w:val="22"/>
        </w:rPr>
        <w:t>eached a plateau (except for Shanghai mice)</w:t>
      </w:r>
      <w:r w:rsidR="00152F03" w:rsidRPr="00254563">
        <w:rPr>
          <w:color w:val="000000" w:themeColor="text1"/>
          <w:sz w:val="22"/>
          <w:szCs w:val="22"/>
        </w:rPr>
        <w:t>, while</w:t>
      </w:r>
      <w:ins w:id="529" w:author="Chen Liao" w:date="2021-07-10T22:25:00Z">
        <w:r w:rsidR="00380E2A">
          <w:rPr>
            <w:rFonts w:eastAsia="SimSun"/>
            <w:i/>
            <w:iCs/>
            <w:color w:val="000000" w:themeColor="text1"/>
            <w:sz w:val="22"/>
            <w:szCs w:val="22"/>
          </w:rPr>
          <w:t xml:space="preserve"> </w:t>
        </w:r>
      </w:ins>
      <w:del w:id="530" w:author="Chen Liao" w:date="2021-07-10T22:25:00Z">
        <w:r w:rsidR="00152F03" w:rsidRPr="00254563" w:rsidDel="00380E2A">
          <w:rPr>
            <w:color w:val="000000" w:themeColor="text1"/>
            <w:sz w:val="22"/>
            <w:szCs w:val="22"/>
          </w:rPr>
          <w:delText xml:space="preserve"> </w:delText>
        </w:r>
        <w:r w:rsidR="00966DC0" w:rsidRPr="00254563" w:rsidDel="00380E2A">
          <w:rPr>
            <w:rFonts w:eastAsia="SimSun"/>
            <w:i/>
            <w:iCs/>
            <w:color w:val="000000" w:themeColor="text1"/>
            <w:sz w:val="22"/>
            <w:szCs w:val="22"/>
          </w:rPr>
          <w:delText xml:space="preserve">un. </w:delText>
        </w:r>
      </w:del>
      <w:proofErr w:type="spellStart"/>
      <w:r w:rsidR="00966DC0" w:rsidRPr="00254563">
        <w:rPr>
          <w:i/>
          <w:iCs/>
          <w:color w:val="000000" w:themeColor="text1"/>
          <w:sz w:val="22"/>
          <w:szCs w:val="22"/>
        </w:rPr>
        <w:t>Faecalibaculum</w:t>
      </w:r>
      <w:proofErr w:type="spellEnd"/>
      <w:r w:rsidR="00966DC0" w:rsidRPr="00254563">
        <w:rPr>
          <w:color w:val="000000" w:themeColor="text1"/>
          <w:sz w:val="22"/>
          <w:szCs w:val="22"/>
        </w:rPr>
        <w:t xml:space="preserve"> de</w:t>
      </w:r>
      <w:r w:rsidR="001300ED" w:rsidRPr="00254563">
        <w:rPr>
          <w:color w:val="000000" w:themeColor="text1"/>
          <w:sz w:val="22"/>
          <w:szCs w:val="22"/>
        </w:rPr>
        <w:t>clined</w:t>
      </w:r>
      <w:r w:rsidR="00966DC0" w:rsidRPr="00254563">
        <w:rPr>
          <w:color w:val="000000" w:themeColor="text1"/>
          <w:sz w:val="22"/>
          <w:szCs w:val="22"/>
        </w:rPr>
        <w:t xml:space="preserve"> </w:t>
      </w:r>
      <w:r w:rsidR="001C51B4" w:rsidRPr="00254563">
        <w:rPr>
          <w:color w:val="000000" w:themeColor="text1"/>
          <w:sz w:val="22"/>
          <w:szCs w:val="22"/>
        </w:rPr>
        <w:t xml:space="preserve">sharply </w:t>
      </w:r>
      <w:r w:rsidR="00966DC0" w:rsidRPr="00254563">
        <w:rPr>
          <w:color w:val="000000" w:themeColor="text1"/>
          <w:sz w:val="22"/>
          <w:szCs w:val="22"/>
        </w:rPr>
        <w:t xml:space="preserve">after </w:t>
      </w:r>
      <w:r w:rsidR="001C51B4" w:rsidRPr="00254563">
        <w:rPr>
          <w:color w:val="000000" w:themeColor="text1"/>
          <w:sz w:val="22"/>
          <w:szCs w:val="22"/>
        </w:rPr>
        <w:t>the</w:t>
      </w:r>
      <w:r w:rsidR="001300ED" w:rsidRPr="00254563">
        <w:rPr>
          <w:color w:val="000000" w:themeColor="text1"/>
          <w:sz w:val="22"/>
          <w:szCs w:val="22"/>
        </w:rPr>
        <w:t xml:space="preserve"> </w:t>
      </w:r>
      <w:r w:rsidR="00966DC0" w:rsidRPr="00254563">
        <w:rPr>
          <w:color w:val="000000" w:themeColor="text1"/>
          <w:sz w:val="22"/>
          <w:szCs w:val="22"/>
        </w:rPr>
        <w:t xml:space="preserve">initial </w:t>
      </w:r>
      <w:r w:rsidR="001300ED" w:rsidRPr="00254563">
        <w:rPr>
          <w:color w:val="000000" w:themeColor="text1"/>
          <w:sz w:val="22"/>
          <w:szCs w:val="22"/>
        </w:rPr>
        <w:t>burst</w:t>
      </w:r>
      <w:r w:rsidR="00152F03" w:rsidRPr="00254563">
        <w:rPr>
          <w:color w:val="000000" w:themeColor="text1"/>
          <w:sz w:val="22"/>
          <w:szCs w:val="22"/>
        </w:rPr>
        <w:t xml:space="preserve">. </w:t>
      </w:r>
      <w:r w:rsidR="001C51B4" w:rsidRPr="00254563">
        <w:rPr>
          <w:color w:val="000000" w:themeColor="text1"/>
          <w:sz w:val="22"/>
          <w:szCs w:val="22"/>
        </w:rPr>
        <w:t xml:space="preserve">The </w:t>
      </w:r>
      <w:proofErr w:type="spellStart"/>
      <w:r w:rsidR="001C51B4" w:rsidRPr="00254563">
        <w:rPr>
          <w:color w:val="000000" w:themeColor="text1"/>
          <w:sz w:val="22"/>
          <w:szCs w:val="22"/>
        </w:rPr>
        <w:t>g</w:t>
      </w:r>
      <w:r w:rsidR="00152F03" w:rsidRPr="00254563">
        <w:rPr>
          <w:color w:val="000000" w:themeColor="text1"/>
          <w:sz w:val="22"/>
          <w:szCs w:val="22"/>
        </w:rPr>
        <w:t>LV</w:t>
      </w:r>
      <w:proofErr w:type="spellEnd"/>
      <w:r w:rsidR="00152F03" w:rsidRPr="00254563">
        <w:rPr>
          <w:color w:val="000000" w:themeColor="text1"/>
          <w:sz w:val="22"/>
          <w:szCs w:val="22"/>
        </w:rPr>
        <w:t>-based inference suggest</w:t>
      </w:r>
      <w:r w:rsidR="001C51B4" w:rsidRPr="00254563">
        <w:rPr>
          <w:color w:val="000000" w:themeColor="text1"/>
          <w:sz w:val="22"/>
          <w:szCs w:val="22"/>
        </w:rPr>
        <w:t>ed</w:t>
      </w:r>
      <w:r w:rsidR="00152F03" w:rsidRPr="00254563">
        <w:rPr>
          <w:color w:val="000000" w:themeColor="text1"/>
          <w:sz w:val="22"/>
          <w:szCs w:val="22"/>
        </w:rPr>
        <w:t xml:space="preserve"> that the </w:t>
      </w:r>
      <w:r w:rsidR="000669D6" w:rsidRPr="00254563">
        <w:rPr>
          <w:color w:val="000000" w:themeColor="text1"/>
          <w:sz w:val="22"/>
          <w:szCs w:val="22"/>
        </w:rPr>
        <w:t xml:space="preserve">observed </w:t>
      </w:r>
      <w:r w:rsidR="00152F03" w:rsidRPr="00254563">
        <w:rPr>
          <w:color w:val="000000" w:themeColor="text1"/>
          <w:sz w:val="22"/>
          <w:szCs w:val="22"/>
        </w:rPr>
        <w:t xml:space="preserve">dynamics </w:t>
      </w:r>
      <w:r w:rsidR="001C51B4" w:rsidRPr="00254563">
        <w:rPr>
          <w:color w:val="000000" w:themeColor="text1"/>
          <w:sz w:val="22"/>
          <w:szCs w:val="22"/>
        </w:rPr>
        <w:t>was</w:t>
      </w:r>
      <w:r w:rsidR="00152F03" w:rsidRPr="00254563">
        <w:rPr>
          <w:color w:val="000000" w:themeColor="text1"/>
          <w:sz w:val="22"/>
          <w:szCs w:val="22"/>
        </w:rPr>
        <w:t xml:space="preserve"> driven by mutual inhibition</w:t>
      </w:r>
      <w:r w:rsidR="001C51B4" w:rsidRPr="00254563">
        <w:rPr>
          <w:color w:val="000000" w:themeColor="text1"/>
          <w:sz w:val="22"/>
          <w:szCs w:val="22"/>
        </w:rPr>
        <w:t xml:space="preserve"> between the </w:t>
      </w:r>
      <w:r w:rsidR="00ED51CE" w:rsidRPr="00254563">
        <w:rPr>
          <w:color w:val="000000" w:themeColor="text1"/>
          <w:sz w:val="22"/>
          <w:szCs w:val="22"/>
        </w:rPr>
        <w:t xml:space="preserve">two </w:t>
      </w:r>
      <w:r w:rsidR="001C51B4" w:rsidRPr="00254563">
        <w:rPr>
          <w:color w:val="000000" w:themeColor="text1"/>
          <w:sz w:val="22"/>
          <w:szCs w:val="22"/>
        </w:rPr>
        <w:t>primary degraders</w:t>
      </w:r>
      <w:r w:rsidR="00152F03" w:rsidRPr="00254563">
        <w:rPr>
          <w:color w:val="000000" w:themeColor="text1"/>
          <w:sz w:val="22"/>
          <w:szCs w:val="22"/>
        </w:rPr>
        <w:t xml:space="preserve"> (</w:t>
      </w:r>
      <w:r w:rsidR="00152F03" w:rsidRPr="00254563">
        <w:rPr>
          <w:b/>
          <w:bCs/>
          <w:color w:val="000000" w:themeColor="text1"/>
          <w:sz w:val="22"/>
          <w:szCs w:val="22"/>
        </w:rPr>
        <w:t xml:space="preserve">Fig. </w:t>
      </w:r>
      <w:r w:rsidR="00A120B6" w:rsidRPr="00254563">
        <w:rPr>
          <w:b/>
          <w:bCs/>
          <w:color w:val="000000" w:themeColor="text1"/>
          <w:sz w:val="22"/>
          <w:szCs w:val="22"/>
        </w:rPr>
        <w:t>6</w:t>
      </w:r>
      <w:r w:rsidR="009D099E" w:rsidRPr="00254563">
        <w:rPr>
          <w:b/>
          <w:bCs/>
          <w:color w:val="000000" w:themeColor="text1"/>
          <w:sz w:val="22"/>
          <w:szCs w:val="22"/>
        </w:rPr>
        <w:t>E</w:t>
      </w:r>
      <w:r w:rsidR="00152F03" w:rsidRPr="00254563">
        <w:rPr>
          <w:color w:val="000000" w:themeColor="text1"/>
          <w:sz w:val="22"/>
          <w:szCs w:val="22"/>
        </w:rPr>
        <w:t>).</w:t>
      </w:r>
      <w:r w:rsidR="000C3BE7" w:rsidRPr="00254563">
        <w:rPr>
          <w:color w:val="000000" w:themeColor="text1"/>
          <w:sz w:val="22"/>
          <w:szCs w:val="22"/>
        </w:rPr>
        <w:t xml:space="preserve"> </w:t>
      </w:r>
    </w:p>
    <w:p w14:paraId="00E96275" w14:textId="3BC363C0" w:rsidR="0038522B" w:rsidRPr="00254563" w:rsidRDefault="0038522B" w:rsidP="004071B6">
      <w:pPr>
        <w:spacing w:line="360" w:lineRule="auto"/>
        <w:ind w:firstLine="720"/>
        <w:jc w:val="both"/>
        <w:rPr>
          <w:color w:val="000000" w:themeColor="text1"/>
          <w:sz w:val="22"/>
          <w:szCs w:val="22"/>
        </w:rPr>
      </w:pPr>
      <w:r w:rsidRPr="00254563">
        <w:rPr>
          <w:color w:val="000000" w:themeColor="text1"/>
          <w:sz w:val="22"/>
          <w:szCs w:val="22"/>
        </w:rPr>
        <w:t>We found that b</w:t>
      </w:r>
      <w:r w:rsidR="006C257D" w:rsidRPr="00254563">
        <w:rPr>
          <w:color w:val="000000" w:themeColor="text1"/>
          <w:sz w:val="22"/>
          <w:szCs w:val="22"/>
        </w:rPr>
        <w:t xml:space="preserve">acterial load </w:t>
      </w:r>
      <w:r w:rsidR="00E12F02" w:rsidRPr="00254563">
        <w:rPr>
          <w:color w:val="000000" w:themeColor="text1"/>
          <w:sz w:val="22"/>
          <w:szCs w:val="22"/>
        </w:rPr>
        <w:t>(</w:t>
      </w:r>
      <w:r w:rsidR="00E12F02" w:rsidRPr="00254563">
        <w:rPr>
          <w:b/>
          <w:bCs/>
          <w:color w:val="000000" w:themeColor="text1"/>
          <w:sz w:val="22"/>
          <w:szCs w:val="22"/>
        </w:rPr>
        <w:t xml:space="preserve">Fig. </w:t>
      </w:r>
      <w:del w:id="531" w:author="Chen Liao" w:date="2021-07-11T12:07:00Z">
        <w:r w:rsidR="00E12F02" w:rsidRPr="00254563" w:rsidDel="001534FF">
          <w:rPr>
            <w:b/>
            <w:bCs/>
            <w:color w:val="000000" w:themeColor="text1"/>
            <w:sz w:val="22"/>
            <w:szCs w:val="22"/>
          </w:rPr>
          <w:delText>S12A</w:delText>
        </w:r>
      </w:del>
      <w:ins w:id="532" w:author="Chen Liao" w:date="2021-07-11T12:07:00Z">
        <w:r w:rsidR="001534FF" w:rsidRPr="00254563">
          <w:rPr>
            <w:b/>
            <w:bCs/>
            <w:color w:val="000000" w:themeColor="text1"/>
            <w:sz w:val="22"/>
            <w:szCs w:val="22"/>
          </w:rPr>
          <w:t>S1</w:t>
        </w:r>
        <w:r w:rsidR="001534FF">
          <w:rPr>
            <w:b/>
            <w:bCs/>
            <w:color w:val="000000" w:themeColor="text1"/>
            <w:sz w:val="22"/>
            <w:szCs w:val="22"/>
          </w:rPr>
          <w:t>4</w:t>
        </w:r>
        <w:r w:rsidR="001534FF" w:rsidRPr="001534FF">
          <w:rPr>
            <w:b/>
            <w:bCs/>
            <w:color w:val="000000" w:themeColor="text1"/>
            <w:sz w:val="22"/>
            <w:szCs w:val="22"/>
          </w:rPr>
          <w:t>A</w:t>
        </w:r>
      </w:ins>
      <w:r w:rsidR="00E12F02" w:rsidRPr="001534FF">
        <w:rPr>
          <w:color w:val="000000" w:themeColor="text1"/>
          <w:sz w:val="22"/>
          <w:szCs w:val="22"/>
        </w:rPr>
        <w:t xml:space="preserve">) </w:t>
      </w:r>
      <w:r w:rsidR="006C257D" w:rsidRPr="001534FF">
        <w:rPr>
          <w:color w:val="000000" w:themeColor="text1"/>
          <w:sz w:val="22"/>
          <w:szCs w:val="22"/>
        </w:rPr>
        <w:t xml:space="preserve">and </w:t>
      </w:r>
      <w:r w:rsidR="004D5BBA" w:rsidRPr="00604CA4">
        <w:rPr>
          <w:color w:val="000000" w:themeColor="text1"/>
          <w:sz w:val="22"/>
          <w:szCs w:val="22"/>
        </w:rPr>
        <w:t>the</w:t>
      </w:r>
      <w:r w:rsidR="006C257D" w:rsidRPr="00254563">
        <w:rPr>
          <w:color w:val="000000" w:themeColor="text1"/>
          <w:sz w:val="22"/>
          <w:szCs w:val="22"/>
        </w:rPr>
        <w:t xml:space="preserve"> three major SCFAs</w:t>
      </w:r>
      <w:r w:rsidR="00E12F02" w:rsidRPr="00254563">
        <w:rPr>
          <w:color w:val="000000" w:themeColor="text1"/>
          <w:sz w:val="22"/>
          <w:szCs w:val="22"/>
        </w:rPr>
        <w:t xml:space="preserve"> (</w:t>
      </w:r>
      <w:r w:rsidR="00E12F02" w:rsidRPr="00254563">
        <w:rPr>
          <w:b/>
          <w:bCs/>
          <w:color w:val="000000" w:themeColor="text1"/>
          <w:sz w:val="22"/>
          <w:szCs w:val="22"/>
        </w:rPr>
        <w:t xml:space="preserve">Fig. </w:t>
      </w:r>
      <w:del w:id="533" w:author="Chen Liao" w:date="2021-07-11T12:07:00Z">
        <w:r w:rsidR="00E12F02" w:rsidRPr="00254563" w:rsidDel="001534FF">
          <w:rPr>
            <w:b/>
            <w:bCs/>
            <w:color w:val="000000" w:themeColor="text1"/>
            <w:sz w:val="22"/>
            <w:szCs w:val="22"/>
          </w:rPr>
          <w:delText>S12B</w:delText>
        </w:r>
      </w:del>
      <w:ins w:id="534" w:author="Chen Liao" w:date="2021-07-11T12:07:00Z">
        <w:r w:rsidR="001534FF" w:rsidRPr="00254563">
          <w:rPr>
            <w:b/>
            <w:bCs/>
            <w:color w:val="000000" w:themeColor="text1"/>
            <w:sz w:val="22"/>
            <w:szCs w:val="22"/>
          </w:rPr>
          <w:t>S1</w:t>
        </w:r>
        <w:r w:rsidR="001534FF">
          <w:rPr>
            <w:b/>
            <w:bCs/>
            <w:color w:val="000000" w:themeColor="text1"/>
            <w:sz w:val="22"/>
            <w:szCs w:val="22"/>
          </w:rPr>
          <w:t>4</w:t>
        </w:r>
        <w:r w:rsidR="001534FF" w:rsidRPr="001534FF">
          <w:rPr>
            <w:b/>
            <w:bCs/>
            <w:color w:val="000000" w:themeColor="text1"/>
            <w:sz w:val="22"/>
            <w:szCs w:val="22"/>
          </w:rPr>
          <w:t>B</w:t>
        </w:r>
      </w:ins>
      <w:r w:rsidR="00E12F02" w:rsidRPr="00604CA4">
        <w:rPr>
          <w:color w:val="000000" w:themeColor="text1"/>
          <w:sz w:val="22"/>
          <w:szCs w:val="22"/>
        </w:rPr>
        <w:t>)</w:t>
      </w:r>
      <w:r w:rsidR="006C257D" w:rsidRPr="00254563">
        <w:rPr>
          <w:color w:val="000000" w:themeColor="text1"/>
          <w:sz w:val="22"/>
          <w:szCs w:val="22"/>
        </w:rPr>
        <w:t xml:space="preserve"> </w:t>
      </w:r>
      <w:proofErr w:type="spellStart"/>
      <w:r w:rsidR="006C257D" w:rsidRPr="00254563">
        <w:rPr>
          <w:color w:val="000000" w:themeColor="text1"/>
          <w:sz w:val="22"/>
          <w:szCs w:val="22"/>
        </w:rPr>
        <w:t>exihibited</w:t>
      </w:r>
      <w:proofErr w:type="spellEnd"/>
      <w:r w:rsidR="006C257D" w:rsidRPr="00254563">
        <w:rPr>
          <w:color w:val="000000" w:themeColor="text1"/>
          <w:sz w:val="22"/>
          <w:szCs w:val="22"/>
        </w:rPr>
        <w:t xml:space="preserve"> baseline-depe</w:t>
      </w:r>
      <w:r w:rsidR="00A11DFD" w:rsidRPr="00254563">
        <w:rPr>
          <w:color w:val="000000" w:themeColor="text1"/>
          <w:sz w:val="22"/>
          <w:szCs w:val="22"/>
        </w:rPr>
        <w:t>n</w:t>
      </w:r>
      <w:r w:rsidR="006C257D" w:rsidRPr="00254563">
        <w:rPr>
          <w:color w:val="000000" w:themeColor="text1"/>
          <w:sz w:val="22"/>
          <w:szCs w:val="22"/>
        </w:rPr>
        <w:t xml:space="preserve">dent </w:t>
      </w:r>
      <w:r w:rsidRPr="00254563">
        <w:rPr>
          <w:color w:val="000000" w:themeColor="text1"/>
          <w:sz w:val="22"/>
          <w:szCs w:val="22"/>
        </w:rPr>
        <w:t xml:space="preserve">dynamical </w:t>
      </w:r>
      <w:r w:rsidR="006C257D" w:rsidRPr="00254563">
        <w:rPr>
          <w:color w:val="000000" w:themeColor="text1"/>
          <w:sz w:val="22"/>
          <w:szCs w:val="22"/>
        </w:rPr>
        <w:t xml:space="preserve">responses </w:t>
      </w:r>
      <w:r w:rsidR="00A11DFD" w:rsidRPr="00254563">
        <w:rPr>
          <w:color w:val="000000" w:themeColor="text1"/>
          <w:sz w:val="22"/>
          <w:szCs w:val="22"/>
        </w:rPr>
        <w:t>to</w:t>
      </w:r>
      <w:r w:rsidR="006C257D" w:rsidRPr="00254563">
        <w:rPr>
          <w:color w:val="000000" w:themeColor="text1"/>
          <w:sz w:val="22"/>
          <w:szCs w:val="22"/>
        </w:rPr>
        <w:t xml:space="preserve"> resistant starch intervention</w:t>
      </w:r>
      <w:r w:rsidR="00E12F02" w:rsidRPr="00254563">
        <w:rPr>
          <w:color w:val="000000" w:themeColor="text1"/>
          <w:sz w:val="22"/>
          <w:szCs w:val="22"/>
        </w:rPr>
        <w:t xml:space="preserve">. </w:t>
      </w:r>
      <w:r w:rsidR="004D5BBA" w:rsidRPr="00254563">
        <w:rPr>
          <w:color w:val="000000" w:themeColor="text1"/>
          <w:sz w:val="22"/>
          <w:szCs w:val="22"/>
        </w:rPr>
        <w:t>For example</w:t>
      </w:r>
      <w:r w:rsidR="00E56803" w:rsidRPr="00254563">
        <w:rPr>
          <w:color w:val="000000" w:themeColor="text1"/>
          <w:sz w:val="22"/>
          <w:szCs w:val="22"/>
        </w:rPr>
        <w:t>,</w:t>
      </w:r>
      <w:r w:rsidR="00A27CB9" w:rsidRPr="00254563">
        <w:rPr>
          <w:color w:val="000000" w:themeColor="text1"/>
          <w:sz w:val="22"/>
          <w:szCs w:val="22"/>
        </w:rPr>
        <w:t xml:space="preserve"> the </w:t>
      </w:r>
      <w:r w:rsidR="004D5BBA" w:rsidRPr="00254563">
        <w:rPr>
          <w:color w:val="000000" w:themeColor="text1"/>
          <w:sz w:val="22"/>
          <w:szCs w:val="22"/>
        </w:rPr>
        <w:t xml:space="preserve">weak response in </w:t>
      </w:r>
      <w:r w:rsidR="00A27CB9" w:rsidRPr="00254563">
        <w:rPr>
          <w:color w:val="000000" w:themeColor="text1"/>
          <w:sz w:val="22"/>
          <w:szCs w:val="22"/>
        </w:rPr>
        <w:t xml:space="preserve">bacterial load </w:t>
      </w:r>
      <w:r w:rsidRPr="00254563">
        <w:rPr>
          <w:color w:val="000000" w:themeColor="text1"/>
          <w:sz w:val="22"/>
          <w:szCs w:val="22"/>
        </w:rPr>
        <w:t xml:space="preserve">and SCFA production </w:t>
      </w:r>
      <w:r w:rsidR="004D5BBA" w:rsidRPr="00254563">
        <w:rPr>
          <w:color w:val="000000" w:themeColor="text1"/>
          <w:sz w:val="22"/>
          <w:szCs w:val="22"/>
        </w:rPr>
        <w:t>of</w:t>
      </w:r>
      <w:r w:rsidR="00A27CB9" w:rsidRPr="00254563">
        <w:rPr>
          <w:color w:val="000000" w:themeColor="text1"/>
          <w:sz w:val="22"/>
          <w:szCs w:val="22"/>
        </w:rPr>
        <w:t xml:space="preserve"> Shanghai mice</w:t>
      </w:r>
      <w:r w:rsidR="00E56803" w:rsidRPr="00254563">
        <w:rPr>
          <w:color w:val="000000" w:themeColor="text1"/>
          <w:sz w:val="22"/>
          <w:szCs w:val="22"/>
        </w:rPr>
        <w:t xml:space="preserve"> (</w:t>
      </w:r>
      <w:r w:rsidR="00E56803" w:rsidRPr="00254563">
        <w:rPr>
          <w:b/>
          <w:bCs/>
          <w:color w:val="000000" w:themeColor="text1"/>
          <w:sz w:val="22"/>
          <w:szCs w:val="22"/>
        </w:rPr>
        <w:t>Fig. 6</w:t>
      </w:r>
      <w:r w:rsidR="003816D0" w:rsidRPr="00254563">
        <w:rPr>
          <w:b/>
          <w:bCs/>
          <w:color w:val="000000" w:themeColor="text1"/>
          <w:sz w:val="22"/>
          <w:szCs w:val="22"/>
        </w:rPr>
        <w:t>A</w:t>
      </w:r>
      <w:r w:rsidR="00E56803" w:rsidRPr="00254563">
        <w:rPr>
          <w:color w:val="000000" w:themeColor="text1"/>
          <w:sz w:val="22"/>
          <w:szCs w:val="22"/>
        </w:rPr>
        <w:t xml:space="preserve">) </w:t>
      </w:r>
      <w:r w:rsidR="004D5BBA" w:rsidRPr="00254563">
        <w:rPr>
          <w:color w:val="000000" w:themeColor="text1"/>
          <w:sz w:val="22"/>
          <w:szCs w:val="22"/>
        </w:rPr>
        <w:t>c</w:t>
      </w:r>
      <w:r w:rsidR="005C2F8D" w:rsidRPr="00254563">
        <w:rPr>
          <w:color w:val="000000" w:themeColor="text1"/>
          <w:sz w:val="22"/>
          <w:szCs w:val="22"/>
        </w:rPr>
        <w:t>ould</w:t>
      </w:r>
      <w:r w:rsidR="004D5BBA" w:rsidRPr="00254563">
        <w:rPr>
          <w:color w:val="000000" w:themeColor="text1"/>
          <w:sz w:val="22"/>
          <w:szCs w:val="22"/>
        </w:rPr>
        <w:t xml:space="preserve"> be explained by</w:t>
      </w:r>
      <w:r w:rsidR="00E56803" w:rsidRPr="00254563">
        <w:rPr>
          <w:color w:val="000000" w:themeColor="text1"/>
          <w:sz w:val="22"/>
          <w:szCs w:val="22"/>
        </w:rPr>
        <w:t xml:space="preserve"> the low abundance of </w:t>
      </w:r>
      <w:del w:id="535" w:author="Chen Liao" w:date="2021-07-10T22:26:00Z">
        <w:r w:rsidR="00E56803" w:rsidRPr="00254563" w:rsidDel="00380E2A">
          <w:rPr>
            <w:i/>
            <w:iCs/>
            <w:color w:val="000000" w:themeColor="text1"/>
            <w:sz w:val="22"/>
            <w:szCs w:val="22"/>
          </w:rPr>
          <w:delText xml:space="preserve">un. </w:delText>
        </w:r>
      </w:del>
      <w:proofErr w:type="spellStart"/>
      <w:r w:rsidR="00E56803" w:rsidRPr="00254563">
        <w:rPr>
          <w:i/>
          <w:iCs/>
          <w:color w:val="000000" w:themeColor="text1"/>
          <w:sz w:val="22"/>
          <w:szCs w:val="22"/>
        </w:rPr>
        <w:t>Muribaculaceae</w:t>
      </w:r>
      <w:proofErr w:type="spellEnd"/>
      <w:r w:rsidR="00E56803" w:rsidRPr="00254563">
        <w:rPr>
          <w:color w:val="000000" w:themeColor="text1"/>
          <w:sz w:val="22"/>
          <w:szCs w:val="22"/>
        </w:rPr>
        <w:t xml:space="preserve"> in the baseline communit</w:t>
      </w:r>
      <w:r w:rsidR="005C2F8D" w:rsidRPr="00254563">
        <w:rPr>
          <w:color w:val="000000" w:themeColor="text1"/>
          <w:sz w:val="22"/>
          <w:szCs w:val="22"/>
        </w:rPr>
        <w:t>y</w:t>
      </w:r>
      <w:r w:rsidR="00E56803" w:rsidRPr="00254563">
        <w:rPr>
          <w:color w:val="000000" w:themeColor="text1"/>
          <w:sz w:val="22"/>
          <w:szCs w:val="22"/>
        </w:rPr>
        <w:t xml:space="preserve"> (</w:t>
      </w:r>
      <w:r w:rsidR="00E56803" w:rsidRPr="00254563">
        <w:rPr>
          <w:b/>
          <w:bCs/>
          <w:color w:val="000000" w:themeColor="text1"/>
          <w:sz w:val="22"/>
          <w:szCs w:val="22"/>
        </w:rPr>
        <w:t>Fig. 6</w:t>
      </w:r>
      <w:r w:rsidR="003816D0" w:rsidRPr="00254563">
        <w:rPr>
          <w:b/>
          <w:bCs/>
          <w:color w:val="000000" w:themeColor="text1"/>
          <w:sz w:val="22"/>
          <w:szCs w:val="22"/>
        </w:rPr>
        <w:t>F</w:t>
      </w:r>
      <w:r w:rsidR="00231F13" w:rsidRPr="00254563">
        <w:rPr>
          <w:color w:val="000000" w:themeColor="text1"/>
          <w:sz w:val="22"/>
          <w:szCs w:val="22"/>
        </w:rPr>
        <w:t xml:space="preserve">, highlighted in red </w:t>
      </w:r>
      <w:r w:rsidR="00E2522D" w:rsidRPr="00254563">
        <w:rPr>
          <w:color w:val="000000" w:themeColor="text1"/>
          <w:sz w:val="22"/>
          <w:szCs w:val="22"/>
        </w:rPr>
        <w:t>box frame</w:t>
      </w:r>
      <w:r w:rsidR="00E56803" w:rsidRPr="00254563">
        <w:rPr>
          <w:color w:val="000000" w:themeColor="text1"/>
          <w:sz w:val="22"/>
          <w:szCs w:val="22"/>
        </w:rPr>
        <w:t>).</w:t>
      </w:r>
      <w:r w:rsidRPr="00254563">
        <w:rPr>
          <w:color w:val="000000" w:themeColor="text1"/>
          <w:sz w:val="22"/>
          <w:szCs w:val="22"/>
        </w:rPr>
        <w:t xml:space="preserve"> In addition, t</w:t>
      </w:r>
      <w:r w:rsidR="007A490D" w:rsidRPr="00254563">
        <w:rPr>
          <w:color w:val="000000" w:themeColor="text1"/>
          <w:sz w:val="22"/>
          <w:szCs w:val="22"/>
        </w:rPr>
        <w:t xml:space="preserve">here </w:t>
      </w:r>
      <w:r w:rsidR="004D5BBA" w:rsidRPr="00254563">
        <w:rPr>
          <w:color w:val="000000" w:themeColor="text1"/>
          <w:sz w:val="22"/>
          <w:szCs w:val="22"/>
        </w:rPr>
        <w:t>was</w:t>
      </w:r>
      <w:r w:rsidR="007A490D" w:rsidRPr="00254563">
        <w:rPr>
          <w:color w:val="000000" w:themeColor="text1"/>
          <w:sz w:val="22"/>
          <w:szCs w:val="22"/>
        </w:rPr>
        <w:t xml:space="preserve"> </w:t>
      </w:r>
      <w:r w:rsidR="00B80198" w:rsidRPr="00254563">
        <w:rPr>
          <w:color w:val="000000" w:themeColor="text1"/>
          <w:sz w:val="22"/>
          <w:szCs w:val="22"/>
        </w:rPr>
        <w:t xml:space="preserve">substantial growth of </w:t>
      </w:r>
      <w:r w:rsidR="00A27CB9" w:rsidRPr="00254563">
        <w:rPr>
          <w:color w:val="000000" w:themeColor="text1"/>
          <w:sz w:val="22"/>
          <w:szCs w:val="22"/>
        </w:rPr>
        <w:t xml:space="preserve">generic responders in Hunan mice </w:t>
      </w:r>
      <w:r w:rsidR="007A490D" w:rsidRPr="00254563">
        <w:rPr>
          <w:color w:val="000000" w:themeColor="text1"/>
          <w:sz w:val="22"/>
          <w:szCs w:val="22"/>
        </w:rPr>
        <w:t>(</w:t>
      </w:r>
      <w:r w:rsidR="00B80198" w:rsidRPr="00254563">
        <w:rPr>
          <w:b/>
          <w:bCs/>
          <w:color w:val="000000" w:themeColor="text1"/>
          <w:sz w:val="22"/>
          <w:szCs w:val="22"/>
        </w:rPr>
        <w:t>Fig. 6G</w:t>
      </w:r>
      <w:r w:rsidR="00B80198" w:rsidRPr="00254563">
        <w:rPr>
          <w:color w:val="000000" w:themeColor="text1"/>
          <w:sz w:val="22"/>
          <w:szCs w:val="22"/>
        </w:rPr>
        <w:t xml:space="preserve">), </w:t>
      </w:r>
      <w:r w:rsidR="00A27CB9" w:rsidRPr="00254563">
        <w:rPr>
          <w:color w:val="000000" w:themeColor="text1"/>
          <w:sz w:val="22"/>
          <w:szCs w:val="22"/>
        </w:rPr>
        <w:t xml:space="preserve">although the dominant bacterial taxa </w:t>
      </w:r>
      <w:r w:rsidR="00F64A1E" w:rsidRPr="00254563">
        <w:rPr>
          <w:color w:val="000000" w:themeColor="text1"/>
          <w:sz w:val="22"/>
          <w:szCs w:val="22"/>
        </w:rPr>
        <w:t xml:space="preserve">in this eco-group </w:t>
      </w:r>
      <w:r w:rsidR="004D5BBA" w:rsidRPr="00254563">
        <w:rPr>
          <w:color w:val="000000" w:themeColor="text1"/>
          <w:sz w:val="22"/>
          <w:szCs w:val="22"/>
        </w:rPr>
        <w:t>were different from the taxa identified in inulin intervention</w:t>
      </w:r>
      <w:r w:rsidR="00415F79" w:rsidRPr="00254563">
        <w:rPr>
          <w:rFonts w:eastAsia="SimSun"/>
          <w:color w:val="000000" w:themeColor="text1"/>
          <w:sz w:val="22"/>
          <w:szCs w:val="22"/>
        </w:rPr>
        <w:t xml:space="preserve"> (</w:t>
      </w:r>
      <w:r w:rsidR="00415F79" w:rsidRPr="00254563">
        <w:rPr>
          <w:rFonts w:eastAsia="SimSun"/>
          <w:b/>
          <w:bCs/>
          <w:color w:val="000000" w:themeColor="text1"/>
          <w:sz w:val="22"/>
          <w:szCs w:val="22"/>
        </w:rPr>
        <w:t xml:space="preserve">Table </w:t>
      </w:r>
      <w:del w:id="536" w:author="Chen Liao" w:date="2021-07-11T12:08:00Z">
        <w:r w:rsidR="00415F79" w:rsidRPr="00254563" w:rsidDel="007F7B69">
          <w:rPr>
            <w:rFonts w:eastAsia="SimSun"/>
            <w:b/>
            <w:bCs/>
            <w:color w:val="000000" w:themeColor="text1"/>
            <w:sz w:val="22"/>
            <w:szCs w:val="22"/>
          </w:rPr>
          <w:delText>S2</w:delText>
        </w:r>
      </w:del>
      <w:ins w:id="537" w:author="Chen Liao" w:date="2021-07-11T12:08:00Z">
        <w:r w:rsidR="007F7B69" w:rsidRPr="00254563">
          <w:rPr>
            <w:rFonts w:eastAsia="SimSun"/>
            <w:b/>
            <w:bCs/>
            <w:color w:val="000000" w:themeColor="text1"/>
            <w:sz w:val="22"/>
            <w:szCs w:val="22"/>
          </w:rPr>
          <w:t>S</w:t>
        </w:r>
        <w:r w:rsidR="007F7B69">
          <w:rPr>
            <w:rFonts w:eastAsia="SimSun"/>
            <w:b/>
            <w:bCs/>
            <w:color w:val="000000" w:themeColor="text1"/>
            <w:sz w:val="22"/>
            <w:szCs w:val="22"/>
          </w:rPr>
          <w:t>3</w:t>
        </w:r>
      </w:ins>
      <w:r w:rsidR="00415F79" w:rsidRPr="007F7B69">
        <w:rPr>
          <w:rFonts w:eastAsia="SimSun"/>
          <w:color w:val="000000" w:themeColor="text1"/>
          <w:sz w:val="22"/>
          <w:szCs w:val="22"/>
        </w:rPr>
        <w:t>)</w:t>
      </w:r>
      <w:r w:rsidR="007446D2" w:rsidRPr="00604CA4">
        <w:rPr>
          <w:color w:val="000000" w:themeColor="text1"/>
          <w:sz w:val="22"/>
          <w:szCs w:val="22"/>
        </w:rPr>
        <w:t>.</w:t>
      </w:r>
      <w:r w:rsidR="001B3DF0" w:rsidRPr="00254563">
        <w:rPr>
          <w:color w:val="000000" w:themeColor="text1"/>
          <w:sz w:val="22"/>
          <w:szCs w:val="22"/>
        </w:rPr>
        <w:t xml:space="preserve"> </w:t>
      </w:r>
    </w:p>
    <w:p w14:paraId="0B74ACBC" w14:textId="25C506B6" w:rsidR="00991FAB" w:rsidRPr="00254563" w:rsidRDefault="0038522B" w:rsidP="004071B6">
      <w:pPr>
        <w:spacing w:line="360" w:lineRule="auto"/>
        <w:ind w:firstLine="720"/>
        <w:jc w:val="both"/>
        <w:rPr>
          <w:color w:val="000000" w:themeColor="text1"/>
          <w:sz w:val="22"/>
          <w:szCs w:val="22"/>
        </w:rPr>
      </w:pPr>
      <w:r w:rsidRPr="00254563">
        <w:rPr>
          <w:color w:val="000000" w:themeColor="text1"/>
          <w:sz w:val="22"/>
          <w:szCs w:val="22"/>
        </w:rPr>
        <w:t>Finally</w:t>
      </w:r>
      <w:r w:rsidR="00A27CB9" w:rsidRPr="00254563">
        <w:rPr>
          <w:color w:val="000000" w:themeColor="text1"/>
          <w:sz w:val="22"/>
          <w:szCs w:val="22"/>
        </w:rPr>
        <w:t xml:space="preserve">, we </w:t>
      </w:r>
      <w:r w:rsidR="004D5BBA" w:rsidRPr="00254563">
        <w:rPr>
          <w:color w:val="000000" w:themeColor="text1"/>
          <w:sz w:val="22"/>
          <w:szCs w:val="22"/>
        </w:rPr>
        <w:t>found</w:t>
      </w:r>
      <w:r w:rsidRPr="00254563">
        <w:rPr>
          <w:color w:val="000000" w:themeColor="text1"/>
          <w:sz w:val="22"/>
          <w:szCs w:val="22"/>
        </w:rPr>
        <w:t xml:space="preserve"> </w:t>
      </w:r>
      <w:r w:rsidR="00F56E25" w:rsidRPr="00254563">
        <w:rPr>
          <w:color w:val="000000" w:themeColor="text1"/>
          <w:sz w:val="22"/>
          <w:szCs w:val="22"/>
        </w:rPr>
        <w:t xml:space="preserve">that </w:t>
      </w:r>
      <w:r w:rsidRPr="00254563">
        <w:rPr>
          <w:color w:val="000000" w:themeColor="text1"/>
          <w:sz w:val="22"/>
          <w:szCs w:val="22"/>
        </w:rPr>
        <w:t xml:space="preserve">the baseline abundance of </w:t>
      </w:r>
      <w:del w:id="538" w:author="Chen Liao" w:date="2021-07-10T22:27:00Z">
        <w:r w:rsidRPr="00254563" w:rsidDel="00380E2A">
          <w:rPr>
            <w:i/>
            <w:iCs/>
            <w:color w:val="000000" w:themeColor="text1"/>
            <w:sz w:val="22"/>
            <w:szCs w:val="22"/>
          </w:rPr>
          <w:delText xml:space="preserve">un. </w:delText>
        </w:r>
      </w:del>
      <w:proofErr w:type="spellStart"/>
      <w:r w:rsidRPr="00254563">
        <w:rPr>
          <w:i/>
          <w:iCs/>
          <w:color w:val="000000" w:themeColor="text1"/>
          <w:sz w:val="22"/>
          <w:szCs w:val="22"/>
        </w:rPr>
        <w:t>Muribaculaceae</w:t>
      </w:r>
      <w:proofErr w:type="spellEnd"/>
      <w:r w:rsidR="00A27CB9" w:rsidRPr="00254563">
        <w:rPr>
          <w:color w:val="000000" w:themeColor="text1"/>
          <w:sz w:val="22"/>
          <w:szCs w:val="22"/>
        </w:rPr>
        <w:t xml:space="preserve"> </w:t>
      </w:r>
      <w:r w:rsidRPr="00254563">
        <w:rPr>
          <w:color w:val="000000" w:themeColor="text1"/>
          <w:sz w:val="22"/>
          <w:szCs w:val="22"/>
        </w:rPr>
        <w:t xml:space="preserve">was </w:t>
      </w:r>
      <w:del w:id="539" w:author="Chen Liao" w:date="2021-07-11T12:09:00Z">
        <w:r w:rsidRPr="00254563" w:rsidDel="0016401C">
          <w:rPr>
            <w:color w:val="000000" w:themeColor="text1"/>
            <w:sz w:val="22"/>
            <w:szCs w:val="22"/>
          </w:rPr>
          <w:delText xml:space="preserve">positively </w:delText>
        </w:r>
      </w:del>
      <w:ins w:id="540" w:author="Chen Liao" w:date="2021-07-11T12:09:00Z">
        <w:r w:rsidR="0016401C">
          <w:rPr>
            <w:color w:val="000000" w:themeColor="text1"/>
            <w:sz w:val="22"/>
            <w:szCs w:val="22"/>
          </w:rPr>
          <w:t>separately</w:t>
        </w:r>
        <w:r w:rsidR="0016401C" w:rsidRPr="0016401C">
          <w:rPr>
            <w:color w:val="000000" w:themeColor="text1"/>
            <w:sz w:val="22"/>
            <w:szCs w:val="22"/>
          </w:rPr>
          <w:t xml:space="preserve"> </w:t>
        </w:r>
      </w:ins>
      <w:r w:rsidRPr="0016401C">
        <w:rPr>
          <w:color w:val="000000" w:themeColor="text1"/>
          <w:sz w:val="22"/>
          <w:szCs w:val="22"/>
        </w:rPr>
        <w:t>correlated with</w:t>
      </w:r>
      <w:ins w:id="541" w:author="Chen Liao" w:date="2021-07-11T12:09:00Z">
        <w:r w:rsidR="0016401C">
          <w:rPr>
            <w:color w:val="000000" w:themeColor="text1"/>
            <w:sz w:val="22"/>
            <w:szCs w:val="22"/>
          </w:rPr>
          <w:t xml:space="preserve"> </w:t>
        </w:r>
      </w:ins>
      <w:r w:rsidRPr="0016401C">
        <w:rPr>
          <w:color w:val="000000" w:themeColor="text1"/>
          <w:sz w:val="22"/>
          <w:szCs w:val="22"/>
        </w:rPr>
        <w:t xml:space="preserve"> </w:t>
      </w:r>
      <w:del w:id="542" w:author="Chen Liao" w:date="2021-07-11T12:09:00Z">
        <w:r w:rsidRPr="0016401C" w:rsidDel="00F9345B">
          <w:rPr>
            <w:color w:val="000000" w:themeColor="text1"/>
            <w:sz w:val="22"/>
            <w:szCs w:val="22"/>
          </w:rPr>
          <w:delText xml:space="preserve">both </w:delText>
        </w:r>
      </w:del>
      <w:r w:rsidRPr="00F9345B">
        <w:rPr>
          <w:color w:val="000000" w:themeColor="text1"/>
          <w:sz w:val="22"/>
          <w:szCs w:val="22"/>
        </w:rPr>
        <w:t>bacterial absolute abundance</w:t>
      </w:r>
      <w:r w:rsidRPr="00604CA4">
        <w:rPr>
          <w:color w:val="000000" w:themeColor="text1"/>
          <w:sz w:val="22"/>
          <w:szCs w:val="22"/>
        </w:rPr>
        <w:t xml:space="preserve"> and </w:t>
      </w:r>
      <w:proofErr w:type="spellStart"/>
      <w:r w:rsidRPr="00604CA4">
        <w:rPr>
          <w:color w:val="000000" w:themeColor="text1"/>
          <w:sz w:val="22"/>
          <w:szCs w:val="22"/>
        </w:rPr>
        <w:t>prioprionate</w:t>
      </w:r>
      <w:proofErr w:type="spellEnd"/>
      <w:r w:rsidRPr="00604CA4">
        <w:rPr>
          <w:color w:val="000000" w:themeColor="text1"/>
          <w:sz w:val="22"/>
          <w:szCs w:val="22"/>
        </w:rPr>
        <w:t xml:space="preserve"> </w:t>
      </w:r>
      <w:ins w:id="543" w:author="Chen Liao" w:date="2021-07-11T12:10:00Z">
        <w:r w:rsidR="00F9345B">
          <w:rPr>
            <w:color w:val="000000" w:themeColor="text1"/>
            <w:sz w:val="22"/>
            <w:szCs w:val="22"/>
          </w:rPr>
          <w:t>level</w:t>
        </w:r>
      </w:ins>
      <w:ins w:id="544" w:author="Chen Liao" w:date="2021-07-11T12:08:00Z">
        <w:r w:rsidR="00604CA4">
          <w:rPr>
            <w:color w:val="000000" w:themeColor="text1"/>
            <w:sz w:val="22"/>
            <w:szCs w:val="22"/>
          </w:rPr>
          <w:t xml:space="preserve"> </w:t>
        </w:r>
      </w:ins>
      <w:r w:rsidR="001B3DF0" w:rsidRPr="00604CA4">
        <w:rPr>
          <w:color w:val="000000" w:themeColor="text1"/>
          <w:sz w:val="22"/>
          <w:szCs w:val="22"/>
        </w:rPr>
        <w:t>(</w:t>
      </w:r>
      <w:r w:rsidR="001B3DF0" w:rsidRPr="00604CA4">
        <w:rPr>
          <w:b/>
          <w:bCs/>
          <w:color w:val="000000" w:themeColor="text1"/>
          <w:sz w:val="22"/>
          <w:szCs w:val="22"/>
        </w:rPr>
        <w:t>Fig. 6</w:t>
      </w:r>
      <w:r w:rsidR="00D775F2" w:rsidRPr="00604CA4">
        <w:rPr>
          <w:b/>
          <w:bCs/>
          <w:color w:val="000000" w:themeColor="text1"/>
          <w:sz w:val="22"/>
          <w:szCs w:val="22"/>
        </w:rPr>
        <w:t>H</w:t>
      </w:r>
      <w:r w:rsidR="001B3DF0" w:rsidRPr="00604CA4">
        <w:rPr>
          <w:color w:val="000000" w:themeColor="text1"/>
          <w:sz w:val="22"/>
          <w:szCs w:val="22"/>
        </w:rPr>
        <w:t>, left pan</w:t>
      </w:r>
      <w:r w:rsidR="0051598B" w:rsidRPr="00604CA4">
        <w:rPr>
          <w:color w:val="000000" w:themeColor="text1"/>
          <w:sz w:val="22"/>
          <w:szCs w:val="22"/>
        </w:rPr>
        <w:t>e</w:t>
      </w:r>
      <w:r w:rsidR="001B3DF0" w:rsidRPr="00604CA4">
        <w:rPr>
          <w:color w:val="000000" w:themeColor="text1"/>
          <w:sz w:val="22"/>
          <w:szCs w:val="22"/>
        </w:rPr>
        <w:t>l)</w:t>
      </w:r>
      <w:r w:rsidRPr="00604CA4">
        <w:rPr>
          <w:color w:val="000000" w:themeColor="text1"/>
          <w:sz w:val="22"/>
          <w:szCs w:val="22"/>
        </w:rPr>
        <w:t xml:space="preserve">, </w:t>
      </w:r>
      <w:r w:rsidR="005C2F8D" w:rsidRPr="00604CA4">
        <w:rPr>
          <w:sz w:val="22"/>
          <w:szCs w:val="22"/>
        </w:rPr>
        <w:t>supporting the hypothesis</w:t>
      </w:r>
      <w:r w:rsidRPr="00604CA4">
        <w:rPr>
          <w:sz w:val="22"/>
          <w:szCs w:val="22"/>
        </w:rPr>
        <w:t xml:space="preserve"> that </w:t>
      </w:r>
      <w:del w:id="545" w:author="Chen Liao" w:date="2021-07-10T22:27:00Z">
        <w:r w:rsidRPr="00254563" w:rsidDel="00380E2A">
          <w:rPr>
            <w:i/>
            <w:iCs/>
            <w:color w:val="000000" w:themeColor="text1"/>
            <w:sz w:val="22"/>
            <w:szCs w:val="22"/>
          </w:rPr>
          <w:delText xml:space="preserve">un. </w:delText>
        </w:r>
      </w:del>
      <w:proofErr w:type="spellStart"/>
      <w:r w:rsidRPr="00254563">
        <w:rPr>
          <w:i/>
          <w:iCs/>
          <w:color w:val="000000" w:themeColor="text1"/>
          <w:sz w:val="22"/>
          <w:szCs w:val="22"/>
        </w:rPr>
        <w:t>Muribaculaceae</w:t>
      </w:r>
      <w:proofErr w:type="spellEnd"/>
      <w:r w:rsidRPr="00254563">
        <w:rPr>
          <w:color w:val="000000" w:themeColor="text1"/>
          <w:sz w:val="22"/>
          <w:szCs w:val="22"/>
        </w:rPr>
        <w:t xml:space="preserve"> </w:t>
      </w:r>
      <w:del w:id="546" w:author="Chen Liao" w:date="2021-07-10T22:27:00Z">
        <w:r w:rsidRPr="00254563" w:rsidDel="00380E2A">
          <w:rPr>
            <w:color w:val="000000" w:themeColor="text1"/>
            <w:sz w:val="22"/>
            <w:szCs w:val="22"/>
          </w:rPr>
          <w:delText xml:space="preserve">was </w:delText>
        </w:r>
      </w:del>
      <w:ins w:id="547" w:author="Chen Liao" w:date="2021-07-10T22:27:00Z">
        <w:r w:rsidR="00380E2A">
          <w:rPr>
            <w:color w:val="000000" w:themeColor="text1"/>
            <w:sz w:val="22"/>
            <w:szCs w:val="22"/>
          </w:rPr>
          <w:t>may serve as</w:t>
        </w:r>
        <w:r w:rsidR="00380E2A" w:rsidRPr="00380E2A">
          <w:rPr>
            <w:color w:val="000000" w:themeColor="text1"/>
            <w:sz w:val="22"/>
            <w:szCs w:val="22"/>
          </w:rPr>
          <w:t xml:space="preserve"> </w:t>
        </w:r>
      </w:ins>
      <w:r w:rsidRPr="00380E2A">
        <w:rPr>
          <w:color w:val="000000" w:themeColor="text1"/>
          <w:sz w:val="22"/>
          <w:szCs w:val="22"/>
        </w:rPr>
        <w:t xml:space="preserve">both a primary degrader </w:t>
      </w:r>
      <w:r w:rsidRPr="00380E2A">
        <w:rPr>
          <w:sz w:val="22"/>
          <w:szCs w:val="22"/>
        </w:rPr>
        <w:t>and a propionate producer.</w:t>
      </w:r>
      <w:r w:rsidR="00F56E25" w:rsidRPr="00380E2A">
        <w:rPr>
          <w:sz w:val="22"/>
          <w:szCs w:val="22"/>
        </w:rPr>
        <w:t xml:space="preserve"> As a result, there was a </w:t>
      </w:r>
      <w:r w:rsidRPr="00380E2A">
        <w:rPr>
          <w:color w:val="000000" w:themeColor="text1"/>
          <w:sz w:val="22"/>
          <w:szCs w:val="22"/>
        </w:rPr>
        <w:t>weak but statistically significant positive association between bacterial load and propionate concentration (</w:t>
      </w:r>
      <w:r w:rsidRPr="00380E2A">
        <w:rPr>
          <w:b/>
          <w:bCs/>
          <w:color w:val="000000" w:themeColor="text1"/>
          <w:sz w:val="22"/>
          <w:szCs w:val="22"/>
        </w:rPr>
        <w:t>Fig. 6H</w:t>
      </w:r>
      <w:ins w:id="548" w:author="Chen Liao" w:date="2021-07-11T12:10:00Z">
        <w:r w:rsidR="00F9345B" w:rsidRPr="00F9345B">
          <w:rPr>
            <w:color w:val="000000" w:themeColor="text1"/>
            <w:sz w:val="22"/>
            <w:szCs w:val="22"/>
            <w:rPrChange w:id="549" w:author="Chen Liao" w:date="2021-07-11T12:10:00Z">
              <w:rPr>
                <w:b/>
                <w:bCs/>
                <w:color w:val="000000" w:themeColor="text1"/>
                <w:sz w:val="22"/>
                <w:szCs w:val="22"/>
              </w:rPr>
            </w:rPrChange>
          </w:rPr>
          <w:t>,</w:t>
        </w:r>
      </w:ins>
      <w:r w:rsidRPr="00380E2A">
        <w:rPr>
          <w:color w:val="000000" w:themeColor="text1"/>
          <w:sz w:val="22"/>
          <w:szCs w:val="22"/>
        </w:rPr>
        <w:t xml:space="preserve"> right panel</w:t>
      </w:r>
      <w:ins w:id="550" w:author="Chen Liao" w:date="2021-07-11T12:10:00Z">
        <w:r w:rsidR="00F9345B">
          <w:rPr>
            <w:color w:val="000000" w:themeColor="text1"/>
            <w:sz w:val="22"/>
            <w:szCs w:val="22"/>
          </w:rPr>
          <w:t>;</w:t>
        </w:r>
      </w:ins>
      <w:del w:id="551" w:author="Chen Liao" w:date="2021-07-11T12:10:00Z">
        <w:r w:rsidRPr="00380E2A" w:rsidDel="00F9345B">
          <w:rPr>
            <w:color w:val="000000" w:themeColor="text1"/>
            <w:sz w:val="22"/>
            <w:szCs w:val="22"/>
          </w:rPr>
          <w:delText>,</w:delText>
        </w:r>
      </w:del>
      <w:r w:rsidRPr="00380E2A">
        <w:rPr>
          <w:color w:val="000000" w:themeColor="text1"/>
          <w:sz w:val="22"/>
          <w:szCs w:val="22"/>
        </w:rPr>
        <w:t xml:space="preserve"> P=0.002)</w:t>
      </w:r>
      <w:r w:rsidR="00F56E25" w:rsidRPr="00380E2A">
        <w:rPr>
          <w:color w:val="000000" w:themeColor="text1"/>
          <w:sz w:val="22"/>
          <w:szCs w:val="22"/>
        </w:rPr>
        <w:t xml:space="preserve">. Similar to </w:t>
      </w:r>
      <w:bookmarkStart w:id="552" w:name="OLE_LINK21"/>
      <w:bookmarkStart w:id="553" w:name="OLE_LINK22"/>
      <w:ins w:id="554" w:author="Chen Liao" w:date="2021-07-10T22:27:00Z">
        <w:r w:rsidR="00380E2A">
          <w:rPr>
            <w:color w:val="000000" w:themeColor="text1"/>
            <w:sz w:val="22"/>
            <w:szCs w:val="22"/>
          </w:rPr>
          <w:t>our</w:t>
        </w:r>
      </w:ins>
      <w:del w:id="555" w:author="Chen Liao" w:date="2021-07-10T22:27:00Z">
        <w:r w:rsidR="005C2F8D" w:rsidRPr="00380E2A" w:rsidDel="00380E2A">
          <w:rPr>
            <w:color w:val="000000" w:themeColor="text1"/>
            <w:sz w:val="22"/>
            <w:szCs w:val="22"/>
          </w:rPr>
          <w:delText>the</w:delText>
        </w:r>
      </w:del>
      <w:r w:rsidR="005C2F8D" w:rsidRPr="00380E2A">
        <w:rPr>
          <w:color w:val="000000" w:themeColor="text1"/>
          <w:sz w:val="22"/>
          <w:szCs w:val="22"/>
        </w:rPr>
        <w:t xml:space="preserve"> </w:t>
      </w:r>
      <w:r w:rsidR="00F56E25" w:rsidRPr="00380E2A">
        <w:rPr>
          <w:color w:val="000000" w:themeColor="text1"/>
          <w:sz w:val="22"/>
          <w:szCs w:val="22"/>
        </w:rPr>
        <w:t xml:space="preserve">findings </w:t>
      </w:r>
      <w:bookmarkEnd w:id="552"/>
      <w:bookmarkEnd w:id="553"/>
      <w:ins w:id="556" w:author="Chen Liao" w:date="2021-07-10T22:28:00Z">
        <w:r w:rsidR="00380E2A">
          <w:rPr>
            <w:color w:val="000000" w:themeColor="text1"/>
            <w:sz w:val="22"/>
            <w:szCs w:val="22"/>
          </w:rPr>
          <w:t>from</w:t>
        </w:r>
      </w:ins>
      <w:del w:id="557" w:author="Chen Liao" w:date="2021-07-10T22:28:00Z">
        <w:r w:rsidR="005C2F8D" w:rsidRPr="00380E2A" w:rsidDel="00380E2A">
          <w:rPr>
            <w:color w:val="000000" w:themeColor="text1"/>
            <w:sz w:val="22"/>
            <w:szCs w:val="22"/>
          </w:rPr>
          <w:delText>of</w:delText>
        </w:r>
      </w:del>
      <w:r w:rsidR="00F56E25" w:rsidRPr="00380E2A">
        <w:rPr>
          <w:color w:val="000000" w:themeColor="text1"/>
          <w:sz w:val="22"/>
          <w:szCs w:val="22"/>
        </w:rPr>
        <w:t xml:space="preserve"> the inulin intervention group, </w:t>
      </w:r>
      <w:del w:id="558" w:author="Chen Liao" w:date="2021-07-10T22:28:00Z">
        <w:r w:rsidR="00F56E25" w:rsidRPr="00380E2A" w:rsidDel="00380E2A">
          <w:rPr>
            <w:color w:val="000000" w:themeColor="text1"/>
            <w:sz w:val="22"/>
            <w:szCs w:val="22"/>
          </w:rPr>
          <w:delText xml:space="preserve">we found that </w:delText>
        </w:r>
      </w:del>
      <w:r w:rsidR="0051796E" w:rsidRPr="00380E2A">
        <w:rPr>
          <w:color w:val="000000" w:themeColor="text1"/>
          <w:sz w:val="22"/>
          <w:szCs w:val="22"/>
        </w:rPr>
        <w:t>R</w:t>
      </w:r>
      <w:r w:rsidR="00A27CB9" w:rsidRPr="00380E2A">
        <w:rPr>
          <w:color w:val="000000" w:themeColor="text1"/>
          <w:sz w:val="22"/>
          <w:szCs w:val="22"/>
        </w:rPr>
        <w:t xml:space="preserve">andom </w:t>
      </w:r>
      <w:r w:rsidR="0051796E" w:rsidRPr="00380E2A">
        <w:rPr>
          <w:color w:val="000000" w:themeColor="text1"/>
          <w:sz w:val="22"/>
          <w:szCs w:val="22"/>
        </w:rPr>
        <w:t>F</w:t>
      </w:r>
      <w:r w:rsidR="00A27CB9" w:rsidRPr="00380E2A">
        <w:rPr>
          <w:color w:val="000000" w:themeColor="text1"/>
          <w:sz w:val="22"/>
          <w:szCs w:val="22"/>
        </w:rPr>
        <w:t>orest models</w:t>
      </w:r>
      <w:r w:rsidR="00F56E25" w:rsidRPr="00380E2A">
        <w:rPr>
          <w:color w:val="000000" w:themeColor="text1"/>
          <w:sz w:val="22"/>
          <w:szCs w:val="22"/>
        </w:rPr>
        <w:t xml:space="preserve"> based on gut microbiota </w:t>
      </w:r>
      <w:proofErr w:type="spellStart"/>
      <w:r w:rsidR="00F56E25" w:rsidRPr="00380E2A">
        <w:rPr>
          <w:color w:val="000000" w:themeColor="text1"/>
          <w:sz w:val="22"/>
          <w:szCs w:val="22"/>
        </w:rPr>
        <w:t>compostion</w:t>
      </w:r>
      <w:proofErr w:type="spellEnd"/>
      <w:r w:rsidR="00A27CB9" w:rsidRPr="00380E2A">
        <w:rPr>
          <w:color w:val="000000" w:themeColor="text1"/>
          <w:sz w:val="22"/>
          <w:szCs w:val="22"/>
        </w:rPr>
        <w:t xml:space="preserve"> </w:t>
      </w:r>
      <w:r w:rsidR="00F56E25" w:rsidRPr="00A9151C">
        <w:rPr>
          <w:color w:val="000000" w:themeColor="text1"/>
          <w:sz w:val="22"/>
          <w:szCs w:val="22"/>
        </w:rPr>
        <w:t xml:space="preserve">had low or no predictive power for </w:t>
      </w:r>
      <w:r w:rsidR="00A27CB9" w:rsidRPr="00AC3CC9">
        <w:rPr>
          <w:color w:val="000000" w:themeColor="text1"/>
          <w:sz w:val="22"/>
          <w:szCs w:val="22"/>
        </w:rPr>
        <w:t>SCFA concentration</w:t>
      </w:r>
      <w:r w:rsidR="009A67E4" w:rsidRPr="00D05865">
        <w:rPr>
          <w:rFonts w:eastAsiaTheme="minorEastAsia"/>
          <w:color w:val="000000" w:themeColor="text1"/>
          <w:sz w:val="22"/>
          <w:szCs w:val="22"/>
        </w:rPr>
        <w:t xml:space="preserve"> </w:t>
      </w:r>
      <w:r w:rsidR="00F56E25" w:rsidRPr="00B60A27">
        <w:rPr>
          <w:rFonts w:eastAsiaTheme="minorEastAsia"/>
          <w:color w:val="000000" w:themeColor="text1"/>
          <w:sz w:val="22"/>
          <w:szCs w:val="22"/>
        </w:rPr>
        <w:t xml:space="preserve">in the resistant starch intervention group </w:t>
      </w:r>
      <w:r w:rsidR="009A67E4" w:rsidRPr="00B6149A">
        <w:rPr>
          <w:rFonts w:eastAsiaTheme="minorEastAsia"/>
          <w:color w:val="000000" w:themeColor="text1"/>
          <w:sz w:val="22"/>
          <w:szCs w:val="22"/>
        </w:rPr>
        <w:t>(</w:t>
      </w:r>
      <w:r w:rsidR="009A67E4" w:rsidRPr="00C52D7C">
        <w:rPr>
          <w:rFonts w:eastAsiaTheme="minorEastAsia"/>
          <w:b/>
          <w:bCs/>
          <w:color w:val="000000" w:themeColor="text1"/>
          <w:sz w:val="22"/>
          <w:szCs w:val="22"/>
        </w:rPr>
        <w:t xml:space="preserve">Fig. </w:t>
      </w:r>
      <w:r w:rsidR="00AC7B95" w:rsidRPr="000417C6">
        <w:rPr>
          <w:rFonts w:eastAsiaTheme="minorEastAsia"/>
          <w:b/>
          <w:bCs/>
          <w:color w:val="000000" w:themeColor="text1"/>
          <w:sz w:val="22"/>
          <w:szCs w:val="22"/>
        </w:rPr>
        <w:t>6</w:t>
      </w:r>
      <w:r w:rsidR="00C73BEC" w:rsidRPr="00604CA4">
        <w:rPr>
          <w:rFonts w:eastAsiaTheme="minorEastAsia"/>
          <w:b/>
          <w:bCs/>
          <w:color w:val="000000" w:themeColor="text1"/>
          <w:sz w:val="22"/>
          <w:szCs w:val="22"/>
        </w:rPr>
        <w:t>I</w:t>
      </w:r>
      <w:r w:rsidR="009A67E4" w:rsidRPr="00604CA4">
        <w:rPr>
          <w:rFonts w:eastAsiaTheme="minorEastAsia"/>
          <w:color w:val="000000" w:themeColor="text1"/>
          <w:sz w:val="22"/>
          <w:szCs w:val="22"/>
        </w:rPr>
        <w:t>).</w:t>
      </w:r>
      <w:r w:rsidR="00AC7B95" w:rsidRPr="00604CA4">
        <w:rPr>
          <w:rFonts w:eastAsiaTheme="minorEastAsia"/>
          <w:color w:val="000000" w:themeColor="text1"/>
          <w:sz w:val="22"/>
          <w:szCs w:val="22"/>
        </w:rPr>
        <w:t xml:space="preserve"> Collectively, </w:t>
      </w:r>
      <w:r w:rsidR="00254FD6" w:rsidRPr="00604CA4">
        <w:rPr>
          <w:rFonts w:eastAsiaTheme="minorEastAsia"/>
          <w:color w:val="000000" w:themeColor="text1"/>
          <w:sz w:val="22"/>
          <w:szCs w:val="22"/>
        </w:rPr>
        <w:t xml:space="preserve">our major findings </w:t>
      </w:r>
      <w:r w:rsidR="00F56E25" w:rsidRPr="00F9345B">
        <w:rPr>
          <w:rFonts w:eastAsiaTheme="minorEastAsia"/>
          <w:color w:val="000000" w:themeColor="text1"/>
          <w:sz w:val="22"/>
          <w:szCs w:val="22"/>
        </w:rPr>
        <w:t>were</w:t>
      </w:r>
      <w:r w:rsidR="003B2305" w:rsidRPr="00F9345B">
        <w:rPr>
          <w:color w:val="000000" w:themeColor="text1"/>
          <w:sz w:val="22"/>
          <w:szCs w:val="22"/>
        </w:rPr>
        <w:t xml:space="preserve"> </w:t>
      </w:r>
      <w:r w:rsidR="00254FD6" w:rsidRPr="00F9345B">
        <w:rPr>
          <w:color w:val="000000" w:themeColor="text1"/>
          <w:sz w:val="22"/>
          <w:szCs w:val="22"/>
        </w:rPr>
        <w:t>qualitatively consist</w:t>
      </w:r>
      <w:r w:rsidR="00415F79" w:rsidRPr="00254563">
        <w:rPr>
          <w:color w:val="000000" w:themeColor="text1"/>
          <w:sz w:val="22"/>
          <w:szCs w:val="22"/>
        </w:rPr>
        <w:t>e</w:t>
      </w:r>
      <w:r w:rsidR="00254FD6" w:rsidRPr="00254563">
        <w:rPr>
          <w:color w:val="000000" w:themeColor="text1"/>
          <w:sz w:val="22"/>
          <w:szCs w:val="22"/>
        </w:rPr>
        <w:t>nt</w:t>
      </w:r>
      <w:r w:rsidR="003B2305" w:rsidRPr="00254563">
        <w:rPr>
          <w:color w:val="000000" w:themeColor="text1"/>
          <w:sz w:val="22"/>
          <w:szCs w:val="22"/>
        </w:rPr>
        <w:t xml:space="preserve"> </w:t>
      </w:r>
      <w:r w:rsidR="00991FAB" w:rsidRPr="00254563">
        <w:rPr>
          <w:color w:val="000000" w:themeColor="text1"/>
          <w:sz w:val="22"/>
          <w:szCs w:val="22"/>
        </w:rPr>
        <w:t>between inulin and resistant starch interventions</w:t>
      </w:r>
      <w:r w:rsidR="003B2305" w:rsidRPr="00254563">
        <w:rPr>
          <w:color w:val="000000" w:themeColor="text1"/>
          <w:sz w:val="22"/>
          <w:szCs w:val="22"/>
        </w:rPr>
        <w:t>, suggesting</w:t>
      </w:r>
      <w:r w:rsidR="00FE2008" w:rsidRPr="00254563">
        <w:rPr>
          <w:color w:val="000000" w:themeColor="text1"/>
          <w:sz w:val="22"/>
          <w:szCs w:val="22"/>
        </w:rPr>
        <w:t xml:space="preserve"> that</w:t>
      </w:r>
      <w:r w:rsidR="003B2305" w:rsidRPr="00254563">
        <w:rPr>
          <w:color w:val="000000" w:themeColor="text1"/>
          <w:sz w:val="22"/>
          <w:szCs w:val="22"/>
        </w:rPr>
        <w:t xml:space="preserve"> </w:t>
      </w:r>
      <w:r w:rsidR="00991FAB" w:rsidRPr="00254563">
        <w:rPr>
          <w:color w:val="000000" w:themeColor="text1"/>
          <w:sz w:val="22"/>
          <w:szCs w:val="22"/>
        </w:rPr>
        <w:t xml:space="preserve">the </w:t>
      </w:r>
      <w:r w:rsidR="00F56E25" w:rsidRPr="00254563">
        <w:rPr>
          <w:color w:val="000000" w:themeColor="text1"/>
          <w:sz w:val="22"/>
          <w:szCs w:val="22"/>
        </w:rPr>
        <w:t xml:space="preserve">dynamical responses of </w:t>
      </w:r>
      <w:r w:rsidR="00991FAB" w:rsidRPr="00254563">
        <w:rPr>
          <w:color w:val="000000" w:themeColor="text1"/>
          <w:sz w:val="22"/>
          <w:szCs w:val="22"/>
        </w:rPr>
        <w:t>gut</w:t>
      </w:r>
      <w:r w:rsidR="00415F79" w:rsidRPr="00254563">
        <w:rPr>
          <w:color w:val="000000" w:themeColor="text1"/>
          <w:sz w:val="22"/>
          <w:szCs w:val="22"/>
        </w:rPr>
        <w:t xml:space="preserve"> </w:t>
      </w:r>
      <w:r w:rsidR="00F56E25" w:rsidRPr="00254563">
        <w:rPr>
          <w:color w:val="000000" w:themeColor="text1"/>
          <w:sz w:val="22"/>
          <w:szCs w:val="22"/>
        </w:rPr>
        <w:t>microbiota</w:t>
      </w:r>
      <w:r w:rsidR="00254FD6" w:rsidRPr="00254563">
        <w:rPr>
          <w:color w:val="000000" w:themeColor="text1"/>
          <w:sz w:val="22"/>
          <w:szCs w:val="22"/>
        </w:rPr>
        <w:t xml:space="preserve"> </w:t>
      </w:r>
      <w:r w:rsidR="00991FAB" w:rsidRPr="00254563">
        <w:rPr>
          <w:color w:val="000000" w:themeColor="text1"/>
          <w:sz w:val="22"/>
          <w:szCs w:val="22"/>
        </w:rPr>
        <w:t>to fiber-based perturbation</w:t>
      </w:r>
      <w:r w:rsidR="00F56E25" w:rsidRPr="00254563">
        <w:rPr>
          <w:color w:val="000000" w:themeColor="text1"/>
          <w:sz w:val="22"/>
          <w:szCs w:val="22"/>
        </w:rPr>
        <w:t xml:space="preserve"> follow</w:t>
      </w:r>
      <w:r w:rsidR="00B636F5" w:rsidRPr="00254563">
        <w:rPr>
          <w:color w:val="000000" w:themeColor="text1"/>
          <w:sz w:val="22"/>
          <w:szCs w:val="22"/>
        </w:rPr>
        <w:t xml:space="preserve"> </w:t>
      </w:r>
      <w:r w:rsidR="003B2305" w:rsidRPr="00254563">
        <w:rPr>
          <w:color w:val="000000" w:themeColor="text1"/>
          <w:sz w:val="22"/>
          <w:szCs w:val="22"/>
        </w:rPr>
        <w:t xml:space="preserve">universal ecological </w:t>
      </w:r>
      <w:r w:rsidR="00415F79" w:rsidRPr="00254563">
        <w:rPr>
          <w:color w:val="000000" w:themeColor="text1"/>
          <w:sz w:val="22"/>
          <w:szCs w:val="22"/>
        </w:rPr>
        <w:t>principles.</w:t>
      </w:r>
    </w:p>
    <w:p w14:paraId="31B3FDE8" w14:textId="77777777" w:rsidR="00B92987" w:rsidRPr="00254563" w:rsidRDefault="00B92987" w:rsidP="004071B6">
      <w:pPr>
        <w:spacing w:line="360" w:lineRule="auto"/>
        <w:jc w:val="both"/>
        <w:rPr>
          <w:rFonts w:eastAsiaTheme="minorEastAsia"/>
          <w:color w:val="000000" w:themeColor="text1"/>
          <w:sz w:val="22"/>
          <w:szCs w:val="22"/>
        </w:rPr>
      </w:pPr>
    </w:p>
    <w:p w14:paraId="75549D09" w14:textId="0B33A117" w:rsidR="006D60D8" w:rsidRPr="00254563" w:rsidRDefault="00A83394" w:rsidP="001E4E5A">
      <w:pPr>
        <w:spacing w:line="360" w:lineRule="auto"/>
        <w:jc w:val="both"/>
        <w:rPr>
          <w:rFonts w:eastAsiaTheme="minorEastAsia"/>
          <w:color w:val="000000" w:themeColor="text1"/>
          <w:sz w:val="22"/>
          <w:szCs w:val="22"/>
        </w:rPr>
      </w:pPr>
      <w:commentRangeStart w:id="559"/>
      <w:r w:rsidRPr="00254563">
        <w:rPr>
          <w:b/>
          <w:bCs/>
          <w:color w:val="000000" w:themeColor="text1"/>
        </w:rPr>
        <w:t>Discussion</w:t>
      </w:r>
      <w:commentRangeEnd w:id="559"/>
      <w:r w:rsidR="00516525" w:rsidRPr="00254563">
        <w:rPr>
          <w:rStyle w:val="CommentReference"/>
        </w:rPr>
        <w:commentReference w:id="559"/>
      </w:r>
    </w:p>
    <w:p w14:paraId="5124D36F" w14:textId="65AB293C" w:rsidR="00B60A27" w:rsidRDefault="00A4031B" w:rsidP="00A1136C">
      <w:pPr>
        <w:spacing w:line="360" w:lineRule="auto"/>
        <w:ind w:firstLine="720"/>
        <w:jc w:val="both"/>
        <w:rPr>
          <w:ins w:id="560" w:author="Chen Liao" w:date="2021-07-10T23:35:00Z"/>
          <w:color w:val="000000" w:themeColor="text1"/>
          <w:sz w:val="22"/>
          <w:szCs w:val="22"/>
        </w:rPr>
      </w:pPr>
      <w:r w:rsidRPr="00B72097">
        <w:rPr>
          <w:color w:val="000000" w:themeColor="text1"/>
          <w:sz w:val="22"/>
          <w:szCs w:val="22"/>
        </w:rPr>
        <w:t>Our</w:t>
      </w:r>
      <w:r w:rsidR="00F80B55" w:rsidRPr="00B72097">
        <w:rPr>
          <w:color w:val="000000" w:themeColor="text1"/>
          <w:sz w:val="22"/>
          <w:szCs w:val="22"/>
        </w:rPr>
        <w:t xml:space="preserve"> study</w:t>
      </w:r>
      <w:r w:rsidRPr="006B2E80">
        <w:rPr>
          <w:color w:val="000000" w:themeColor="text1"/>
          <w:sz w:val="22"/>
          <w:szCs w:val="22"/>
        </w:rPr>
        <w:t xml:space="preserve"> </w:t>
      </w:r>
      <w:r w:rsidR="00823F14" w:rsidRPr="00BC2E3A">
        <w:rPr>
          <w:color w:val="000000" w:themeColor="text1"/>
          <w:sz w:val="22"/>
          <w:szCs w:val="22"/>
        </w:rPr>
        <w:t xml:space="preserve">characterizes the ecosystem response of the gut microbiota in response to fibers, and </w:t>
      </w:r>
      <w:r w:rsidR="00900570" w:rsidRPr="00992197">
        <w:rPr>
          <w:color w:val="000000" w:themeColor="text1"/>
          <w:sz w:val="22"/>
          <w:szCs w:val="22"/>
        </w:rPr>
        <w:t>emphasize</w:t>
      </w:r>
      <w:r w:rsidRPr="00320E94">
        <w:rPr>
          <w:color w:val="000000" w:themeColor="text1"/>
          <w:sz w:val="22"/>
          <w:szCs w:val="22"/>
        </w:rPr>
        <w:t>s that</w:t>
      </w:r>
      <w:r w:rsidR="00900570" w:rsidRPr="00A1136C">
        <w:rPr>
          <w:color w:val="000000" w:themeColor="text1"/>
          <w:sz w:val="22"/>
          <w:szCs w:val="22"/>
        </w:rPr>
        <w:t xml:space="preserve"> </w:t>
      </w:r>
      <w:r w:rsidR="008D42CC" w:rsidRPr="00A1136C">
        <w:rPr>
          <w:color w:val="000000" w:themeColor="text1"/>
          <w:sz w:val="22"/>
          <w:szCs w:val="22"/>
        </w:rPr>
        <w:t xml:space="preserve">ecological </w:t>
      </w:r>
      <w:r w:rsidR="00823F14" w:rsidRPr="00A1136C">
        <w:rPr>
          <w:color w:val="000000" w:themeColor="text1"/>
          <w:sz w:val="22"/>
          <w:szCs w:val="22"/>
        </w:rPr>
        <w:t>interactions play a key role in the personalized impact of dietary changes</w:t>
      </w:r>
      <w:r w:rsidR="000A20CC" w:rsidRPr="00415983">
        <w:rPr>
          <w:color w:val="000000" w:themeColor="text1"/>
          <w:sz w:val="22"/>
          <w:szCs w:val="22"/>
        </w:rPr>
        <w:t>.</w:t>
      </w:r>
      <w:r w:rsidR="00D81621" w:rsidRPr="002C5DB1">
        <w:rPr>
          <w:color w:val="000000" w:themeColor="text1"/>
          <w:sz w:val="22"/>
          <w:szCs w:val="22"/>
        </w:rPr>
        <w:t xml:space="preserve"> By</w:t>
      </w:r>
      <w:r w:rsidR="000B1504" w:rsidRPr="00306E41">
        <w:rPr>
          <w:color w:val="000000" w:themeColor="text1"/>
          <w:sz w:val="22"/>
          <w:szCs w:val="22"/>
        </w:rPr>
        <w:t xml:space="preserve"> </w:t>
      </w:r>
      <w:r w:rsidR="00DE79A0" w:rsidRPr="00B6149A">
        <w:rPr>
          <w:color w:val="000000" w:themeColor="text1"/>
          <w:sz w:val="22"/>
          <w:szCs w:val="22"/>
        </w:rPr>
        <w:t xml:space="preserve">integrating </w:t>
      </w:r>
      <w:proofErr w:type="spellStart"/>
      <w:r w:rsidR="00F80B55" w:rsidRPr="00C52D7C">
        <w:rPr>
          <w:color w:val="000000" w:themeColor="text1"/>
          <w:sz w:val="22"/>
          <w:szCs w:val="22"/>
        </w:rPr>
        <w:t>gLV</w:t>
      </w:r>
      <w:proofErr w:type="spellEnd"/>
      <w:r w:rsidR="00F80B55" w:rsidRPr="00C52D7C">
        <w:rPr>
          <w:color w:val="000000" w:themeColor="text1"/>
          <w:sz w:val="22"/>
          <w:szCs w:val="22"/>
        </w:rPr>
        <w:t xml:space="preserve"> model</w:t>
      </w:r>
      <w:r w:rsidR="000B1504" w:rsidRPr="000417C6">
        <w:rPr>
          <w:color w:val="000000" w:themeColor="text1"/>
          <w:sz w:val="22"/>
          <w:szCs w:val="22"/>
        </w:rPr>
        <w:t xml:space="preserve"> </w:t>
      </w:r>
      <w:r w:rsidR="00DE79A0" w:rsidRPr="00604CA4">
        <w:rPr>
          <w:color w:val="000000" w:themeColor="text1"/>
          <w:sz w:val="22"/>
          <w:szCs w:val="22"/>
        </w:rPr>
        <w:t xml:space="preserve">with </w:t>
      </w:r>
      <w:r w:rsidR="000B1504" w:rsidRPr="00254563">
        <w:rPr>
          <w:color w:val="000000" w:themeColor="text1"/>
          <w:sz w:val="22"/>
          <w:szCs w:val="22"/>
        </w:rPr>
        <w:t>Bayesian regression</w:t>
      </w:r>
      <w:r w:rsidR="00D81621" w:rsidRPr="00254563">
        <w:rPr>
          <w:color w:val="000000" w:themeColor="text1"/>
          <w:sz w:val="22"/>
          <w:szCs w:val="22"/>
        </w:rPr>
        <w:t>, we i</w:t>
      </w:r>
      <w:r w:rsidR="00EE2C8A" w:rsidRPr="00254563">
        <w:rPr>
          <w:color w:val="000000" w:themeColor="text1"/>
          <w:sz w:val="22"/>
          <w:szCs w:val="22"/>
        </w:rPr>
        <w:t>nferred</w:t>
      </w:r>
      <w:r w:rsidR="00D81621" w:rsidRPr="00254563">
        <w:rPr>
          <w:color w:val="000000" w:themeColor="text1"/>
          <w:sz w:val="22"/>
          <w:szCs w:val="22"/>
        </w:rPr>
        <w:t xml:space="preserve"> a </w:t>
      </w:r>
      <w:r w:rsidR="009C3DBF" w:rsidRPr="00254563">
        <w:rPr>
          <w:color w:val="000000" w:themeColor="text1"/>
          <w:sz w:val="22"/>
          <w:szCs w:val="22"/>
        </w:rPr>
        <w:t xml:space="preserve">competitive </w:t>
      </w:r>
      <w:r w:rsidR="00F932FB" w:rsidRPr="00254563">
        <w:rPr>
          <w:color w:val="000000" w:themeColor="text1"/>
          <w:sz w:val="22"/>
          <w:szCs w:val="22"/>
        </w:rPr>
        <w:t xml:space="preserve">network </w:t>
      </w:r>
      <w:r w:rsidR="00125CAB" w:rsidRPr="00254563">
        <w:rPr>
          <w:color w:val="000000" w:themeColor="text1"/>
          <w:sz w:val="22"/>
          <w:szCs w:val="22"/>
        </w:rPr>
        <w:t xml:space="preserve">of </w:t>
      </w:r>
      <w:r w:rsidR="00277EF3" w:rsidRPr="00254563">
        <w:rPr>
          <w:color w:val="000000" w:themeColor="text1"/>
          <w:sz w:val="22"/>
          <w:szCs w:val="22"/>
        </w:rPr>
        <w:t>fiber</w:t>
      </w:r>
      <w:r w:rsidR="000B1504" w:rsidRPr="00254563">
        <w:rPr>
          <w:color w:val="000000" w:themeColor="text1"/>
          <w:sz w:val="22"/>
          <w:szCs w:val="22"/>
        </w:rPr>
        <w:t xml:space="preserve"> degraders </w:t>
      </w:r>
      <w:r w:rsidR="00867A48" w:rsidRPr="00254563">
        <w:rPr>
          <w:color w:val="000000" w:themeColor="text1"/>
          <w:sz w:val="22"/>
          <w:szCs w:val="22"/>
        </w:rPr>
        <w:t xml:space="preserve">as keystone bacteria </w:t>
      </w:r>
      <w:r w:rsidR="00EE2C8A" w:rsidRPr="00254563">
        <w:rPr>
          <w:color w:val="000000" w:themeColor="text1"/>
          <w:sz w:val="22"/>
          <w:szCs w:val="22"/>
        </w:rPr>
        <w:t xml:space="preserve">that mediate the </w:t>
      </w:r>
      <w:r w:rsidR="00F932FB" w:rsidRPr="00254563">
        <w:rPr>
          <w:color w:val="000000" w:themeColor="text1"/>
          <w:sz w:val="22"/>
          <w:szCs w:val="22"/>
        </w:rPr>
        <w:t xml:space="preserve">response of </w:t>
      </w:r>
      <w:r w:rsidR="00EE2C8A" w:rsidRPr="00254563">
        <w:rPr>
          <w:color w:val="000000" w:themeColor="text1"/>
          <w:sz w:val="22"/>
          <w:szCs w:val="22"/>
        </w:rPr>
        <w:t xml:space="preserve">gut </w:t>
      </w:r>
      <w:r w:rsidR="00F932FB" w:rsidRPr="00254563">
        <w:rPr>
          <w:color w:val="000000" w:themeColor="text1"/>
          <w:sz w:val="22"/>
          <w:szCs w:val="22"/>
        </w:rPr>
        <w:t>microbiota</w:t>
      </w:r>
      <w:r w:rsidR="0093555C" w:rsidRPr="00254563">
        <w:rPr>
          <w:color w:val="000000" w:themeColor="text1"/>
          <w:sz w:val="22"/>
          <w:szCs w:val="22"/>
        </w:rPr>
        <w:t xml:space="preserve"> to inulin and resistant starch</w:t>
      </w:r>
      <w:r w:rsidR="005F5F2E" w:rsidRPr="00254563">
        <w:rPr>
          <w:color w:val="000000" w:themeColor="text1"/>
          <w:sz w:val="22"/>
          <w:szCs w:val="22"/>
        </w:rPr>
        <w:t xml:space="preserve"> intervention</w:t>
      </w:r>
      <w:r w:rsidR="006F79A1" w:rsidRPr="00254563">
        <w:rPr>
          <w:color w:val="000000" w:themeColor="text1"/>
          <w:sz w:val="22"/>
          <w:szCs w:val="22"/>
        </w:rPr>
        <w:t xml:space="preserve">. </w:t>
      </w:r>
      <w:proofErr w:type="spellStart"/>
      <w:r w:rsidR="001E4E5A" w:rsidRPr="00254563">
        <w:rPr>
          <w:color w:val="000000" w:themeColor="text1"/>
          <w:sz w:val="22"/>
          <w:szCs w:val="22"/>
        </w:rPr>
        <w:t>g</w:t>
      </w:r>
      <w:r w:rsidR="006F79A1" w:rsidRPr="00254563">
        <w:rPr>
          <w:color w:val="000000" w:themeColor="text1"/>
          <w:sz w:val="22"/>
          <w:szCs w:val="22"/>
        </w:rPr>
        <w:t>LV</w:t>
      </w:r>
      <w:proofErr w:type="spellEnd"/>
      <w:r w:rsidR="006F79A1" w:rsidRPr="00254563">
        <w:rPr>
          <w:color w:val="000000" w:themeColor="text1"/>
          <w:sz w:val="22"/>
          <w:szCs w:val="22"/>
        </w:rPr>
        <w:t>-based ecological inference from gut microbiome time series data has yielded mechanistic insights into</w:t>
      </w:r>
      <w:r w:rsidR="006F79A1" w:rsidRPr="00254563">
        <w:rPr>
          <w:sz w:val="22"/>
          <w:szCs w:val="22"/>
        </w:rPr>
        <w:t xml:space="preserve"> the stability of probiotic community </w:t>
      </w:r>
      <w:r w:rsidR="006F79A1" w:rsidRPr="00254563">
        <w:rPr>
          <w:color w:val="000000" w:themeColor="text1"/>
          <w:sz w:val="22"/>
          <w:szCs w:val="22"/>
        </w:rPr>
        <w:t>under dietary perturbation</w:t>
      </w:r>
      <w:r w:rsidR="001E55CA" w:rsidRPr="00254563">
        <w:rPr>
          <w:color w:val="000000" w:themeColor="text1"/>
          <w:sz w:val="22"/>
          <w:szCs w:val="22"/>
        </w:rPr>
        <w:t xml:space="preserve"> </w:t>
      </w:r>
      <w:r w:rsidR="001E55CA" w:rsidRPr="000B5B26">
        <w:rPr>
          <w:color w:val="000000" w:themeColor="text1"/>
          <w:sz w:val="22"/>
          <w:szCs w:val="22"/>
        </w:rPr>
        <w:fldChar w:fldCharType="begin"/>
      </w:r>
      <w:r w:rsidR="004E0554" w:rsidRPr="00254563">
        <w:rPr>
          <w:color w:val="000000" w:themeColor="text1"/>
          <w:sz w:val="22"/>
          <w:szCs w:val="22"/>
        </w:rPr>
        <w:instrText xml:space="preserve"> ADDIN NE.Ref.{416B16D8-0182-47FF-8B8E-9948D3F77454}</w:instrText>
      </w:r>
      <w:r w:rsidR="001E55CA" w:rsidRPr="000B5B26">
        <w:rPr>
          <w:color w:val="000000" w:themeColor="text1"/>
          <w:sz w:val="22"/>
          <w:szCs w:val="22"/>
          <w:rPrChange w:id="561" w:author="Chen Liao" w:date="2021-07-09T20:20:00Z">
            <w:rPr>
              <w:color w:val="000000" w:themeColor="text1"/>
              <w:sz w:val="22"/>
              <w:szCs w:val="22"/>
            </w:rPr>
          </w:rPrChange>
        </w:rPr>
        <w:fldChar w:fldCharType="separate"/>
      </w:r>
      <w:r w:rsidR="004E0554" w:rsidRPr="000B5B26">
        <w:rPr>
          <w:rFonts w:eastAsiaTheme="minorEastAsia"/>
          <w:color w:val="080000"/>
          <w:sz w:val="22"/>
          <w:szCs w:val="22"/>
        </w:rPr>
        <w:t>[42]</w:t>
      </w:r>
      <w:r w:rsidR="001E55CA" w:rsidRPr="000B5B26">
        <w:rPr>
          <w:color w:val="000000" w:themeColor="text1"/>
          <w:sz w:val="22"/>
          <w:szCs w:val="22"/>
        </w:rPr>
        <w:fldChar w:fldCharType="end"/>
      </w:r>
      <w:r w:rsidR="006F79A1" w:rsidRPr="00254563">
        <w:rPr>
          <w:color w:val="000000" w:themeColor="text1"/>
          <w:sz w:val="22"/>
          <w:szCs w:val="22"/>
        </w:rPr>
        <w:t xml:space="preserve">, colonization resistance of pathogenic </w:t>
      </w:r>
      <w:proofErr w:type="spellStart"/>
      <w:r w:rsidR="006F79A1" w:rsidRPr="000B5B26">
        <w:rPr>
          <w:i/>
          <w:iCs/>
          <w:color w:val="000000" w:themeColor="text1"/>
          <w:sz w:val="22"/>
          <w:szCs w:val="22"/>
        </w:rPr>
        <w:t>Clostridioides</w:t>
      </w:r>
      <w:proofErr w:type="spellEnd"/>
      <w:r w:rsidR="006F79A1" w:rsidRPr="000B5B26">
        <w:rPr>
          <w:i/>
          <w:iCs/>
          <w:color w:val="000000" w:themeColor="text1"/>
          <w:sz w:val="22"/>
          <w:szCs w:val="22"/>
        </w:rPr>
        <w:t xml:space="preserve"> difficile</w:t>
      </w:r>
      <w:r w:rsidR="006E5D18" w:rsidRPr="00B9382E">
        <w:rPr>
          <w:i/>
          <w:iCs/>
          <w:color w:val="000000" w:themeColor="text1"/>
          <w:sz w:val="22"/>
          <w:szCs w:val="22"/>
        </w:rPr>
        <w:t xml:space="preserve"> </w:t>
      </w:r>
      <w:r w:rsidR="006E5D18" w:rsidRPr="000B5B26">
        <w:rPr>
          <w:color w:val="000000" w:themeColor="text1"/>
          <w:sz w:val="22"/>
          <w:szCs w:val="22"/>
        </w:rPr>
        <w:fldChar w:fldCharType="begin"/>
      </w:r>
      <w:r w:rsidR="004E0554" w:rsidRPr="00254563">
        <w:rPr>
          <w:color w:val="000000" w:themeColor="text1"/>
          <w:sz w:val="22"/>
          <w:szCs w:val="22"/>
        </w:rPr>
        <w:instrText xml:space="preserve"> ADDIN NE.Ref.{EDEE527B-B761-4985-9820-403F42371923}</w:instrText>
      </w:r>
      <w:r w:rsidR="006E5D18" w:rsidRPr="000B5B26">
        <w:rPr>
          <w:color w:val="000000" w:themeColor="text1"/>
          <w:sz w:val="22"/>
          <w:szCs w:val="22"/>
          <w:rPrChange w:id="562" w:author="Chen Liao" w:date="2021-07-09T20:20:00Z">
            <w:rPr>
              <w:color w:val="000000" w:themeColor="text1"/>
              <w:sz w:val="22"/>
              <w:szCs w:val="22"/>
            </w:rPr>
          </w:rPrChange>
        </w:rPr>
        <w:fldChar w:fldCharType="separate"/>
      </w:r>
      <w:r w:rsidR="00B1748B" w:rsidRPr="000B5B26">
        <w:rPr>
          <w:rFonts w:eastAsiaTheme="minorEastAsia"/>
          <w:color w:val="080000"/>
          <w:sz w:val="22"/>
          <w:szCs w:val="22"/>
        </w:rPr>
        <w:t>[43]</w:t>
      </w:r>
      <w:r w:rsidR="006E5D18" w:rsidRPr="000B5B26">
        <w:rPr>
          <w:color w:val="000000" w:themeColor="text1"/>
          <w:sz w:val="22"/>
          <w:szCs w:val="22"/>
        </w:rPr>
        <w:fldChar w:fldCharType="end"/>
      </w:r>
      <w:r w:rsidR="006F79A1" w:rsidRPr="00254563">
        <w:rPr>
          <w:color w:val="000000" w:themeColor="text1"/>
          <w:sz w:val="22"/>
          <w:szCs w:val="22"/>
        </w:rPr>
        <w:t>, and community assembly dynamics within preterm infant gut</w:t>
      </w:r>
      <w:r w:rsidR="006E5D18" w:rsidRPr="000B5B26">
        <w:rPr>
          <w:color w:val="000000" w:themeColor="text1"/>
          <w:sz w:val="22"/>
          <w:szCs w:val="22"/>
        </w:rPr>
        <w:t xml:space="preserve"> </w:t>
      </w:r>
      <w:r w:rsidR="006E5D18" w:rsidRPr="000B5B26">
        <w:rPr>
          <w:color w:val="000000" w:themeColor="text1"/>
          <w:sz w:val="22"/>
          <w:szCs w:val="22"/>
        </w:rPr>
        <w:fldChar w:fldCharType="begin"/>
      </w:r>
      <w:r w:rsidR="004E0554" w:rsidRPr="00254563">
        <w:rPr>
          <w:color w:val="000000" w:themeColor="text1"/>
          <w:sz w:val="22"/>
          <w:szCs w:val="22"/>
        </w:rPr>
        <w:instrText xml:space="preserve"> ADDIN NE.Ref.{EDA424F2-4A61-4C0E-AFD1-2B9B368E1DA7}</w:instrText>
      </w:r>
      <w:r w:rsidR="006E5D18" w:rsidRPr="000B5B26">
        <w:rPr>
          <w:color w:val="000000" w:themeColor="text1"/>
          <w:sz w:val="22"/>
          <w:szCs w:val="22"/>
          <w:rPrChange w:id="563" w:author="Chen Liao" w:date="2021-07-09T20:20:00Z">
            <w:rPr>
              <w:color w:val="000000" w:themeColor="text1"/>
              <w:sz w:val="22"/>
              <w:szCs w:val="22"/>
            </w:rPr>
          </w:rPrChange>
        </w:rPr>
        <w:fldChar w:fldCharType="separate"/>
      </w:r>
      <w:r w:rsidR="004E0554" w:rsidRPr="000B5B26">
        <w:rPr>
          <w:rFonts w:eastAsiaTheme="minorEastAsia"/>
          <w:color w:val="080000"/>
          <w:sz w:val="22"/>
          <w:szCs w:val="22"/>
        </w:rPr>
        <w:t>[22]</w:t>
      </w:r>
      <w:r w:rsidR="006E5D18" w:rsidRPr="000B5B26">
        <w:rPr>
          <w:color w:val="000000" w:themeColor="text1"/>
          <w:sz w:val="22"/>
          <w:szCs w:val="22"/>
        </w:rPr>
        <w:fldChar w:fldCharType="end"/>
      </w:r>
      <w:r w:rsidR="006F79A1" w:rsidRPr="00254563">
        <w:rPr>
          <w:color w:val="000000" w:themeColor="text1"/>
          <w:sz w:val="22"/>
          <w:szCs w:val="22"/>
        </w:rPr>
        <w:t xml:space="preserve">. </w:t>
      </w:r>
      <w:ins w:id="564" w:author="Chen Liao" w:date="2021-07-10T23:36:00Z">
        <w:r w:rsidR="0064799F">
          <w:rPr>
            <w:color w:val="000000" w:themeColor="text1"/>
            <w:sz w:val="22"/>
            <w:szCs w:val="22"/>
          </w:rPr>
          <w:t>However, Bayesian regression</w:t>
        </w:r>
      </w:ins>
      <w:ins w:id="565" w:author="Chen Liao" w:date="2021-07-10T23:39:00Z">
        <w:r w:rsidR="0064799F">
          <w:rPr>
            <w:color w:val="000000" w:themeColor="text1"/>
            <w:sz w:val="22"/>
            <w:szCs w:val="22"/>
          </w:rPr>
          <w:t xml:space="preserve"> using a </w:t>
        </w:r>
        <w:bookmarkStart w:id="566" w:name="OLE_LINK42"/>
        <w:bookmarkStart w:id="567" w:name="OLE_LINK43"/>
        <w:r w:rsidR="0064799F">
          <w:rPr>
            <w:color w:val="000000" w:themeColor="text1"/>
            <w:sz w:val="22"/>
            <w:szCs w:val="22"/>
          </w:rPr>
          <w:t xml:space="preserve">Markov-Chain-Monte-Carlo </w:t>
        </w:r>
        <w:bookmarkEnd w:id="566"/>
        <w:bookmarkEnd w:id="567"/>
        <w:r w:rsidR="0064799F">
          <w:rPr>
            <w:color w:val="000000" w:themeColor="text1"/>
            <w:sz w:val="22"/>
            <w:szCs w:val="22"/>
          </w:rPr>
          <w:t>sampler</w:t>
        </w:r>
      </w:ins>
      <w:ins w:id="568" w:author="Chen Liao" w:date="2021-07-10T23:37:00Z">
        <w:r w:rsidR="0064799F">
          <w:rPr>
            <w:color w:val="000000" w:themeColor="text1"/>
            <w:sz w:val="22"/>
            <w:szCs w:val="22"/>
          </w:rPr>
          <w:t xml:space="preserve"> is computationally expensive</w:t>
        </w:r>
      </w:ins>
      <w:ins w:id="569" w:author="Chen Liao" w:date="2021-07-10T23:40:00Z">
        <w:r w:rsidR="0064799F">
          <w:rPr>
            <w:color w:val="000000" w:themeColor="text1"/>
            <w:sz w:val="22"/>
            <w:szCs w:val="22"/>
          </w:rPr>
          <w:t>, posing a limitation on the maxi</w:t>
        </w:r>
      </w:ins>
      <w:ins w:id="570" w:author="Chen Liao" w:date="2021-07-10T23:41:00Z">
        <w:r w:rsidR="0064799F">
          <w:rPr>
            <w:color w:val="000000" w:themeColor="text1"/>
            <w:sz w:val="22"/>
            <w:szCs w:val="22"/>
          </w:rPr>
          <w:t xml:space="preserve">mum </w:t>
        </w:r>
      </w:ins>
      <w:ins w:id="571" w:author="Chen Liao" w:date="2021-07-10T23:40:00Z">
        <w:r w:rsidR="0064799F">
          <w:rPr>
            <w:color w:val="000000" w:themeColor="text1"/>
            <w:sz w:val="22"/>
            <w:szCs w:val="22"/>
          </w:rPr>
          <w:t>number of taxa</w:t>
        </w:r>
      </w:ins>
      <w:ins w:id="572" w:author="Chen Liao" w:date="2021-07-10T23:41:00Z">
        <w:r w:rsidR="0064799F">
          <w:rPr>
            <w:color w:val="000000" w:themeColor="text1"/>
            <w:sz w:val="22"/>
            <w:szCs w:val="22"/>
          </w:rPr>
          <w:t xml:space="preserve"> included in the </w:t>
        </w:r>
        <w:proofErr w:type="spellStart"/>
        <w:r w:rsidR="0064799F">
          <w:rPr>
            <w:color w:val="000000" w:themeColor="text1"/>
            <w:sz w:val="22"/>
            <w:szCs w:val="22"/>
          </w:rPr>
          <w:t>gLV</w:t>
        </w:r>
        <w:proofErr w:type="spellEnd"/>
        <w:r w:rsidR="0064799F">
          <w:rPr>
            <w:color w:val="000000" w:themeColor="text1"/>
            <w:sz w:val="22"/>
            <w:szCs w:val="22"/>
          </w:rPr>
          <w:t xml:space="preserve"> model</w:t>
        </w:r>
      </w:ins>
      <w:ins w:id="573" w:author="Chen Liao" w:date="2021-07-10T23:42:00Z">
        <w:r w:rsidR="0064799F">
          <w:rPr>
            <w:color w:val="000000" w:themeColor="text1"/>
            <w:sz w:val="22"/>
            <w:szCs w:val="22"/>
          </w:rPr>
          <w:t xml:space="preserve"> (20 used in this study)</w:t>
        </w:r>
      </w:ins>
      <w:ins w:id="574" w:author="Chen Liao" w:date="2021-07-10T23:41:00Z">
        <w:r w:rsidR="0064799F">
          <w:rPr>
            <w:color w:val="000000" w:themeColor="text1"/>
            <w:sz w:val="22"/>
            <w:szCs w:val="22"/>
          </w:rPr>
          <w:t xml:space="preserve">. Taxonomic grouping </w:t>
        </w:r>
      </w:ins>
      <w:ins w:id="575" w:author="Chen Liao" w:date="2021-07-10T23:54:00Z">
        <w:r w:rsidR="005F3DC8">
          <w:rPr>
            <w:color w:val="000000" w:themeColor="text1"/>
            <w:sz w:val="22"/>
            <w:szCs w:val="22"/>
          </w:rPr>
          <w:t>as a coarse</w:t>
        </w:r>
      </w:ins>
      <w:ins w:id="576" w:author="Chen Liao" w:date="2021-07-10T23:55:00Z">
        <w:r w:rsidR="005F3DC8">
          <w:rPr>
            <w:color w:val="000000" w:themeColor="text1"/>
            <w:sz w:val="22"/>
            <w:szCs w:val="22"/>
          </w:rPr>
          <w:t xml:space="preserve">-grained approach </w:t>
        </w:r>
      </w:ins>
      <w:ins w:id="577" w:author="Chen Liao" w:date="2021-07-10T23:41:00Z">
        <w:r w:rsidR="0064799F">
          <w:rPr>
            <w:color w:val="000000" w:themeColor="text1"/>
            <w:sz w:val="22"/>
            <w:szCs w:val="22"/>
          </w:rPr>
          <w:t xml:space="preserve">is thus necessary to </w:t>
        </w:r>
      </w:ins>
      <w:ins w:id="578" w:author="Chen Liao" w:date="2021-07-10T23:46:00Z">
        <w:r w:rsidR="0064799F">
          <w:rPr>
            <w:color w:val="000000" w:themeColor="text1"/>
            <w:sz w:val="22"/>
            <w:szCs w:val="22"/>
          </w:rPr>
          <w:t>represent</w:t>
        </w:r>
      </w:ins>
      <w:ins w:id="579" w:author="Chen Liao" w:date="2021-07-10T23:48:00Z">
        <w:r w:rsidR="00D05865">
          <w:rPr>
            <w:color w:val="000000" w:themeColor="text1"/>
            <w:sz w:val="22"/>
            <w:szCs w:val="22"/>
          </w:rPr>
          <w:t xml:space="preserve"> the majority of microbio</w:t>
        </w:r>
      </w:ins>
      <w:ins w:id="580" w:author="Chen Liao" w:date="2021-07-11T07:39:00Z">
        <w:r w:rsidR="00B32018">
          <w:rPr>
            <w:color w:val="000000" w:themeColor="text1"/>
            <w:sz w:val="22"/>
            <w:szCs w:val="22"/>
          </w:rPr>
          <w:t>ta</w:t>
        </w:r>
      </w:ins>
      <w:ins w:id="581" w:author="Chen Liao" w:date="2021-07-10T23:48:00Z">
        <w:r w:rsidR="00D05865">
          <w:rPr>
            <w:color w:val="000000" w:themeColor="text1"/>
            <w:sz w:val="22"/>
            <w:szCs w:val="22"/>
          </w:rPr>
          <w:t xml:space="preserve"> composition</w:t>
        </w:r>
      </w:ins>
      <w:ins w:id="582" w:author="Chen Liao" w:date="2021-07-10T23:42:00Z">
        <w:r w:rsidR="0064799F">
          <w:rPr>
            <w:color w:val="000000" w:themeColor="text1"/>
            <w:sz w:val="22"/>
            <w:szCs w:val="22"/>
          </w:rPr>
          <w:t xml:space="preserve"> </w:t>
        </w:r>
      </w:ins>
      <w:ins w:id="583" w:author="Chen Liao" w:date="2021-07-10T23:43:00Z">
        <w:r w:rsidR="0064799F">
          <w:rPr>
            <w:color w:val="000000" w:themeColor="text1"/>
            <w:sz w:val="22"/>
            <w:szCs w:val="22"/>
          </w:rPr>
          <w:lastRenderedPageBreak/>
          <w:t>with a limited number of taxa</w:t>
        </w:r>
      </w:ins>
      <w:ins w:id="584" w:author="Chen Liao" w:date="2021-07-10T23:44:00Z">
        <w:r w:rsidR="0064799F">
          <w:rPr>
            <w:color w:val="000000" w:themeColor="text1"/>
            <w:sz w:val="22"/>
            <w:szCs w:val="22"/>
          </w:rPr>
          <w:t xml:space="preserve">. </w:t>
        </w:r>
      </w:ins>
      <w:ins w:id="585" w:author="Chen Liao" w:date="2021-07-11T07:23:00Z">
        <w:r w:rsidR="00415983">
          <w:rPr>
            <w:color w:val="000000" w:themeColor="text1"/>
            <w:sz w:val="22"/>
            <w:szCs w:val="22"/>
          </w:rPr>
          <w:t>As opposed to human studies, g</w:t>
        </w:r>
      </w:ins>
      <w:ins w:id="586" w:author="Chen Liao" w:date="2021-07-11T07:07:00Z">
        <w:r w:rsidR="00320E94">
          <w:rPr>
            <w:color w:val="000000" w:themeColor="text1"/>
            <w:sz w:val="22"/>
            <w:szCs w:val="22"/>
          </w:rPr>
          <w:t>rouping sequences at a fixed taxonomic rank</w:t>
        </w:r>
      </w:ins>
      <w:ins w:id="587" w:author="Chen Liao" w:date="2021-07-11T07:09:00Z">
        <w:r w:rsidR="00320E94">
          <w:rPr>
            <w:color w:val="000000" w:themeColor="text1"/>
            <w:sz w:val="22"/>
            <w:szCs w:val="22"/>
          </w:rPr>
          <w:t xml:space="preserve"> (e.g., species or genus level)</w:t>
        </w:r>
      </w:ins>
      <w:ins w:id="588" w:author="Chen Liao" w:date="2021-07-11T07:07:00Z">
        <w:r w:rsidR="00320E94">
          <w:rPr>
            <w:color w:val="000000" w:themeColor="text1"/>
            <w:sz w:val="22"/>
            <w:szCs w:val="22"/>
          </w:rPr>
          <w:t xml:space="preserve"> is inappropri</w:t>
        </w:r>
      </w:ins>
      <w:ins w:id="589" w:author="Chen Liao" w:date="2021-07-11T07:08:00Z">
        <w:r w:rsidR="00320E94">
          <w:rPr>
            <w:color w:val="000000" w:themeColor="text1"/>
            <w:sz w:val="22"/>
            <w:szCs w:val="22"/>
          </w:rPr>
          <w:t>ate</w:t>
        </w:r>
      </w:ins>
      <w:ins w:id="590" w:author="Chen Liao" w:date="2021-07-11T07:07:00Z">
        <w:r w:rsidR="00320E94">
          <w:rPr>
            <w:color w:val="000000" w:themeColor="text1"/>
            <w:sz w:val="22"/>
            <w:szCs w:val="22"/>
          </w:rPr>
          <w:t xml:space="preserve"> in</w:t>
        </w:r>
      </w:ins>
      <w:ins w:id="591" w:author="Chen Liao" w:date="2021-07-11T07:08:00Z">
        <w:r w:rsidR="00320E94">
          <w:rPr>
            <w:color w:val="000000" w:themeColor="text1"/>
            <w:sz w:val="22"/>
            <w:szCs w:val="22"/>
          </w:rPr>
          <w:t xml:space="preserve"> mice</w:t>
        </w:r>
      </w:ins>
      <w:ins w:id="592" w:author="Chen Liao" w:date="2021-07-11T07:09:00Z">
        <w:r w:rsidR="00320E94">
          <w:rPr>
            <w:color w:val="000000" w:themeColor="text1"/>
            <w:sz w:val="22"/>
            <w:szCs w:val="22"/>
          </w:rPr>
          <w:t xml:space="preserve"> as too many </w:t>
        </w:r>
        <w:proofErr w:type="spellStart"/>
        <w:r w:rsidR="00320E94">
          <w:rPr>
            <w:color w:val="000000" w:themeColor="text1"/>
            <w:sz w:val="22"/>
            <w:szCs w:val="22"/>
          </w:rPr>
          <w:t>seuqences</w:t>
        </w:r>
        <w:proofErr w:type="spellEnd"/>
        <w:r w:rsidR="00320E94">
          <w:rPr>
            <w:color w:val="000000" w:themeColor="text1"/>
            <w:sz w:val="22"/>
            <w:szCs w:val="22"/>
          </w:rPr>
          <w:t xml:space="preserve"> </w:t>
        </w:r>
      </w:ins>
      <w:ins w:id="593" w:author="Chen Liao" w:date="2021-07-11T07:16:00Z">
        <w:r w:rsidR="00A1136C">
          <w:rPr>
            <w:color w:val="000000" w:themeColor="text1"/>
            <w:sz w:val="22"/>
            <w:szCs w:val="22"/>
          </w:rPr>
          <w:t>could</w:t>
        </w:r>
      </w:ins>
      <w:ins w:id="594" w:author="Chen Liao" w:date="2021-07-11T07:15:00Z">
        <w:r w:rsidR="00A1136C">
          <w:rPr>
            <w:color w:val="000000" w:themeColor="text1"/>
            <w:sz w:val="22"/>
            <w:szCs w:val="22"/>
          </w:rPr>
          <w:t xml:space="preserve"> only</w:t>
        </w:r>
      </w:ins>
      <w:ins w:id="595" w:author="Chen Liao" w:date="2021-07-11T07:09:00Z">
        <w:r w:rsidR="00320E94">
          <w:rPr>
            <w:color w:val="000000" w:themeColor="text1"/>
            <w:sz w:val="22"/>
            <w:szCs w:val="22"/>
          </w:rPr>
          <w:t xml:space="preserve"> </w:t>
        </w:r>
      </w:ins>
      <w:ins w:id="596" w:author="Chen Liao" w:date="2021-07-11T07:16:00Z">
        <w:r w:rsidR="00A1136C">
          <w:rPr>
            <w:color w:val="000000" w:themeColor="text1"/>
            <w:sz w:val="22"/>
            <w:szCs w:val="22"/>
          </w:rPr>
          <w:t xml:space="preserve">be </w:t>
        </w:r>
      </w:ins>
      <w:ins w:id="597" w:author="Chen Liao" w:date="2021-07-11T07:09:00Z">
        <w:r w:rsidR="00320E94">
          <w:rPr>
            <w:color w:val="000000" w:themeColor="text1"/>
            <w:sz w:val="22"/>
            <w:szCs w:val="22"/>
          </w:rPr>
          <w:t xml:space="preserve">classified </w:t>
        </w:r>
      </w:ins>
      <w:ins w:id="598" w:author="Chen Liao" w:date="2021-07-11T07:15:00Z">
        <w:r w:rsidR="00A1136C">
          <w:rPr>
            <w:color w:val="000000" w:themeColor="text1"/>
            <w:sz w:val="22"/>
            <w:szCs w:val="22"/>
          </w:rPr>
          <w:t xml:space="preserve">up to </w:t>
        </w:r>
      </w:ins>
      <w:ins w:id="599" w:author="Chen Liao" w:date="2021-07-11T07:09:00Z">
        <w:r w:rsidR="00320E94">
          <w:rPr>
            <w:color w:val="000000" w:themeColor="text1"/>
            <w:sz w:val="22"/>
            <w:szCs w:val="22"/>
          </w:rPr>
          <w:t>the family level</w:t>
        </w:r>
      </w:ins>
      <w:ins w:id="600" w:author="Chen Liao" w:date="2021-07-11T07:16:00Z">
        <w:r w:rsidR="00A1136C">
          <w:rPr>
            <w:color w:val="000000" w:themeColor="text1"/>
            <w:sz w:val="22"/>
            <w:szCs w:val="22"/>
          </w:rPr>
          <w:t xml:space="preserve"> (e.g., </w:t>
        </w:r>
        <w:proofErr w:type="spellStart"/>
        <w:r w:rsidR="00A1136C" w:rsidRPr="00A1136C">
          <w:rPr>
            <w:i/>
            <w:iCs/>
            <w:color w:val="000000" w:themeColor="text1"/>
            <w:sz w:val="22"/>
            <w:szCs w:val="22"/>
            <w:rPrChange w:id="601" w:author="Chen Liao" w:date="2021-07-11T07:19:00Z">
              <w:rPr>
                <w:color w:val="000000" w:themeColor="text1"/>
                <w:sz w:val="22"/>
                <w:szCs w:val="22"/>
              </w:rPr>
            </w:rPrChange>
          </w:rPr>
          <w:t>Muribaculaceae</w:t>
        </w:r>
        <w:proofErr w:type="spellEnd"/>
        <w:r w:rsidR="00A1136C">
          <w:rPr>
            <w:color w:val="000000" w:themeColor="text1"/>
            <w:sz w:val="22"/>
            <w:szCs w:val="22"/>
          </w:rPr>
          <w:t>)</w:t>
        </w:r>
      </w:ins>
      <w:ins w:id="602" w:author="Chen Liao" w:date="2021-07-11T07:09:00Z">
        <w:r w:rsidR="00320E94">
          <w:rPr>
            <w:color w:val="000000" w:themeColor="text1"/>
            <w:sz w:val="22"/>
            <w:szCs w:val="22"/>
          </w:rPr>
          <w:t>.</w:t>
        </w:r>
      </w:ins>
      <w:ins w:id="603" w:author="Chen Liao" w:date="2021-07-11T07:16:00Z">
        <w:r w:rsidR="00A1136C">
          <w:rPr>
            <w:color w:val="000000" w:themeColor="text1"/>
            <w:sz w:val="22"/>
            <w:szCs w:val="22"/>
          </w:rPr>
          <w:t xml:space="preserve"> </w:t>
        </w:r>
      </w:ins>
      <w:ins w:id="604" w:author="Chen Liao" w:date="2021-07-11T07:19:00Z">
        <w:r w:rsidR="00A1136C">
          <w:rPr>
            <w:color w:val="000000" w:themeColor="text1"/>
            <w:sz w:val="22"/>
            <w:szCs w:val="22"/>
          </w:rPr>
          <w:t>In this study, we chose to</w:t>
        </w:r>
      </w:ins>
      <w:ins w:id="605" w:author="Chen Liao" w:date="2021-07-11T07:16:00Z">
        <w:r w:rsidR="00A1136C">
          <w:rPr>
            <w:color w:val="000000" w:themeColor="text1"/>
            <w:sz w:val="22"/>
            <w:szCs w:val="22"/>
          </w:rPr>
          <w:t xml:space="preserve"> group</w:t>
        </w:r>
      </w:ins>
      <w:ins w:id="606" w:author="Chen Liao" w:date="2021-07-11T07:24:00Z">
        <w:r w:rsidR="00FD22BD">
          <w:rPr>
            <w:color w:val="000000" w:themeColor="text1"/>
            <w:sz w:val="22"/>
            <w:szCs w:val="22"/>
          </w:rPr>
          <w:t xml:space="preserve"> </w:t>
        </w:r>
      </w:ins>
      <w:ins w:id="607" w:author="Chen Liao" w:date="2021-07-10T23:53:00Z">
        <w:r w:rsidR="005F3DC8">
          <w:rPr>
            <w:color w:val="000000" w:themeColor="text1"/>
            <w:sz w:val="22"/>
            <w:szCs w:val="22"/>
          </w:rPr>
          <w:t xml:space="preserve">16S sequences </w:t>
        </w:r>
      </w:ins>
      <w:ins w:id="608" w:author="Chen Liao" w:date="2021-07-10T23:59:00Z">
        <w:r w:rsidR="00B60A27">
          <w:rPr>
            <w:color w:val="000000" w:themeColor="text1"/>
            <w:sz w:val="22"/>
            <w:szCs w:val="22"/>
          </w:rPr>
          <w:t>b</w:t>
        </w:r>
      </w:ins>
      <w:ins w:id="609" w:author="Chen Liao" w:date="2021-07-10T23:55:00Z">
        <w:r w:rsidR="005F3DC8">
          <w:rPr>
            <w:color w:val="000000" w:themeColor="text1"/>
            <w:sz w:val="22"/>
            <w:szCs w:val="22"/>
          </w:rPr>
          <w:t xml:space="preserve">y </w:t>
        </w:r>
      </w:ins>
      <w:ins w:id="610" w:author="Chen Liao" w:date="2021-07-10T23:53:00Z">
        <w:r w:rsidR="005F3DC8">
          <w:rPr>
            <w:color w:val="000000" w:themeColor="text1"/>
            <w:sz w:val="22"/>
            <w:szCs w:val="22"/>
          </w:rPr>
          <w:t>the lowest classified taxonomic leve</w:t>
        </w:r>
      </w:ins>
      <w:ins w:id="611" w:author="Chen Liao" w:date="2021-07-10T23:54:00Z">
        <w:r w:rsidR="005F3DC8">
          <w:rPr>
            <w:color w:val="000000" w:themeColor="text1"/>
            <w:sz w:val="22"/>
            <w:szCs w:val="22"/>
          </w:rPr>
          <w:t>l</w:t>
        </w:r>
      </w:ins>
      <w:ins w:id="612" w:author="Chen Liao" w:date="2021-07-11T07:16:00Z">
        <w:r w:rsidR="00A1136C">
          <w:rPr>
            <w:color w:val="000000" w:themeColor="text1"/>
            <w:sz w:val="22"/>
            <w:szCs w:val="22"/>
          </w:rPr>
          <w:t xml:space="preserve">, which generated </w:t>
        </w:r>
      </w:ins>
      <w:ins w:id="613" w:author="Chen Liao" w:date="2021-07-11T07:19:00Z">
        <w:r w:rsidR="006D1091">
          <w:rPr>
            <w:color w:val="000000" w:themeColor="text1"/>
            <w:sz w:val="22"/>
            <w:szCs w:val="22"/>
          </w:rPr>
          <w:t xml:space="preserve">sequence </w:t>
        </w:r>
      </w:ins>
      <w:ins w:id="614" w:author="Chen Liao" w:date="2021-07-10T23:58:00Z">
        <w:r w:rsidR="00B60A27">
          <w:rPr>
            <w:color w:val="000000" w:themeColor="text1"/>
            <w:sz w:val="22"/>
            <w:szCs w:val="22"/>
          </w:rPr>
          <w:t>clusters at heterogeneous taxonomic ranks</w:t>
        </w:r>
      </w:ins>
      <w:ins w:id="615" w:author="Chen Liao" w:date="2021-07-11T00:01:00Z">
        <w:r w:rsidR="00B60A27">
          <w:rPr>
            <w:color w:val="000000" w:themeColor="text1"/>
            <w:sz w:val="22"/>
            <w:szCs w:val="22"/>
          </w:rPr>
          <w:t>—some at species level while others at family level</w:t>
        </w:r>
      </w:ins>
      <w:ins w:id="616" w:author="Chen Liao" w:date="2021-07-11T07:17:00Z">
        <w:r w:rsidR="00A1136C">
          <w:rPr>
            <w:color w:val="000000" w:themeColor="text1"/>
            <w:sz w:val="22"/>
            <w:szCs w:val="22"/>
          </w:rPr>
          <w:t xml:space="preserve">. </w:t>
        </w:r>
      </w:ins>
      <w:ins w:id="617" w:author="Chen Liao" w:date="2021-07-11T07:22:00Z">
        <w:r w:rsidR="006D1091">
          <w:rPr>
            <w:color w:val="000000" w:themeColor="text1"/>
            <w:sz w:val="22"/>
            <w:szCs w:val="22"/>
          </w:rPr>
          <w:t xml:space="preserve">Other approaches such as </w:t>
        </w:r>
      </w:ins>
      <w:ins w:id="618" w:author="Chen Liao" w:date="2021-07-11T07:36:00Z">
        <w:r w:rsidR="00D265F5">
          <w:rPr>
            <w:color w:val="000000" w:themeColor="text1"/>
            <w:sz w:val="22"/>
            <w:szCs w:val="22"/>
          </w:rPr>
          <w:t>OT</w:t>
        </w:r>
      </w:ins>
      <w:ins w:id="619" w:author="Chen Liao" w:date="2021-07-11T07:37:00Z">
        <w:r w:rsidR="00D265F5">
          <w:rPr>
            <w:color w:val="000000" w:themeColor="text1"/>
            <w:sz w:val="22"/>
            <w:szCs w:val="22"/>
          </w:rPr>
          <w:t>U</w:t>
        </w:r>
      </w:ins>
      <w:ins w:id="620" w:author="Chen Liao" w:date="2021-07-11T07:36:00Z">
        <w:r w:rsidR="00D265F5">
          <w:rPr>
            <w:color w:val="000000" w:themeColor="text1"/>
            <w:sz w:val="22"/>
            <w:szCs w:val="22"/>
          </w:rPr>
          <w:t>-picking</w:t>
        </w:r>
      </w:ins>
      <w:ins w:id="621" w:author="Chen Liao" w:date="2021-07-11T07:22:00Z">
        <w:r w:rsidR="006D1091">
          <w:rPr>
            <w:color w:val="000000" w:themeColor="text1"/>
            <w:sz w:val="22"/>
            <w:szCs w:val="22"/>
          </w:rPr>
          <w:t xml:space="preserve"> would also apply </w:t>
        </w:r>
      </w:ins>
      <w:ins w:id="622" w:author="Chen Liao" w:date="2021-07-11T07:23:00Z">
        <w:r w:rsidR="006D1091">
          <w:rPr>
            <w:color w:val="000000" w:themeColor="text1"/>
            <w:sz w:val="22"/>
            <w:szCs w:val="22"/>
          </w:rPr>
          <w:t xml:space="preserve">and </w:t>
        </w:r>
      </w:ins>
      <w:ins w:id="623" w:author="Chen Liao" w:date="2021-07-11T07:24:00Z">
        <w:r w:rsidR="00FD22BD">
          <w:rPr>
            <w:color w:val="000000" w:themeColor="text1"/>
            <w:sz w:val="22"/>
            <w:szCs w:val="22"/>
          </w:rPr>
          <w:t>we showed that the inference is insensitive to the choice of grouping method</w:t>
        </w:r>
      </w:ins>
      <w:ins w:id="624" w:author="Chen Liao" w:date="2021-07-11T07:25:00Z">
        <w:r w:rsidR="00D04346">
          <w:rPr>
            <w:color w:val="000000" w:themeColor="text1"/>
            <w:sz w:val="22"/>
            <w:szCs w:val="22"/>
          </w:rPr>
          <w:t xml:space="preserve"> (</w:t>
        </w:r>
        <w:r w:rsidR="00D04346" w:rsidRPr="00D04346">
          <w:rPr>
            <w:b/>
            <w:bCs/>
            <w:color w:val="000000" w:themeColor="text1"/>
            <w:sz w:val="22"/>
            <w:szCs w:val="22"/>
            <w:rPrChange w:id="625" w:author="Chen Liao" w:date="2021-07-11T07:25:00Z">
              <w:rPr>
                <w:color w:val="000000" w:themeColor="text1"/>
                <w:sz w:val="22"/>
                <w:szCs w:val="22"/>
              </w:rPr>
            </w:rPrChange>
          </w:rPr>
          <w:t>Fig. S7</w:t>
        </w:r>
        <w:r w:rsidR="00D04346">
          <w:rPr>
            <w:color w:val="000000" w:themeColor="text1"/>
            <w:sz w:val="22"/>
            <w:szCs w:val="22"/>
          </w:rPr>
          <w:t>)</w:t>
        </w:r>
      </w:ins>
      <w:ins w:id="626" w:author="Chen Liao" w:date="2021-07-11T07:20:00Z">
        <w:r w:rsidR="006D1091">
          <w:rPr>
            <w:color w:val="000000" w:themeColor="text1"/>
            <w:sz w:val="22"/>
            <w:szCs w:val="22"/>
          </w:rPr>
          <w:t>.</w:t>
        </w:r>
      </w:ins>
      <w:del w:id="627" w:author="Chen Liao" w:date="2021-07-10T23:35:00Z">
        <w:r w:rsidR="003E7209" w:rsidRPr="000B5B26" w:rsidDel="00F8492C">
          <w:rPr>
            <w:color w:val="000000" w:themeColor="text1"/>
            <w:sz w:val="22"/>
            <w:szCs w:val="22"/>
          </w:rPr>
          <w:delText>Besides</w:delText>
        </w:r>
        <w:r w:rsidR="00564D0C" w:rsidRPr="00B9382E" w:rsidDel="00F8492C">
          <w:rPr>
            <w:color w:val="000000" w:themeColor="text1"/>
            <w:sz w:val="22"/>
            <w:szCs w:val="22"/>
          </w:rPr>
          <w:delText xml:space="preserve"> evidences supporting </w:delText>
        </w:r>
        <w:r w:rsidR="005513EB" w:rsidRPr="00B72097" w:rsidDel="00F8492C">
          <w:rPr>
            <w:color w:val="000000" w:themeColor="text1"/>
            <w:sz w:val="22"/>
            <w:szCs w:val="22"/>
          </w:rPr>
          <w:delText xml:space="preserve">the fiber-degrading function of </w:delText>
        </w:r>
        <w:r w:rsidR="00564D0C" w:rsidRPr="006B2E80" w:rsidDel="00F8492C">
          <w:rPr>
            <w:color w:val="000000" w:themeColor="text1"/>
            <w:sz w:val="22"/>
            <w:szCs w:val="22"/>
          </w:rPr>
          <w:delText xml:space="preserve">these </w:delText>
        </w:r>
        <w:r w:rsidR="008139AE" w:rsidRPr="00BC2E3A" w:rsidDel="00F8492C">
          <w:rPr>
            <w:color w:val="000000" w:themeColor="text1"/>
            <w:sz w:val="22"/>
            <w:szCs w:val="22"/>
          </w:rPr>
          <w:delText xml:space="preserve">putative </w:delText>
        </w:r>
        <w:r w:rsidR="00564D0C" w:rsidRPr="00380E2A" w:rsidDel="00F8492C">
          <w:rPr>
            <w:color w:val="000000" w:themeColor="text1"/>
            <w:sz w:val="22"/>
            <w:szCs w:val="22"/>
          </w:rPr>
          <w:delText>degraders</w:delText>
        </w:r>
        <w:r w:rsidR="00D7028B" w:rsidRPr="00A9151C" w:rsidDel="00F8492C">
          <w:rPr>
            <w:color w:val="000000" w:themeColor="text1"/>
            <w:sz w:val="22"/>
            <w:szCs w:val="22"/>
          </w:rPr>
          <w:delText xml:space="preserve">, </w:delText>
        </w:r>
      </w:del>
    </w:p>
    <w:p w14:paraId="26F5E4E2" w14:textId="56FA3ADE" w:rsidR="001E4E5A" w:rsidRPr="00254563" w:rsidRDefault="00AC3CC9" w:rsidP="00DD5210">
      <w:pPr>
        <w:spacing w:line="360" w:lineRule="auto"/>
        <w:ind w:firstLine="720"/>
        <w:jc w:val="both"/>
        <w:rPr>
          <w:color w:val="000000" w:themeColor="text1"/>
          <w:sz w:val="22"/>
          <w:szCs w:val="22"/>
        </w:rPr>
      </w:pPr>
      <w:ins w:id="628" w:author="Chen Liao" w:date="2021-07-10T23:35:00Z">
        <w:r>
          <w:rPr>
            <w:color w:val="000000" w:themeColor="text1"/>
            <w:sz w:val="22"/>
            <w:szCs w:val="22"/>
          </w:rPr>
          <w:t>O</w:t>
        </w:r>
      </w:ins>
      <w:del w:id="629" w:author="Chen Liao" w:date="2021-07-10T23:35:00Z">
        <w:r w:rsidR="00D7028B" w:rsidRPr="00A9151C" w:rsidDel="00AC3CC9">
          <w:rPr>
            <w:color w:val="000000" w:themeColor="text1"/>
            <w:sz w:val="22"/>
            <w:szCs w:val="22"/>
          </w:rPr>
          <w:delText>o</w:delText>
        </w:r>
      </w:del>
      <w:r w:rsidR="00564D0C" w:rsidRPr="00AC3CC9">
        <w:rPr>
          <w:color w:val="000000" w:themeColor="text1"/>
          <w:sz w:val="22"/>
          <w:szCs w:val="22"/>
        </w:rPr>
        <w:t xml:space="preserve">ur findings correspond to </w:t>
      </w:r>
      <w:r w:rsidR="00BD02BA" w:rsidRPr="00AC3CC9">
        <w:rPr>
          <w:color w:val="000000" w:themeColor="text1"/>
          <w:sz w:val="22"/>
          <w:szCs w:val="22"/>
        </w:rPr>
        <w:t xml:space="preserve">and advance </w:t>
      </w:r>
      <w:r w:rsidR="00564D0C" w:rsidRPr="00AC3CC9">
        <w:rPr>
          <w:color w:val="000000" w:themeColor="text1"/>
          <w:sz w:val="22"/>
          <w:szCs w:val="22"/>
        </w:rPr>
        <w:t>previous literature at multiple systems level</w:t>
      </w:r>
      <w:r w:rsidR="008D3648" w:rsidRPr="00AC3CC9">
        <w:rPr>
          <w:color w:val="000000" w:themeColor="text1"/>
          <w:sz w:val="22"/>
          <w:szCs w:val="22"/>
        </w:rPr>
        <w:t xml:space="preserve"> understanding</w:t>
      </w:r>
      <w:r w:rsidR="00BD02BA" w:rsidRPr="00D05865">
        <w:rPr>
          <w:color w:val="000000" w:themeColor="text1"/>
          <w:sz w:val="22"/>
          <w:szCs w:val="22"/>
        </w:rPr>
        <w:t xml:space="preserve"> of </w:t>
      </w:r>
      <w:del w:id="630" w:author="Chen Liao" w:date="2021-07-11T07:41:00Z">
        <w:r w:rsidR="001F106B" w:rsidRPr="00B60A27" w:rsidDel="00710F65">
          <w:rPr>
            <w:color w:val="000000" w:themeColor="text1"/>
            <w:sz w:val="22"/>
            <w:szCs w:val="22"/>
          </w:rPr>
          <w:delText>the effects of</w:delText>
        </w:r>
      </w:del>
      <w:ins w:id="631" w:author="Chen Liao" w:date="2021-07-11T07:41:00Z">
        <w:r w:rsidR="00710F65">
          <w:rPr>
            <w:color w:val="000000" w:themeColor="text1"/>
            <w:sz w:val="22"/>
            <w:szCs w:val="22"/>
          </w:rPr>
          <w:t>the</w:t>
        </w:r>
      </w:ins>
      <w:r w:rsidR="001F106B" w:rsidRPr="00B60A27">
        <w:rPr>
          <w:color w:val="000000" w:themeColor="text1"/>
          <w:sz w:val="22"/>
          <w:szCs w:val="22"/>
        </w:rPr>
        <w:t xml:space="preserve"> diet</w:t>
      </w:r>
      <w:ins w:id="632" w:author="Chen Liao" w:date="2021-07-11T07:41:00Z">
        <w:r w:rsidR="00710F65">
          <w:rPr>
            <w:color w:val="000000" w:themeColor="text1"/>
            <w:sz w:val="22"/>
            <w:szCs w:val="22"/>
          </w:rPr>
          <w:t>-induced</w:t>
        </w:r>
      </w:ins>
      <w:del w:id="633" w:author="Chen Liao" w:date="2021-07-11T07:41:00Z">
        <w:r w:rsidR="001F106B" w:rsidRPr="00B60A27" w:rsidDel="00710F65">
          <w:rPr>
            <w:color w:val="000000" w:themeColor="text1"/>
            <w:sz w:val="22"/>
            <w:szCs w:val="22"/>
          </w:rPr>
          <w:delText>rary</w:delText>
        </w:r>
      </w:del>
      <w:r w:rsidR="001F106B" w:rsidRPr="00B60A27">
        <w:rPr>
          <w:color w:val="000000" w:themeColor="text1"/>
          <w:sz w:val="22"/>
          <w:szCs w:val="22"/>
        </w:rPr>
        <w:t xml:space="preserve"> changes</w:t>
      </w:r>
      <w:ins w:id="634" w:author="Chen Liao" w:date="2021-07-11T07:41:00Z">
        <w:r w:rsidR="00710F65">
          <w:rPr>
            <w:color w:val="000000" w:themeColor="text1"/>
            <w:sz w:val="22"/>
            <w:szCs w:val="22"/>
          </w:rPr>
          <w:t xml:space="preserve"> in gut </w:t>
        </w:r>
        <w:r w:rsidR="00E00088">
          <w:rPr>
            <w:color w:val="000000" w:themeColor="text1"/>
            <w:sz w:val="22"/>
            <w:szCs w:val="22"/>
          </w:rPr>
          <w:t>microbiome</w:t>
        </w:r>
      </w:ins>
      <w:r w:rsidR="001F106B" w:rsidRPr="00B60A27">
        <w:rPr>
          <w:color w:val="000000" w:themeColor="text1"/>
          <w:sz w:val="22"/>
          <w:szCs w:val="22"/>
        </w:rPr>
        <w:t>.</w:t>
      </w:r>
      <w:ins w:id="635" w:author="Chen Liao" w:date="2021-07-11T07:41:00Z">
        <w:r w:rsidR="00E00088">
          <w:rPr>
            <w:color w:val="000000" w:themeColor="text1"/>
            <w:sz w:val="22"/>
            <w:szCs w:val="22"/>
          </w:rPr>
          <w:t xml:space="preserve"> T</w:t>
        </w:r>
      </w:ins>
      <w:del w:id="636" w:author="Chen Liao" w:date="2021-07-11T07:41:00Z">
        <w:r w:rsidR="00043A98" w:rsidRPr="00B60A27" w:rsidDel="00E00088">
          <w:rPr>
            <w:color w:val="000000" w:themeColor="text1"/>
            <w:sz w:val="22"/>
            <w:szCs w:val="22"/>
          </w:rPr>
          <w:delText xml:space="preserve"> </w:delText>
        </w:r>
        <w:r w:rsidR="00564D0C" w:rsidRPr="00992197" w:rsidDel="00E00088">
          <w:rPr>
            <w:color w:val="000000" w:themeColor="text1"/>
            <w:sz w:val="22"/>
            <w:szCs w:val="22"/>
          </w:rPr>
          <w:delText xml:space="preserve">First, </w:delText>
        </w:r>
        <w:r w:rsidR="0093555C" w:rsidRPr="00992197" w:rsidDel="00E00088">
          <w:rPr>
            <w:color w:val="000000" w:themeColor="text1"/>
            <w:sz w:val="22"/>
            <w:szCs w:val="22"/>
          </w:rPr>
          <w:delText>t</w:delText>
        </w:r>
      </w:del>
      <w:r w:rsidR="0093555C" w:rsidRPr="00992197">
        <w:rPr>
          <w:color w:val="000000" w:themeColor="text1"/>
          <w:sz w:val="22"/>
          <w:szCs w:val="22"/>
        </w:rPr>
        <w:t xml:space="preserve">he small number of fiber degraders </w:t>
      </w:r>
      <w:r w:rsidR="00867A48" w:rsidRPr="00320E94">
        <w:rPr>
          <w:color w:val="000000" w:themeColor="text1"/>
          <w:sz w:val="22"/>
          <w:szCs w:val="22"/>
        </w:rPr>
        <w:t>(</w:t>
      </w:r>
      <w:r w:rsidR="00E831DD" w:rsidRPr="00320E94">
        <w:rPr>
          <w:color w:val="000000" w:themeColor="text1"/>
          <w:sz w:val="22"/>
          <w:szCs w:val="22"/>
        </w:rPr>
        <w:t>five</w:t>
      </w:r>
      <w:r w:rsidR="00867A48" w:rsidRPr="00320E94">
        <w:rPr>
          <w:color w:val="000000" w:themeColor="text1"/>
          <w:sz w:val="22"/>
          <w:szCs w:val="22"/>
        </w:rPr>
        <w:t xml:space="preserve"> for inulin and </w:t>
      </w:r>
      <w:r w:rsidR="00E831DD" w:rsidRPr="00A1136C">
        <w:rPr>
          <w:color w:val="000000" w:themeColor="text1"/>
          <w:sz w:val="22"/>
          <w:szCs w:val="22"/>
        </w:rPr>
        <w:t>two</w:t>
      </w:r>
      <w:r w:rsidR="00867A48" w:rsidRPr="00A1136C">
        <w:rPr>
          <w:color w:val="000000" w:themeColor="text1"/>
          <w:sz w:val="22"/>
          <w:szCs w:val="22"/>
        </w:rPr>
        <w:t xml:space="preserve"> for resistant starch) </w:t>
      </w:r>
      <w:r w:rsidR="00C64D53" w:rsidRPr="00A52EF4">
        <w:rPr>
          <w:color w:val="000000" w:themeColor="text1"/>
          <w:sz w:val="22"/>
          <w:szCs w:val="22"/>
        </w:rPr>
        <w:t>suggested</w:t>
      </w:r>
      <w:r w:rsidR="00564D0C" w:rsidRPr="00A52EF4">
        <w:rPr>
          <w:color w:val="000000" w:themeColor="text1"/>
          <w:sz w:val="22"/>
          <w:szCs w:val="22"/>
        </w:rPr>
        <w:t xml:space="preserve"> t</w:t>
      </w:r>
      <w:r w:rsidR="00564D0C" w:rsidRPr="00710F65">
        <w:rPr>
          <w:color w:val="000000" w:themeColor="text1"/>
          <w:sz w:val="22"/>
          <w:szCs w:val="22"/>
        </w:rPr>
        <w:t xml:space="preserve">hat fiber-induced bacterial shifts are very selective </w:t>
      </w:r>
      <w:r w:rsidR="00E216A7" w:rsidRPr="00710F65">
        <w:rPr>
          <w:color w:val="000000" w:themeColor="text1"/>
          <w:sz w:val="22"/>
          <w:szCs w:val="22"/>
        </w:rPr>
        <w:t xml:space="preserve">and occur to </w:t>
      </w:r>
      <w:r w:rsidR="002100DA" w:rsidRPr="00710F65">
        <w:rPr>
          <w:color w:val="000000" w:themeColor="text1"/>
          <w:sz w:val="22"/>
          <w:szCs w:val="22"/>
        </w:rPr>
        <w:t xml:space="preserve">a restricted </w:t>
      </w:r>
      <w:r w:rsidR="00564D0C" w:rsidRPr="00710F65">
        <w:rPr>
          <w:color w:val="000000" w:themeColor="text1"/>
          <w:sz w:val="22"/>
          <w:szCs w:val="22"/>
        </w:rPr>
        <w:t xml:space="preserve">number of taxa. </w:t>
      </w:r>
      <w:ins w:id="637" w:author="Chen Liao" w:date="2021-07-11T07:44:00Z">
        <w:r w:rsidR="00B6032A">
          <w:rPr>
            <w:color w:val="000000" w:themeColor="text1"/>
            <w:sz w:val="22"/>
            <w:szCs w:val="22"/>
          </w:rPr>
          <w:t xml:space="preserve">Notably, not all </w:t>
        </w:r>
        <w:proofErr w:type="spellStart"/>
        <w:r w:rsidR="00B6032A">
          <w:rPr>
            <w:color w:val="000000" w:themeColor="text1"/>
            <w:sz w:val="22"/>
            <w:szCs w:val="22"/>
          </w:rPr>
          <w:t>well known</w:t>
        </w:r>
        <w:proofErr w:type="spellEnd"/>
        <w:r w:rsidR="00B6032A">
          <w:rPr>
            <w:color w:val="000000" w:themeColor="text1"/>
            <w:sz w:val="22"/>
            <w:szCs w:val="22"/>
          </w:rPr>
          <w:t xml:space="preserve"> </w:t>
        </w:r>
      </w:ins>
      <w:del w:id="638" w:author="Chen Liao" w:date="2021-07-11T07:42:00Z">
        <w:r w:rsidR="00867A48" w:rsidRPr="00710F65" w:rsidDel="00B6032A">
          <w:rPr>
            <w:color w:val="000000" w:themeColor="text1"/>
            <w:sz w:val="22"/>
            <w:szCs w:val="22"/>
          </w:rPr>
          <w:delText>Second,</w:delText>
        </w:r>
        <w:r w:rsidR="002338FD" w:rsidRPr="00710F65" w:rsidDel="00B6032A">
          <w:rPr>
            <w:color w:val="000000" w:themeColor="text1"/>
            <w:sz w:val="22"/>
            <w:szCs w:val="22"/>
          </w:rPr>
          <w:delText xml:space="preserve"> </w:delText>
        </w:r>
      </w:del>
      <w:del w:id="639" w:author="Chen Liao" w:date="2021-07-11T07:44:00Z">
        <w:r w:rsidR="006C2FF4" w:rsidRPr="003E11F2" w:rsidDel="00B6032A">
          <w:rPr>
            <w:color w:val="000000" w:themeColor="text1"/>
            <w:sz w:val="22"/>
            <w:szCs w:val="22"/>
          </w:rPr>
          <w:delText xml:space="preserve">the absolute abudance of </w:delText>
        </w:r>
        <w:r w:rsidR="002338FD" w:rsidRPr="003E11F2" w:rsidDel="00B6032A">
          <w:rPr>
            <w:color w:val="000000" w:themeColor="text1"/>
            <w:sz w:val="22"/>
            <w:szCs w:val="22"/>
          </w:rPr>
          <w:delText xml:space="preserve">many </w:delText>
        </w:r>
      </w:del>
      <w:r w:rsidR="00DB4B19" w:rsidRPr="00E00088">
        <w:rPr>
          <w:color w:val="000000" w:themeColor="text1"/>
          <w:sz w:val="22"/>
          <w:szCs w:val="22"/>
        </w:rPr>
        <w:t xml:space="preserve">fiber-degrading bacteria such as </w:t>
      </w:r>
      <w:ins w:id="640" w:author="Chen Liao" w:date="2021-07-11T07:45:00Z">
        <w:r w:rsidR="00B6032A">
          <w:rPr>
            <w:color w:val="000000" w:themeColor="text1"/>
            <w:sz w:val="22"/>
            <w:szCs w:val="22"/>
          </w:rPr>
          <w:t xml:space="preserve">the </w:t>
        </w:r>
      </w:ins>
      <w:r w:rsidR="00CA53EE" w:rsidRPr="00E00088">
        <w:rPr>
          <w:color w:val="000000" w:themeColor="text1"/>
          <w:sz w:val="22"/>
          <w:szCs w:val="22"/>
        </w:rPr>
        <w:t>taxa related to</w:t>
      </w:r>
      <w:r w:rsidR="00314B18" w:rsidRPr="00B6032A">
        <w:rPr>
          <w:color w:val="000000" w:themeColor="text1"/>
          <w:sz w:val="22"/>
          <w:szCs w:val="22"/>
        </w:rPr>
        <w:t xml:space="preserve"> </w:t>
      </w:r>
      <w:r w:rsidR="00DB4B19" w:rsidRPr="00B6032A">
        <w:rPr>
          <w:color w:val="000000" w:themeColor="text1"/>
          <w:sz w:val="22"/>
          <w:szCs w:val="22"/>
        </w:rPr>
        <w:t xml:space="preserve">the genus </w:t>
      </w:r>
      <w:r w:rsidR="00314B18" w:rsidRPr="00B6032A">
        <w:rPr>
          <w:i/>
          <w:iCs/>
          <w:color w:val="000000" w:themeColor="text1"/>
          <w:sz w:val="22"/>
          <w:szCs w:val="22"/>
        </w:rPr>
        <w:t>Bifidobacterium</w:t>
      </w:r>
      <w:ins w:id="641" w:author="Chen Liao" w:date="2021-07-11T07:45:00Z">
        <w:r w:rsidR="00B6032A">
          <w:rPr>
            <w:color w:val="000000" w:themeColor="text1"/>
            <w:sz w:val="22"/>
            <w:szCs w:val="22"/>
          </w:rPr>
          <w:t xml:space="preserve"> were able </w:t>
        </w:r>
      </w:ins>
      <w:del w:id="642" w:author="Chen Liao" w:date="2021-07-11T07:45:00Z">
        <w:r w:rsidR="00314B18" w:rsidRPr="00B6032A" w:rsidDel="00B6032A">
          <w:rPr>
            <w:color w:val="000000" w:themeColor="text1"/>
            <w:sz w:val="22"/>
            <w:szCs w:val="22"/>
          </w:rPr>
          <w:delText>, failed</w:delText>
        </w:r>
        <w:r w:rsidR="002338FD" w:rsidRPr="00B6032A" w:rsidDel="00B6032A">
          <w:rPr>
            <w:color w:val="000000" w:themeColor="text1"/>
            <w:sz w:val="22"/>
            <w:szCs w:val="22"/>
          </w:rPr>
          <w:delText xml:space="preserve"> </w:delText>
        </w:r>
      </w:del>
      <w:r w:rsidR="00314B18" w:rsidRPr="00B6032A">
        <w:rPr>
          <w:color w:val="000000" w:themeColor="text1"/>
          <w:sz w:val="22"/>
          <w:szCs w:val="22"/>
        </w:rPr>
        <w:t xml:space="preserve">to expand </w:t>
      </w:r>
      <w:r w:rsidR="00F95F5C" w:rsidRPr="00B6032A">
        <w:rPr>
          <w:color w:val="000000" w:themeColor="text1"/>
          <w:sz w:val="22"/>
          <w:szCs w:val="22"/>
        </w:rPr>
        <w:t xml:space="preserve">in the mouse gut on </w:t>
      </w:r>
      <w:r w:rsidR="00371E00" w:rsidRPr="00B6032A">
        <w:rPr>
          <w:color w:val="000000" w:themeColor="text1"/>
          <w:sz w:val="22"/>
          <w:szCs w:val="22"/>
        </w:rPr>
        <w:t>both fibers (</w:t>
      </w:r>
      <w:r w:rsidR="00371E00" w:rsidRPr="00FC1E09">
        <w:rPr>
          <w:b/>
          <w:bCs/>
          <w:color w:val="000000" w:themeColor="text1"/>
          <w:sz w:val="22"/>
          <w:szCs w:val="22"/>
          <w:rPrChange w:id="643" w:author="Chen Liao" w:date="2021-07-11T12:12:00Z">
            <w:rPr>
              <w:color w:val="000000" w:themeColor="text1"/>
              <w:sz w:val="22"/>
              <w:szCs w:val="22"/>
              <w:highlight w:val="yellow"/>
            </w:rPr>
          </w:rPrChange>
        </w:rPr>
        <w:t xml:space="preserve">Fig. </w:t>
      </w:r>
      <w:del w:id="644" w:author="Chen Liao" w:date="2021-07-11T12:12:00Z">
        <w:r w:rsidR="00371E00" w:rsidRPr="00FC1E09" w:rsidDel="00FC1E09">
          <w:rPr>
            <w:b/>
            <w:bCs/>
            <w:color w:val="000000" w:themeColor="text1"/>
            <w:sz w:val="22"/>
            <w:szCs w:val="22"/>
            <w:rPrChange w:id="645" w:author="Chen Liao" w:date="2021-07-11T12:12:00Z">
              <w:rPr>
                <w:color w:val="000000" w:themeColor="text1"/>
                <w:sz w:val="22"/>
                <w:szCs w:val="22"/>
                <w:highlight w:val="yellow"/>
              </w:rPr>
            </w:rPrChange>
          </w:rPr>
          <w:delText>S13</w:delText>
        </w:r>
      </w:del>
      <w:ins w:id="646" w:author="Chen Liao" w:date="2021-07-11T12:12:00Z">
        <w:r w:rsidR="00FC1E09" w:rsidRPr="00FC1E09">
          <w:rPr>
            <w:b/>
            <w:bCs/>
            <w:color w:val="000000" w:themeColor="text1"/>
            <w:sz w:val="22"/>
            <w:szCs w:val="22"/>
            <w:rPrChange w:id="647" w:author="Chen Liao" w:date="2021-07-11T12:12:00Z">
              <w:rPr>
                <w:color w:val="000000" w:themeColor="text1"/>
                <w:sz w:val="22"/>
                <w:szCs w:val="22"/>
                <w:highlight w:val="yellow"/>
              </w:rPr>
            </w:rPrChange>
          </w:rPr>
          <w:t>S1</w:t>
        </w:r>
        <w:r w:rsidR="00FC1E09" w:rsidRPr="00FC1E09">
          <w:rPr>
            <w:b/>
            <w:bCs/>
            <w:color w:val="000000" w:themeColor="text1"/>
            <w:sz w:val="22"/>
            <w:szCs w:val="22"/>
          </w:rPr>
          <w:t>5</w:t>
        </w:r>
      </w:ins>
      <w:r w:rsidR="00371E00" w:rsidRPr="00B6032A">
        <w:rPr>
          <w:color w:val="000000" w:themeColor="text1"/>
          <w:sz w:val="22"/>
          <w:szCs w:val="22"/>
        </w:rPr>
        <w:t>),</w:t>
      </w:r>
      <w:r w:rsidR="00314B18" w:rsidRPr="00B6032A">
        <w:rPr>
          <w:color w:val="000000" w:themeColor="text1"/>
          <w:sz w:val="22"/>
          <w:szCs w:val="22"/>
        </w:rPr>
        <w:t xml:space="preserve"> </w:t>
      </w:r>
      <w:r w:rsidR="00C64D53" w:rsidRPr="00B6032A">
        <w:rPr>
          <w:color w:val="000000" w:themeColor="text1"/>
          <w:sz w:val="22"/>
          <w:szCs w:val="22"/>
        </w:rPr>
        <w:t>indicating that</w:t>
      </w:r>
      <w:r w:rsidR="002338FD" w:rsidRPr="00B6032A">
        <w:rPr>
          <w:color w:val="000000" w:themeColor="text1"/>
          <w:sz w:val="22"/>
          <w:szCs w:val="22"/>
        </w:rPr>
        <w:t xml:space="preserve"> </w:t>
      </w:r>
      <w:r w:rsidR="00314B18" w:rsidRPr="00B6032A">
        <w:rPr>
          <w:color w:val="000000" w:themeColor="text1"/>
          <w:sz w:val="22"/>
          <w:szCs w:val="22"/>
        </w:rPr>
        <w:t xml:space="preserve">fiber-induced bacterial </w:t>
      </w:r>
      <w:proofErr w:type="spellStart"/>
      <w:r w:rsidR="00314B18" w:rsidRPr="00B6032A">
        <w:rPr>
          <w:color w:val="000000" w:themeColor="text1"/>
          <w:sz w:val="22"/>
          <w:szCs w:val="22"/>
        </w:rPr>
        <w:t>enrichement</w:t>
      </w:r>
      <w:proofErr w:type="spellEnd"/>
      <w:r w:rsidR="00314B18" w:rsidRPr="00B6032A">
        <w:rPr>
          <w:color w:val="000000" w:themeColor="text1"/>
          <w:sz w:val="22"/>
          <w:szCs w:val="22"/>
        </w:rPr>
        <w:t xml:space="preserve"> </w:t>
      </w:r>
      <w:ins w:id="648" w:author="Chen Liao" w:date="2021-07-11T07:46:00Z">
        <w:r w:rsidR="00DD5210">
          <w:rPr>
            <w:color w:val="000000" w:themeColor="text1"/>
            <w:sz w:val="22"/>
            <w:szCs w:val="22"/>
          </w:rPr>
          <w:t xml:space="preserve">is context-dependent and </w:t>
        </w:r>
      </w:ins>
      <w:r w:rsidR="00314B18" w:rsidRPr="00B6032A">
        <w:rPr>
          <w:color w:val="000000" w:themeColor="text1"/>
          <w:sz w:val="22"/>
          <w:szCs w:val="22"/>
        </w:rPr>
        <w:t xml:space="preserve">cannot be simply predicted from their </w:t>
      </w:r>
      <w:r w:rsidR="00314B18" w:rsidRPr="00B6032A">
        <w:rPr>
          <w:i/>
          <w:iCs/>
          <w:color w:val="000000" w:themeColor="text1"/>
          <w:sz w:val="22"/>
          <w:szCs w:val="22"/>
        </w:rPr>
        <w:t>in vitro</w:t>
      </w:r>
      <w:r w:rsidR="00314B18" w:rsidRPr="00B6032A">
        <w:rPr>
          <w:color w:val="000000" w:themeColor="text1"/>
          <w:sz w:val="22"/>
          <w:szCs w:val="22"/>
        </w:rPr>
        <w:t xml:space="preserve"> growth.</w:t>
      </w:r>
      <w:ins w:id="649" w:author="Chen Liao" w:date="2021-07-11T07:53:00Z">
        <w:r w:rsidR="00DD5210">
          <w:rPr>
            <w:color w:val="000000" w:themeColor="text1"/>
            <w:sz w:val="22"/>
            <w:szCs w:val="22"/>
          </w:rPr>
          <w:t xml:space="preserve"> </w:t>
        </w:r>
      </w:ins>
      <w:del w:id="650" w:author="Chen Liao" w:date="2021-07-11T07:46:00Z">
        <w:r w:rsidR="000C27D2" w:rsidRPr="00B6032A" w:rsidDel="00DD5210">
          <w:rPr>
            <w:color w:val="000000" w:themeColor="text1"/>
            <w:sz w:val="22"/>
            <w:szCs w:val="22"/>
          </w:rPr>
          <w:delText xml:space="preserve"> </w:delText>
        </w:r>
      </w:del>
      <w:del w:id="651" w:author="Chen Liao" w:date="2021-07-11T07:45:00Z">
        <w:r w:rsidR="00867A48" w:rsidRPr="00B6032A" w:rsidDel="00DD5210">
          <w:rPr>
            <w:color w:val="000000" w:themeColor="text1"/>
            <w:sz w:val="22"/>
            <w:szCs w:val="22"/>
          </w:rPr>
          <w:delText>Third</w:delText>
        </w:r>
        <w:r w:rsidR="00EE45C5" w:rsidRPr="00B6032A" w:rsidDel="00DD5210">
          <w:rPr>
            <w:color w:val="000000" w:themeColor="text1"/>
            <w:sz w:val="22"/>
            <w:szCs w:val="22"/>
          </w:rPr>
          <w:delText>,</w:delText>
        </w:r>
        <w:r w:rsidR="000C27D2" w:rsidRPr="00B6032A" w:rsidDel="00DD5210">
          <w:rPr>
            <w:color w:val="000000" w:themeColor="text1"/>
            <w:sz w:val="22"/>
            <w:szCs w:val="22"/>
          </w:rPr>
          <w:delText xml:space="preserve"> </w:delText>
        </w:r>
      </w:del>
      <w:ins w:id="652" w:author="Chen Liao" w:date="2021-07-11T07:53:00Z">
        <w:r w:rsidR="00DD5210">
          <w:rPr>
            <w:color w:val="000000" w:themeColor="text1"/>
            <w:sz w:val="22"/>
            <w:szCs w:val="22"/>
          </w:rPr>
          <w:t>O</w:t>
        </w:r>
      </w:ins>
      <w:del w:id="653" w:author="Chen Liao" w:date="2021-07-11T07:53:00Z">
        <w:r w:rsidR="00C64D53" w:rsidRPr="00DD5210" w:rsidDel="00DD5210">
          <w:rPr>
            <w:color w:val="000000" w:themeColor="text1"/>
            <w:sz w:val="22"/>
            <w:szCs w:val="22"/>
          </w:rPr>
          <w:delText>o</w:delText>
        </w:r>
      </w:del>
      <w:r w:rsidR="00C64D53" w:rsidRPr="00DD5210">
        <w:rPr>
          <w:color w:val="000000" w:themeColor="text1"/>
          <w:sz w:val="22"/>
          <w:szCs w:val="22"/>
        </w:rPr>
        <w:t>ur results</w:t>
      </w:r>
      <w:ins w:id="654" w:author="Chen Liao" w:date="2021-07-11T07:53:00Z">
        <w:r w:rsidR="001333C7">
          <w:rPr>
            <w:color w:val="000000" w:themeColor="text1"/>
            <w:sz w:val="22"/>
            <w:szCs w:val="22"/>
          </w:rPr>
          <w:t xml:space="preserve"> further</w:t>
        </w:r>
      </w:ins>
      <w:r w:rsidR="00C64D53" w:rsidRPr="00DD5210">
        <w:rPr>
          <w:color w:val="000000" w:themeColor="text1"/>
          <w:sz w:val="22"/>
          <w:szCs w:val="22"/>
        </w:rPr>
        <w:t xml:space="preserve"> </w:t>
      </w:r>
      <w:proofErr w:type="spellStart"/>
      <w:r w:rsidR="00C64D53" w:rsidRPr="00DD5210">
        <w:rPr>
          <w:color w:val="000000" w:themeColor="text1"/>
          <w:sz w:val="22"/>
          <w:szCs w:val="22"/>
        </w:rPr>
        <w:t>revelaed</w:t>
      </w:r>
      <w:proofErr w:type="spellEnd"/>
      <w:r w:rsidR="00C64D53" w:rsidRPr="00DD5210">
        <w:rPr>
          <w:color w:val="000000" w:themeColor="text1"/>
          <w:sz w:val="22"/>
          <w:szCs w:val="22"/>
        </w:rPr>
        <w:t xml:space="preserve"> that </w:t>
      </w:r>
      <w:r w:rsidR="003F1710" w:rsidRPr="00DD5210">
        <w:rPr>
          <w:color w:val="000000" w:themeColor="text1"/>
          <w:sz w:val="22"/>
          <w:szCs w:val="22"/>
        </w:rPr>
        <w:t>fiber-induced</w:t>
      </w:r>
      <w:r w:rsidR="00633D72" w:rsidRPr="00DD5210">
        <w:rPr>
          <w:color w:val="000000" w:themeColor="text1"/>
          <w:sz w:val="22"/>
          <w:szCs w:val="22"/>
        </w:rPr>
        <w:t xml:space="preserve"> </w:t>
      </w:r>
      <w:r w:rsidR="003F1710" w:rsidRPr="00DD5210">
        <w:rPr>
          <w:color w:val="000000" w:themeColor="text1"/>
          <w:sz w:val="22"/>
          <w:szCs w:val="22"/>
        </w:rPr>
        <w:t>dynamics are largely driven by competitions</w:t>
      </w:r>
      <w:r w:rsidR="008919AB" w:rsidRPr="00DD5210">
        <w:rPr>
          <w:color w:val="000000" w:themeColor="text1"/>
          <w:sz w:val="22"/>
          <w:szCs w:val="22"/>
        </w:rPr>
        <w:t xml:space="preserve"> and </w:t>
      </w:r>
      <w:del w:id="655" w:author="Chen Liao" w:date="2021-07-10T22:34:00Z">
        <w:r w:rsidR="008919AB" w:rsidRPr="00254563" w:rsidDel="00672B31">
          <w:rPr>
            <w:i/>
            <w:iCs/>
            <w:color w:val="000000" w:themeColor="text1"/>
            <w:sz w:val="22"/>
            <w:szCs w:val="22"/>
          </w:rPr>
          <w:delText>un.</w:delText>
        </w:r>
        <w:r w:rsidR="008919AB" w:rsidRPr="00672B31" w:rsidDel="00672B31">
          <w:rPr>
            <w:i/>
            <w:iCs/>
            <w:color w:val="000000" w:themeColor="text1"/>
            <w:sz w:val="22"/>
            <w:szCs w:val="22"/>
          </w:rPr>
          <w:delText xml:space="preserve"> </w:delText>
        </w:r>
      </w:del>
      <w:proofErr w:type="spellStart"/>
      <w:r w:rsidR="008919AB" w:rsidRPr="00672B31">
        <w:rPr>
          <w:i/>
          <w:iCs/>
          <w:color w:val="000000" w:themeColor="text1"/>
          <w:sz w:val="22"/>
          <w:szCs w:val="22"/>
        </w:rPr>
        <w:t>Muribaculaceae</w:t>
      </w:r>
      <w:proofErr w:type="spellEnd"/>
      <w:r w:rsidR="008919AB" w:rsidRPr="00672B31">
        <w:rPr>
          <w:color w:val="000000" w:themeColor="text1"/>
          <w:sz w:val="22"/>
          <w:szCs w:val="22"/>
        </w:rPr>
        <w:t xml:space="preserve"> outcompetes other degraders in consuming both fibers. </w:t>
      </w:r>
      <w:r w:rsidR="008E0DA3" w:rsidRPr="00672B31">
        <w:rPr>
          <w:color w:val="000000" w:themeColor="text1"/>
          <w:sz w:val="22"/>
          <w:szCs w:val="22"/>
        </w:rPr>
        <w:t xml:space="preserve">Since the family </w:t>
      </w:r>
      <w:proofErr w:type="spellStart"/>
      <w:r w:rsidR="008E0DA3" w:rsidRPr="00C02216">
        <w:rPr>
          <w:i/>
          <w:iCs/>
          <w:color w:val="000000" w:themeColor="text1"/>
          <w:sz w:val="22"/>
          <w:szCs w:val="22"/>
        </w:rPr>
        <w:t>Muribaculaceae</w:t>
      </w:r>
      <w:proofErr w:type="spellEnd"/>
      <w:r w:rsidR="008E0DA3" w:rsidRPr="00C02216">
        <w:rPr>
          <w:i/>
          <w:iCs/>
          <w:color w:val="000000" w:themeColor="text1"/>
          <w:sz w:val="22"/>
          <w:szCs w:val="22"/>
        </w:rPr>
        <w:t xml:space="preserve"> </w:t>
      </w:r>
      <w:r w:rsidR="008E0DA3" w:rsidRPr="00C02216">
        <w:rPr>
          <w:color w:val="000000" w:themeColor="text1"/>
          <w:sz w:val="22"/>
          <w:szCs w:val="22"/>
        </w:rPr>
        <w:t xml:space="preserve">was specific to the mouse gut </w:t>
      </w:r>
      <w:r w:rsidR="008E0DA3" w:rsidRPr="00095768">
        <w:rPr>
          <w:color w:val="000000" w:themeColor="text1"/>
          <w:sz w:val="22"/>
          <w:szCs w:val="22"/>
        </w:rPr>
        <w:fldChar w:fldCharType="begin"/>
      </w:r>
      <w:r w:rsidR="004E0554" w:rsidRPr="00254563">
        <w:rPr>
          <w:color w:val="000000" w:themeColor="text1"/>
          <w:sz w:val="22"/>
          <w:szCs w:val="22"/>
        </w:rPr>
        <w:instrText xml:space="preserve"> ADDIN NE.Ref.{B209C33B-14D0-4ABE-9FBE-98B1F5DE2CA9}</w:instrText>
      </w:r>
      <w:r w:rsidR="008E0DA3" w:rsidRPr="00095768">
        <w:rPr>
          <w:color w:val="000000" w:themeColor="text1"/>
          <w:sz w:val="22"/>
          <w:szCs w:val="22"/>
          <w:rPrChange w:id="656" w:author="Chen Liao" w:date="2021-07-09T20:20:00Z">
            <w:rPr>
              <w:color w:val="000000" w:themeColor="text1"/>
              <w:sz w:val="22"/>
              <w:szCs w:val="22"/>
            </w:rPr>
          </w:rPrChange>
        </w:rPr>
        <w:fldChar w:fldCharType="separate"/>
      </w:r>
      <w:r w:rsidR="004E0554" w:rsidRPr="00095768">
        <w:rPr>
          <w:rFonts w:eastAsiaTheme="minorEastAsia"/>
          <w:color w:val="080000"/>
          <w:sz w:val="22"/>
          <w:szCs w:val="22"/>
        </w:rPr>
        <w:t>[44]</w:t>
      </w:r>
      <w:r w:rsidR="008E0DA3" w:rsidRPr="00095768">
        <w:rPr>
          <w:color w:val="000000" w:themeColor="text1"/>
          <w:sz w:val="22"/>
          <w:szCs w:val="22"/>
        </w:rPr>
        <w:fldChar w:fldCharType="end"/>
      </w:r>
      <w:r w:rsidR="008E0DA3" w:rsidRPr="00254563">
        <w:rPr>
          <w:color w:val="000000" w:themeColor="text1"/>
          <w:sz w:val="22"/>
          <w:szCs w:val="22"/>
        </w:rPr>
        <w:t xml:space="preserve">, it might have been adapted to the murine gut with higher fitness in utilizing fiber. </w:t>
      </w:r>
      <w:del w:id="657" w:author="Chen Liao" w:date="2021-07-11T07:53:00Z">
        <w:r w:rsidR="008919AB" w:rsidRPr="00B72097" w:rsidDel="001333C7">
          <w:rPr>
            <w:color w:val="000000" w:themeColor="text1"/>
            <w:sz w:val="22"/>
            <w:szCs w:val="22"/>
          </w:rPr>
          <w:delText>Fourth</w:delText>
        </w:r>
      </w:del>
      <w:ins w:id="658" w:author="Chen Liao" w:date="2021-07-11T07:53:00Z">
        <w:r w:rsidR="001333C7" w:rsidRPr="00B72097">
          <w:rPr>
            <w:color w:val="000000" w:themeColor="text1"/>
            <w:sz w:val="22"/>
            <w:szCs w:val="22"/>
          </w:rPr>
          <w:t>F</w:t>
        </w:r>
        <w:r w:rsidR="001333C7">
          <w:rPr>
            <w:color w:val="000000" w:themeColor="text1"/>
            <w:sz w:val="22"/>
            <w:szCs w:val="22"/>
          </w:rPr>
          <w:t>inally</w:t>
        </w:r>
      </w:ins>
      <w:r w:rsidR="008919AB" w:rsidRPr="00B72097">
        <w:rPr>
          <w:color w:val="000000" w:themeColor="text1"/>
          <w:sz w:val="22"/>
          <w:szCs w:val="22"/>
        </w:rPr>
        <w:t xml:space="preserve">, </w:t>
      </w:r>
      <w:r w:rsidR="00E87CC9" w:rsidRPr="006B2E80">
        <w:rPr>
          <w:color w:val="000000" w:themeColor="text1"/>
          <w:sz w:val="22"/>
          <w:szCs w:val="22"/>
        </w:rPr>
        <w:t>we offered new insights</w:t>
      </w:r>
      <w:r w:rsidR="00A15E53" w:rsidRPr="00BC2E3A">
        <w:rPr>
          <w:color w:val="000000" w:themeColor="text1"/>
          <w:sz w:val="22"/>
          <w:szCs w:val="22"/>
        </w:rPr>
        <w:t xml:space="preserve"> into the fiber-induced </w:t>
      </w:r>
      <w:r w:rsidR="00E87CC9" w:rsidRPr="00AC3CC9">
        <w:rPr>
          <w:color w:val="000000" w:themeColor="text1"/>
          <w:sz w:val="22"/>
          <w:szCs w:val="22"/>
        </w:rPr>
        <w:t>shift</w:t>
      </w:r>
      <w:r w:rsidR="00A15E53" w:rsidRPr="00AC3CC9">
        <w:rPr>
          <w:color w:val="000000" w:themeColor="text1"/>
          <w:sz w:val="22"/>
          <w:szCs w:val="22"/>
        </w:rPr>
        <w:t xml:space="preserve"> in</w:t>
      </w:r>
      <w:r w:rsidR="00A14AFA" w:rsidRPr="00AC3CC9">
        <w:rPr>
          <w:color w:val="000000" w:themeColor="text1"/>
          <w:sz w:val="22"/>
          <w:szCs w:val="22"/>
        </w:rPr>
        <w:t xml:space="preserve"> propionate </w:t>
      </w:r>
      <w:r w:rsidR="00A15E53" w:rsidRPr="005F3DC8">
        <w:rPr>
          <w:color w:val="000000" w:themeColor="text1"/>
          <w:sz w:val="22"/>
          <w:szCs w:val="22"/>
        </w:rPr>
        <w:t xml:space="preserve">production by linking its inter-individual variability with baseline </w:t>
      </w:r>
      <w:r w:rsidR="00633D72" w:rsidRPr="00B60A27">
        <w:rPr>
          <w:color w:val="000000" w:themeColor="text1"/>
          <w:sz w:val="22"/>
          <w:szCs w:val="22"/>
        </w:rPr>
        <w:t xml:space="preserve">abundance </w:t>
      </w:r>
      <w:r w:rsidR="00A15E53" w:rsidRPr="00B60A27">
        <w:rPr>
          <w:color w:val="000000" w:themeColor="text1"/>
          <w:sz w:val="22"/>
          <w:szCs w:val="22"/>
        </w:rPr>
        <w:t xml:space="preserve">of </w:t>
      </w:r>
      <w:del w:id="659" w:author="Chen Liao" w:date="2021-07-10T22:34:00Z">
        <w:r w:rsidR="00A15E53" w:rsidRPr="00254563" w:rsidDel="00672B31">
          <w:rPr>
            <w:i/>
            <w:iCs/>
            <w:color w:val="000000" w:themeColor="text1"/>
            <w:sz w:val="22"/>
            <w:szCs w:val="22"/>
          </w:rPr>
          <w:delText xml:space="preserve">un. </w:delText>
        </w:r>
      </w:del>
      <w:proofErr w:type="spellStart"/>
      <w:r w:rsidR="00A15E53" w:rsidRPr="00254563">
        <w:rPr>
          <w:i/>
          <w:iCs/>
          <w:color w:val="000000" w:themeColor="text1"/>
          <w:sz w:val="22"/>
          <w:szCs w:val="22"/>
        </w:rPr>
        <w:t>Muribaculaceae</w:t>
      </w:r>
      <w:proofErr w:type="spellEnd"/>
      <w:r w:rsidR="00566B6A" w:rsidRPr="00254563">
        <w:rPr>
          <w:color w:val="000000" w:themeColor="text1"/>
          <w:sz w:val="22"/>
          <w:szCs w:val="22"/>
        </w:rPr>
        <w:t xml:space="preserve">. </w:t>
      </w:r>
      <w:r w:rsidR="00A15E53" w:rsidRPr="00254563">
        <w:rPr>
          <w:color w:val="000000" w:themeColor="text1"/>
          <w:sz w:val="22"/>
          <w:szCs w:val="22"/>
        </w:rPr>
        <w:t xml:space="preserve">We propose that </w:t>
      </w:r>
      <w:r w:rsidR="00EC2D91" w:rsidRPr="00254563">
        <w:rPr>
          <w:color w:val="000000" w:themeColor="text1"/>
          <w:sz w:val="22"/>
          <w:szCs w:val="22"/>
        </w:rPr>
        <w:t>bacteria from this</w:t>
      </w:r>
      <w:r w:rsidR="00721596" w:rsidRPr="00254563">
        <w:rPr>
          <w:color w:val="000000" w:themeColor="text1"/>
          <w:sz w:val="22"/>
          <w:szCs w:val="22"/>
        </w:rPr>
        <w:t xml:space="preserve"> family</w:t>
      </w:r>
      <w:r w:rsidR="009E441B" w:rsidRPr="00254563">
        <w:rPr>
          <w:color w:val="000000" w:themeColor="text1"/>
          <w:sz w:val="22"/>
          <w:szCs w:val="22"/>
        </w:rPr>
        <w:t xml:space="preserve"> can</w:t>
      </w:r>
      <w:r w:rsidR="00A15E53" w:rsidRPr="00254563">
        <w:rPr>
          <w:color w:val="000000" w:themeColor="text1"/>
          <w:sz w:val="22"/>
          <w:szCs w:val="22"/>
        </w:rPr>
        <w:t xml:space="preserve"> </w:t>
      </w:r>
      <w:r w:rsidR="00C44D5E" w:rsidRPr="00254563">
        <w:rPr>
          <w:color w:val="000000" w:themeColor="text1"/>
          <w:sz w:val="22"/>
          <w:szCs w:val="22"/>
        </w:rPr>
        <w:t xml:space="preserve">also </w:t>
      </w:r>
      <w:r w:rsidR="00A15E53" w:rsidRPr="00254563">
        <w:rPr>
          <w:color w:val="000000" w:themeColor="text1"/>
          <w:sz w:val="22"/>
          <w:szCs w:val="22"/>
        </w:rPr>
        <w:t xml:space="preserve">produce propionate, thus correlating </w:t>
      </w:r>
      <w:r w:rsidR="00E76E51" w:rsidRPr="00254563">
        <w:rPr>
          <w:color w:val="000000" w:themeColor="text1"/>
          <w:sz w:val="22"/>
          <w:szCs w:val="22"/>
        </w:rPr>
        <w:t xml:space="preserve">bacterial load </w:t>
      </w:r>
      <w:r w:rsidR="00A15E53" w:rsidRPr="00254563">
        <w:rPr>
          <w:color w:val="000000" w:themeColor="text1"/>
          <w:sz w:val="22"/>
          <w:szCs w:val="22"/>
        </w:rPr>
        <w:t>a</w:t>
      </w:r>
      <w:r w:rsidR="00B81F26" w:rsidRPr="00254563">
        <w:rPr>
          <w:color w:val="000000" w:themeColor="text1"/>
          <w:sz w:val="22"/>
          <w:szCs w:val="22"/>
        </w:rPr>
        <w:t>n</w:t>
      </w:r>
      <w:r w:rsidR="00A15E53" w:rsidRPr="00254563">
        <w:rPr>
          <w:color w:val="000000" w:themeColor="text1"/>
          <w:sz w:val="22"/>
          <w:szCs w:val="22"/>
        </w:rPr>
        <w:t xml:space="preserve">d propionate </w:t>
      </w:r>
      <w:r w:rsidR="00E76E51" w:rsidRPr="00254563">
        <w:rPr>
          <w:color w:val="000000" w:themeColor="text1"/>
          <w:sz w:val="22"/>
          <w:szCs w:val="22"/>
        </w:rPr>
        <w:t>concentration in the gut</w:t>
      </w:r>
      <w:r w:rsidR="00723865" w:rsidRPr="00254563">
        <w:rPr>
          <w:color w:val="000000" w:themeColor="text1"/>
          <w:sz w:val="22"/>
          <w:szCs w:val="22"/>
        </w:rPr>
        <w:t xml:space="preserve"> during dietary fiber intake</w:t>
      </w:r>
      <w:r w:rsidR="003518A8" w:rsidRPr="00254563">
        <w:rPr>
          <w:color w:val="000000" w:themeColor="text1"/>
          <w:sz w:val="22"/>
          <w:szCs w:val="22"/>
        </w:rPr>
        <w:t>.</w:t>
      </w:r>
      <w:r w:rsidR="0062653D" w:rsidRPr="00254563">
        <w:rPr>
          <w:color w:val="000000" w:themeColor="text1"/>
          <w:sz w:val="22"/>
          <w:szCs w:val="22"/>
        </w:rPr>
        <w:t xml:space="preserve"> </w:t>
      </w:r>
    </w:p>
    <w:p w14:paraId="696B2A92" w14:textId="73B4F621" w:rsidR="008E2E83" w:rsidRPr="000B5B26" w:rsidRDefault="008E2E83" w:rsidP="00E9279F">
      <w:pPr>
        <w:spacing w:line="360" w:lineRule="auto"/>
        <w:ind w:firstLine="720"/>
        <w:jc w:val="both"/>
        <w:rPr>
          <w:color w:val="000000" w:themeColor="text1"/>
          <w:sz w:val="22"/>
          <w:szCs w:val="22"/>
        </w:rPr>
      </w:pPr>
      <w:r w:rsidRPr="00254563">
        <w:rPr>
          <w:color w:val="000000" w:themeColor="text1"/>
          <w:sz w:val="22"/>
          <w:szCs w:val="22"/>
        </w:rPr>
        <w:t xml:space="preserve">Diet-induced changes in SCFAs are often transient and vanish shortly after cessation of dietary intervention </w:t>
      </w:r>
      <w:r w:rsidRPr="000B5B26">
        <w:rPr>
          <w:color w:val="000000" w:themeColor="text1"/>
          <w:sz w:val="22"/>
          <w:szCs w:val="22"/>
        </w:rPr>
        <w:fldChar w:fldCharType="begin"/>
      </w:r>
      <w:r w:rsidR="004E0554" w:rsidRPr="00254563">
        <w:rPr>
          <w:color w:val="000000" w:themeColor="text1"/>
          <w:sz w:val="22"/>
          <w:szCs w:val="22"/>
        </w:rPr>
        <w:instrText xml:space="preserve"> ADDIN NE.Ref.{79A36536-B4F1-4961-A906-7B71B3B63728}</w:instrText>
      </w:r>
      <w:r w:rsidRPr="000B5B26">
        <w:rPr>
          <w:color w:val="000000" w:themeColor="text1"/>
          <w:sz w:val="22"/>
          <w:szCs w:val="22"/>
          <w:rPrChange w:id="660" w:author="Chen Liao" w:date="2021-07-09T20:20:00Z">
            <w:rPr>
              <w:color w:val="000000" w:themeColor="text1"/>
              <w:sz w:val="22"/>
              <w:szCs w:val="22"/>
            </w:rPr>
          </w:rPrChange>
        </w:rPr>
        <w:fldChar w:fldCharType="separate"/>
      </w:r>
      <w:r w:rsidR="004E0554" w:rsidRPr="000B5B26">
        <w:rPr>
          <w:rFonts w:eastAsiaTheme="minorEastAsia"/>
          <w:color w:val="080000"/>
          <w:sz w:val="22"/>
          <w:szCs w:val="22"/>
        </w:rPr>
        <w:t>[9, 45-47]</w:t>
      </w:r>
      <w:r w:rsidRPr="000B5B26">
        <w:rPr>
          <w:color w:val="000000" w:themeColor="text1"/>
          <w:sz w:val="22"/>
          <w:szCs w:val="22"/>
        </w:rPr>
        <w:fldChar w:fldCharType="end"/>
      </w:r>
      <w:r w:rsidRPr="00254563">
        <w:rPr>
          <w:color w:val="000000" w:themeColor="text1"/>
          <w:sz w:val="22"/>
          <w:szCs w:val="22"/>
        </w:rPr>
        <w:t xml:space="preserve">. Our </w:t>
      </w:r>
      <w:r w:rsidR="00092DC0" w:rsidRPr="000B5B26">
        <w:rPr>
          <w:color w:val="000000" w:themeColor="text1"/>
          <w:sz w:val="22"/>
          <w:szCs w:val="22"/>
        </w:rPr>
        <w:t>study is consistent with this result, by</w:t>
      </w:r>
      <w:r w:rsidRPr="00B9382E">
        <w:rPr>
          <w:color w:val="000000" w:themeColor="text1"/>
          <w:sz w:val="22"/>
          <w:szCs w:val="22"/>
        </w:rPr>
        <w:t xml:space="preserve"> showing that SCFA concentrations ca</w:t>
      </w:r>
      <w:r w:rsidRPr="00B72097">
        <w:rPr>
          <w:color w:val="000000" w:themeColor="text1"/>
          <w:sz w:val="22"/>
          <w:szCs w:val="22"/>
        </w:rPr>
        <w:t xml:space="preserve">nnot be maintained at its peak and drop by 35%-40% even under continuous inulin intake until four weeks. </w:t>
      </w:r>
      <w:ins w:id="661" w:author="Chen Liao" w:date="2021-07-11T08:00:00Z">
        <w:r w:rsidR="006D623A">
          <w:rPr>
            <w:color w:val="000000" w:themeColor="text1"/>
            <w:sz w:val="22"/>
            <w:szCs w:val="22"/>
          </w:rPr>
          <w:t>T</w:t>
        </w:r>
      </w:ins>
      <w:del w:id="662" w:author="Chen Liao" w:date="2021-07-11T07:57:00Z">
        <w:r w:rsidRPr="00B72097" w:rsidDel="006D623A">
          <w:rPr>
            <w:color w:val="000000" w:themeColor="text1"/>
            <w:sz w:val="22"/>
            <w:szCs w:val="22"/>
          </w:rPr>
          <w:delText>T</w:delText>
        </w:r>
      </w:del>
      <w:r w:rsidRPr="00B72097">
        <w:rPr>
          <w:color w:val="000000" w:themeColor="text1"/>
          <w:sz w:val="22"/>
          <w:szCs w:val="22"/>
        </w:rPr>
        <w:t xml:space="preserve">he transient responses </w:t>
      </w:r>
      <w:del w:id="663" w:author="Chen Liao" w:date="2021-07-11T07:59:00Z">
        <w:r w:rsidRPr="00B72097" w:rsidDel="006D623A">
          <w:rPr>
            <w:color w:val="000000" w:themeColor="text1"/>
            <w:sz w:val="22"/>
            <w:szCs w:val="22"/>
          </w:rPr>
          <w:delText>under sustained dietary fiber intake</w:delText>
        </w:r>
      </w:del>
      <w:ins w:id="664" w:author="Chen Liao" w:date="2021-07-11T07:59:00Z">
        <w:r w:rsidR="006D623A">
          <w:rPr>
            <w:color w:val="000000" w:themeColor="text1"/>
            <w:sz w:val="22"/>
            <w:szCs w:val="22"/>
          </w:rPr>
          <w:t>in SCFAs</w:t>
        </w:r>
      </w:ins>
      <w:r w:rsidRPr="00B72097">
        <w:rPr>
          <w:color w:val="000000" w:themeColor="text1"/>
          <w:sz w:val="22"/>
          <w:szCs w:val="22"/>
        </w:rPr>
        <w:t xml:space="preserve"> were also observed in colorectal cancer patients </w:t>
      </w:r>
      <w:r w:rsidRPr="000B5B26">
        <w:rPr>
          <w:color w:val="000000" w:themeColor="text1"/>
          <w:sz w:val="22"/>
          <w:szCs w:val="22"/>
        </w:rPr>
        <w:fldChar w:fldCharType="begin"/>
      </w:r>
      <w:r w:rsidR="004E0554" w:rsidRPr="00254563">
        <w:rPr>
          <w:color w:val="000000" w:themeColor="text1"/>
          <w:sz w:val="22"/>
          <w:szCs w:val="22"/>
        </w:rPr>
        <w:instrText xml:space="preserve"> ADDIN NE.Ref.{1F4E82BF-10A2-4EB9-AA86-542D0364E130}</w:instrText>
      </w:r>
      <w:r w:rsidRPr="000B5B26">
        <w:rPr>
          <w:color w:val="000000" w:themeColor="text1"/>
          <w:sz w:val="22"/>
          <w:szCs w:val="22"/>
          <w:rPrChange w:id="665" w:author="Chen Liao" w:date="2021-07-09T20:20:00Z">
            <w:rPr>
              <w:color w:val="000000" w:themeColor="text1"/>
              <w:sz w:val="22"/>
              <w:szCs w:val="22"/>
            </w:rPr>
          </w:rPrChange>
        </w:rPr>
        <w:fldChar w:fldCharType="separate"/>
      </w:r>
      <w:r w:rsidR="004E0554" w:rsidRPr="000B5B26">
        <w:rPr>
          <w:rFonts w:eastAsiaTheme="minorEastAsia"/>
          <w:color w:val="080000"/>
          <w:sz w:val="22"/>
          <w:szCs w:val="22"/>
        </w:rPr>
        <w:t>[48]</w:t>
      </w:r>
      <w:r w:rsidRPr="000B5B26">
        <w:rPr>
          <w:color w:val="000000" w:themeColor="text1"/>
          <w:sz w:val="22"/>
          <w:szCs w:val="22"/>
        </w:rPr>
        <w:fldChar w:fldCharType="end"/>
      </w:r>
      <w:r w:rsidR="00E9279F" w:rsidRPr="00254563">
        <w:rPr>
          <w:color w:val="000000" w:themeColor="text1"/>
          <w:sz w:val="22"/>
          <w:szCs w:val="22"/>
        </w:rPr>
        <w:t xml:space="preserve"> and type 2</w:t>
      </w:r>
      <w:r w:rsidR="00E9279F" w:rsidRPr="000B5B26">
        <w:rPr>
          <w:rFonts w:eastAsiaTheme="minorEastAsia"/>
          <w:color w:val="000000" w:themeColor="text1"/>
          <w:sz w:val="22"/>
          <w:szCs w:val="22"/>
        </w:rPr>
        <w:t xml:space="preserve"> </w:t>
      </w:r>
      <w:r w:rsidR="00E9279F" w:rsidRPr="00B9382E">
        <w:rPr>
          <w:color w:val="000000" w:themeColor="text1"/>
          <w:sz w:val="22"/>
          <w:szCs w:val="22"/>
        </w:rPr>
        <w:t xml:space="preserve">diabetes mellitus patients </w:t>
      </w:r>
      <w:r w:rsidR="00E9279F" w:rsidRPr="000B5B26">
        <w:rPr>
          <w:color w:val="000000" w:themeColor="text1"/>
          <w:sz w:val="22"/>
          <w:szCs w:val="22"/>
        </w:rPr>
        <w:fldChar w:fldCharType="begin"/>
      </w:r>
      <w:r w:rsidR="004E0554" w:rsidRPr="00254563">
        <w:rPr>
          <w:color w:val="000000" w:themeColor="text1"/>
          <w:sz w:val="22"/>
          <w:szCs w:val="22"/>
        </w:rPr>
        <w:instrText xml:space="preserve"> ADDIN NE.Ref.{37A56E42-151C-4E1A-A404-C0F7F327B541}</w:instrText>
      </w:r>
      <w:r w:rsidR="00E9279F" w:rsidRPr="000B5B26">
        <w:rPr>
          <w:color w:val="000000" w:themeColor="text1"/>
          <w:sz w:val="22"/>
          <w:szCs w:val="22"/>
          <w:rPrChange w:id="666" w:author="Chen Liao" w:date="2021-07-09T20:20:00Z">
            <w:rPr>
              <w:color w:val="000000" w:themeColor="text1"/>
              <w:sz w:val="22"/>
              <w:szCs w:val="22"/>
            </w:rPr>
          </w:rPrChange>
        </w:rPr>
        <w:fldChar w:fldCharType="separate"/>
      </w:r>
      <w:r w:rsidR="004E0554" w:rsidRPr="000B5B26">
        <w:rPr>
          <w:rFonts w:eastAsiaTheme="minorEastAsia"/>
          <w:color w:val="080000"/>
          <w:sz w:val="22"/>
          <w:szCs w:val="22"/>
        </w:rPr>
        <w:t>[6]</w:t>
      </w:r>
      <w:r w:rsidR="00E9279F" w:rsidRPr="000B5B26">
        <w:rPr>
          <w:color w:val="000000" w:themeColor="text1"/>
          <w:sz w:val="22"/>
          <w:szCs w:val="22"/>
        </w:rPr>
        <w:fldChar w:fldCharType="end"/>
      </w:r>
      <w:ins w:id="667" w:author="Chen Liao" w:date="2021-07-11T08:00:00Z">
        <w:r w:rsidR="006D623A">
          <w:rPr>
            <w:color w:val="000000" w:themeColor="text1"/>
            <w:sz w:val="22"/>
            <w:szCs w:val="22"/>
          </w:rPr>
          <w:t xml:space="preserve">; however, </w:t>
        </w:r>
      </w:ins>
      <w:ins w:id="668" w:author="Chen Liao" w:date="2021-07-11T07:59:00Z">
        <w:r w:rsidR="006D623A">
          <w:rPr>
            <w:color w:val="000000" w:themeColor="text1"/>
            <w:sz w:val="22"/>
            <w:szCs w:val="22"/>
          </w:rPr>
          <w:t xml:space="preserve">it is unknown whether </w:t>
        </w:r>
      </w:ins>
      <w:ins w:id="669" w:author="Chen Liao" w:date="2021-07-11T08:01:00Z">
        <w:r w:rsidR="006D623A">
          <w:rPr>
            <w:color w:val="000000" w:themeColor="text1"/>
            <w:sz w:val="22"/>
            <w:szCs w:val="22"/>
          </w:rPr>
          <w:t xml:space="preserve">the reduced SCFAs </w:t>
        </w:r>
      </w:ins>
      <w:ins w:id="670" w:author="Chen Liao" w:date="2021-07-11T12:14:00Z">
        <w:r w:rsidR="00805699">
          <w:rPr>
            <w:color w:val="000000" w:themeColor="text1"/>
            <w:sz w:val="22"/>
            <w:szCs w:val="22"/>
          </w:rPr>
          <w:t xml:space="preserve">in these human subjects </w:t>
        </w:r>
      </w:ins>
      <w:ins w:id="671" w:author="Chen Liao" w:date="2021-07-11T08:01:00Z">
        <w:r w:rsidR="006D623A">
          <w:rPr>
            <w:color w:val="000000" w:themeColor="text1"/>
            <w:sz w:val="22"/>
            <w:szCs w:val="22"/>
          </w:rPr>
          <w:t xml:space="preserve">are resulted from </w:t>
        </w:r>
        <w:r w:rsidR="00553533">
          <w:rPr>
            <w:color w:val="000000" w:themeColor="text1"/>
            <w:sz w:val="22"/>
            <w:szCs w:val="22"/>
          </w:rPr>
          <w:t>lowe</w:t>
        </w:r>
      </w:ins>
      <w:ins w:id="672" w:author="Chen Liao" w:date="2021-07-11T08:02:00Z">
        <w:r w:rsidR="00553533">
          <w:rPr>
            <w:color w:val="000000" w:themeColor="text1"/>
            <w:sz w:val="22"/>
            <w:szCs w:val="22"/>
          </w:rPr>
          <w:t>r</w:t>
        </w:r>
      </w:ins>
      <w:ins w:id="673" w:author="Chen Liao" w:date="2021-07-11T08:01:00Z">
        <w:r w:rsidR="006D623A">
          <w:rPr>
            <w:color w:val="000000" w:themeColor="text1"/>
            <w:sz w:val="22"/>
            <w:szCs w:val="22"/>
          </w:rPr>
          <w:t xml:space="preserve"> dietary fiber intake</w:t>
        </w:r>
      </w:ins>
      <w:r w:rsidRPr="00254563">
        <w:rPr>
          <w:color w:val="000000" w:themeColor="text1"/>
          <w:sz w:val="22"/>
          <w:szCs w:val="22"/>
        </w:rPr>
        <w:t>. Despite the drop, our data demonstrates that a continuous intervention that lasts for 31 days is s</w:t>
      </w:r>
      <w:r w:rsidRPr="00B72097">
        <w:rPr>
          <w:color w:val="000000" w:themeColor="text1"/>
          <w:sz w:val="22"/>
          <w:szCs w:val="22"/>
        </w:rPr>
        <w:t xml:space="preserve">ufficient to elevate and stabilize the SCFAs concentration, but it is not clear yet whether the elevated level persists after the intervention discontinues. The </w:t>
      </w:r>
      <w:r w:rsidRPr="006D623A">
        <w:rPr>
          <w:i/>
          <w:iCs/>
          <w:color w:val="000000" w:themeColor="text1"/>
          <w:sz w:val="22"/>
          <w:szCs w:val="22"/>
        </w:rPr>
        <w:t>in vivo</w:t>
      </w:r>
      <w:r w:rsidRPr="006D623A">
        <w:rPr>
          <w:color w:val="000000" w:themeColor="text1"/>
          <w:sz w:val="22"/>
          <w:szCs w:val="22"/>
        </w:rPr>
        <w:t xml:space="preserve"> SCFAs dynamics is jointly determined by multiple metabolic processes, where the two major ones are microbial production and host absorption. In healthy individuals, 90%-95% </w:t>
      </w:r>
      <w:r w:rsidRPr="006D623A">
        <w:rPr>
          <w:color w:val="000000" w:themeColor="text1"/>
          <w:sz w:val="22"/>
          <w:szCs w:val="22"/>
          <w:shd w:val="clear" w:color="auto" w:fill="FFFFFF"/>
        </w:rPr>
        <w:t xml:space="preserve">SCFAs produced in the colonic lumen are absorbed by the gut mucosa </w:t>
      </w:r>
      <w:r w:rsidRPr="000B5B26">
        <w:rPr>
          <w:color w:val="000000" w:themeColor="text1"/>
          <w:sz w:val="22"/>
          <w:szCs w:val="22"/>
          <w:shd w:val="clear" w:color="auto" w:fill="FFFFFF"/>
        </w:rPr>
        <w:fldChar w:fldCharType="begin"/>
      </w:r>
      <w:r w:rsidR="004E0554" w:rsidRPr="00254563">
        <w:rPr>
          <w:color w:val="000000" w:themeColor="text1"/>
          <w:sz w:val="22"/>
          <w:szCs w:val="22"/>
          <w:shd w:val="clear" w:color="auto" w:fill="FFFFFF"/>
        </w:rPr>
        <w:instrText xml:space="preserve"> ADDIN NE.Ref.{A18E047E-F838-4557-9CF3-175D900FA1B6}</w:instrText>
      </w:r>
      <w:r w:rsidRPr="000B5B26">
        <w:rPr>
          <w:color w:val="000000" w:themeColor="text1"/>
          <w:sz w:val="22"/>
          <w:szCs w:val="22"/>
          <w:shd w:val="clear" w:color="auto" w:fill="FFFFFF"/>
          <w:rPrChange w:id="674" w:author="Chen Liao" w:date="2021-07-09T20:20:00Z">
            <w:rPr>
              <w:color w:val="000000" w:themeColor="text1"/>
              <w:sz w:val="22"/>
              <w:szCs w:val="22"/>
              <w:shd w:val="clear" w:color="auto" w:fill="FFFFFF"/>
            </w:rPr>
          </w:rPrChange>
        </w:rPr>
        <w:fldChar w:fldCharType="separate"/>
      </w:r>
      <w:r w:rsidR="004E0554" w:rsidRPr="000B5B26">
        <w:rPr>
          <w:rFonts w:eastAsiaTheme="minorEastAsia"/>
          <w:color w:val="080000"/>
          <w:sz w:val="22"/>
          <w:szCs w:val="22"/>
        </w:rPr>
        <w:t>[49]</w:t>
      </w:r>
      <w:r w:rsidRPr="000B5B26">
        <w:rPr>
          <w:color w:val="000000" w:themeColor="text1"/>
          <w:sz w:val="22"/>
          <w:szCs w:val="22"/>
          <w:shd w:val="clear" w:color="auto" w:fill="FFFFFF"/>
        </w:rPr>
        <w:fldChar w:fldCharType="end"/>
      </w:r>
      <w:r w:rsidRPr="00254563">
        <w:rPr>
          <w:color w:val="000000" w:themeColor="text1"/>
          <w:sz w:val="22"/>
          <w:szCs w:val="22"/>
          <w:shd w:val="clear" w:color="auto" w:fill="FFFFFF"/>
        </w:rPr>
        <w:t xml:space="preserve">. While many studies used fecal SCFAs </w:t>
      </w:r>
      <w:r w:rsidRPr="000B5B26">
        <w:rPr>
          <w:color w:val="000000" w:themeColor="text1"/>
          <w:sz w:val="22"/>
          <w:szCs w:val="22"/>
          <w:shd w:val="clear" w:color="auto" w:fill="FFFFFF"/>
        </w:rPr>
        <w:t>concentrations as proxy of their luminal levels, neither of both represents the rate of production or absorption so the declined phase of SCFAs in our study may b</w:t>
      </w:r>
      <w:r w:rsidRPr="00B72097">
        <w:rPr>
          <w:color w:val="000000" w:themeColor="text1"/>
          <w:sz w:val="22"/>
          <w:szCs w:val="22"/>
          <w:shd w:val="clear" w:color="auto" w:fill="FFFFFF"/>
        </w:rPr>
        <w:t>e explained by reduced production rate, increased absorption rate or both. Due to the difficul</w:t>
      </w:r>
      <w:r w:rsidRPr="006D623A">
        <w:rPr>
          <w:color w:val="000000" w:themeColor="text1"/>
          <w:sz w:val="22"/>
          <w:szCs w:val="22"/>
          <w:shd w:val="clear" w:color="auto" w:fill="FFFFFF"/>
        </w:rPr>
        <w:t xml:space="preserve">ty of measuring fluxes </w:t>
      </w:r>
      <w:r w:rsidRPr="006D623A">
        <w:rPr>
          <w:i/>
          <w:iCs/>
          <w:color w:val="000000" w:themeColor="text1"/>
          <w:sz w:val="22"/>
          <w:szCs w:val="22"/>
          <w:shd w:val="clear" w:color="auto" w:fill="FFFFFF"/>
        </w:rPr>
        <w:t>in vivo</w:t>
      </w:r>
      <w:r w:rsidRPr="006D623A">
        <w:rPr>
          <w:color w:val="000000" w:themeColor="text1"/>
          <w:sz w:val="22"/>
          <w:szCs w:val="22"/>
          <w:shd w:val="clear" w:color="auto" w:fill="FFFFFF"/>
        </w:rPr>
        <w:t>, m</w:t>
      </w:r>
      <w:r w:rsidRPr="006D623A">
        <w:rPr>
          <w:color w:val="000000" w:themeColor="text1"/>
          <w:sz w:val="22"/>
          <w:szCs w:val="22"/>
        </w:rPr>
        <w:t>athematical models that take both processes into accounts show great premise in the estimation of their flux rates from SCFAs concentrations</w:t>
      </w:r>
      <w:r w:rsidR="005F7B39" w:rsidRPr="006D623A">
        <w:rPr>
          <w:color w:val="000000" w:themeColor="text1"/>
          <w:sz w:val="22"/>
          <w:szCs w:val="22"/>
        </w:rPr>
        <w:t xml:space="preserve"> </w:t>
      </w:r>
      <w:r w:rsidR="005F7B39" w:rsidRPr="000B5B26">
        <w:rPr>
          <w:color w:val="000000" w:themeColor="text1"/>
          <w:sz w:val="22"/>
          <w:szCs w:val="22"/>
        </w:rPr>
        <w:fldChar w:fldCharType="begin"/>
      </w:r>
      <w:r w:rsidR="004E0554" w:rsidRPr="00254563">
        <w:rPr>
          <w:color w:val="000000" w:themeColor="text1"/>
          <w:sz w:val="22"/>
          <w:szCs w:val="22"/>
        </w:rPr>
        <w:instrText xml:space="preserve"> ADDIN NE.Ref.{28BB6B5C-D5C4-478F-8DBC-3C18E6420A41}</w:instrText>
      </w:r>
      <w:r w:rsidR="005F7B39" w:rsidRPr="000B5B26">
        <w:rPr>
          <w:color w:val="000000" w:themeColor="text1"/>
          <w:sz w:val="22"/>
          <w:szCs w:val="22"/>
          <w:rPrChange w:id="675" w:author="Chen Liao" w:date="2021-07-09T20:20:00Z">
            <w:rPr>
              <w:color w:val="000000" w:themeColor="text1"/>
              <w:sz w:val="22"/>
              <w:szCs w:val="22"/>
            </w:rPr>
          </w:rPrChange>
        </w:rPr>
        <w:fldChar w:fldCharType="separate"/>
      </w:r>
      <w:r w:rsidR="004E0554" w:rsidRPr="000B5B26">
        <w:rPr>
          <w:rFonts w:eastAsiaTheme="minorEastAsia"/>
          <w:color w:val="080000"/>
          <w:sz w:val="22"/>
          <w:szCs w:val="22"/>
        </w:rPr>
        <w:t>[50]</w:t>
      </w:r>
      <w:r w:rsidR="005F7B39" w:rsidRPr="000B5B26">
        <w:rPr>
          <w:color w:val="000000" w:themeColor="text1"/>
          <w:sz w:val="22"/>
          <w:szCs w:val="22"/>
        </w:rPr>
        <w:fldChar w:fldCharType="end"/>
      </w:r>
      <w:r w:rsidRPr="00254563">
        <w:rPr>
          <w:color w:val="000000" w:themeColor="text1"/>
          <w:sz w:val="22"/>
          <w:szCs w:val="22"/>
        </w:rPr>
        <w:t>.</w:t>
      </w:r>
    </w:p>
    <w:p w14:paraId="4E3FD21E" w14:textId="05AF2B5B" w:rsidR="006D58D8" w:rsidRPr="00C02216" w:rsidRDefault="00092DC0" w:rsidP="00522068">
      <w:pPr>
        <w:spacing w:line="360" w:lineRule="auto"/>
        <w:ind w:firstLine="720"/>
        <w:jc w:val="both"/>
        <w:rPr>
          <w:color w:val="000000" w:themeColor="text1"/>
          <w:sz w:val="22"/>
          <w:szCs w:val="22"/>
        </w:rPr>
      </w:pPr>
      <w:r w:rsidRPr="00B72097">
        <w:rPr>
          <w:color w:val="000000" w:themeColor="text1"/>
          <w:sz w:val="22"/>
          <w:szCs w:val="22"/>
        </w:rPr>
        <w:lastRenderedPageBreak/>
        <w:t>Understan</w:t>
      </w:r>
      <w:ins w:id="676" w:author="Chen Liao" w:date="2021-07-11T14:02:00Z">
        <w:r w:rsidR="00ED4197">
          <w:rPr>
            <w:color w:val="000000" w:themeColor="text1"/>
            <w:sz w:val="22"/>
            <w:szCs w:val="22"/>
          </w:rPr>
          <w:t>ding</w:t>
        </w:r>
      </w:ins>
      <w:del w:id="677" w:author="Chen Liao" w:date="2021-07-11T14:02:00Z">
        <w:r w:rsidRPr="00B72097" w:rsidDel="00ED4197">
          <w:rPr>
            <w:color w:val="000000" w:themeColor="text1"/>
            <w:sz w:val="22"/>
            <w:szCs w:val="22"/>
          </w:rPr>
          <w:delText>idng</w:delText>
        </w:r>
      </w:del>
      <w:r w:rsidRPr="00B72097">
        <w:rPr>
          <w:color w:val="000000" w:themeColor="text1"/>
          <w:sz w:val="22"/>
          <w:szCs w:val="22"/>
        </w:rPr>
        <w:t xml:space="preserve"> the basis for the</w:t>
      </w:r>
      <w:r w:rsidR="001E4E5A" w:rsidRPr="006B2E80">
        <w:rPr>
          <w:color w:val="000000" w:themeColor="text1"/>
          <w:sz w:val="22"/>
          <w:szCs w:val="22"/>
        </w:rPr>
        <w:t xml:space="preserve"> association </w:t>
      </w:r>
      <w:r w:rsidRPr="00BC2E3A">
        <w:rPr>
          <w:color w:val="000000" w:themeColor="text1"/>
          <w:sz w:val="22"/>
          <w:szCs w:val="22"/>
        </w:rPr>
        <w:t xml:space="preserve">between </w:t>
      </w:r>
      <w:r w:rsidR="001E4E5A" w:rsidRPr="00380E2A">
        <w:rPr>
          <w:color w:val="000000" w:themeColor="text1"/>
          <w:sz w:val="22"/>
          <w:szCs w:val="22"/>
        </w:rPr>
        <w:t xml:space="preserve">an observable quantity </w:t>
      </w:r>
      <w:r w:rsidRPr="00672B31">
        <w:rPr>
          <w:color w:val="000000" w:themeColor="text1"/>
          <w:sz w:val="22"/>
          <w:szCs w:val="22"/>
        </w:rPr>
        <w:t xml:space="preserve">and the </w:t>
      </w:r>
      <w:r w:rsidR="001E4E5A" w:rsidRPr="004807DF">
        <w:rPr>
          <w:color w:val="000000" w:themeColor="text1"/>
          <w:sz w:val="22"/>
          <w:szCs w:val="22"/>
        </w:rPr>
        <w:t xml:space="preserve">baseline microbiota composition is a critical step in individualized dietary fiber intervention. In previous studies, the statistical test of the association was mostly performed between the </w:t>
      </w:r>
      <w:r w:rsidR="001E4E5A" w:rsidRPr="00320E94">
        <w:rPr>
          <w:color w:val="000000" w:themeColor="text1"/>
          <w:sz w:val="22"/>
          <w:szCs w:val="22"/>
        </w:rPr>
        <w:t>pre-to-post changes in the quantity during intervention and the relative abundance of all or selected taxa in the baseline samples. There are two main potential caveats to this conventional approach. First, the significance of association may vary dependin</w:t>
      </w:r>
      <w:r w:rsidR="001E4E5A" w:rsidRPr="00B6149A">
        <w:rPr>
          <w:color w:val="000000" w:themeColor="text1"/>
          <w:sz w:val="22"/>
          <w:szCs w:val="22"/>
        </w:rPr>
        <w:t>g on the study endpoint used to calculate pre-to-post changes. In our experiments, the changes in propionate concentration from their baseline levels differ significantly among the four vendors at day 5 but not at day 31 (</w:t>
      </w:r>
      <w:r w:rsidR="001E4E5A" w:rsidRPr="00553533">
        <w:rPr>
          <w:b/>
          <w:bCs/>
          <w:color w:val="000000" w:themeColor="text1"/>
          <w:sz w:val="22"/>
          <w:szCs w:val="22"/>
          <w:highlight w:val="yellow"/>
          <w:rPrChange w:id="678" w:author="Chen Liao" w:date="2021-07-11T08:02:00Z">
            <w:rPr>
              <w:color w:val="000000" w:themeColor="text1"/>
              <w:sz w:val="22"/>
              <w:szCs w:val="22"/>
              <w:highlight w:val="yellow"/>
            </w:rPr>
          </w:rPrChange>
        </w:rPr>
        <w:t xml:space="preserve">Fig. </w:t>
      </w:r>
      <w:del w:id="679" w:author="Chen Liao" w:date="2021-07-10T22:35:00Z">
        <w:r w:rsidR="001E4E5A" w:rsidRPr="00553533" w:rsidDel="00C02216">
          <w:rPr>
            <w:b/>
            <w:bCs/>
            <w:color w:val="000000" w:themeColor="text1"/>
            <w:sz w:val="22"/>
            <w:szCs w:val="22"/>
            <w:highlight w:val="yellow"/>
            <w:rPrChange w:id="680" w:author="Chen Liao" w:date="2021-07-11T08:02:00Z">
              <w:rPr>
                <w:color w:val="000000" w:themeColor="text1"/>
                <w:sz w:val="22"/>
                <w:szCs w:val="22"/>
                <w:highlight w:val="yellow"/>
              </w:rPr>
            </w:rPrChange>
          </w:rPr>
          <w:delText>S14</w:delText>
        </w:r>
      </w:del>
      <w:ins w:id="681" w:author="Chen Liao" w:date="2021-07-10T22:35:00Z">
        <w:r w:rsidR="00C02216" w:rsidRPr="00553533">
          <w:rPr>
            <w:b/>
            <w:bCs/>
            <w:color w:val="000000" w:themeColor="text1"/>
            <w:sz w:val="22"/>
            <w:szCs w:val="22"/>
            <w:highlight w:val="yellow"/>
            <w:rPrChange w:id="682" w:author="Chen Liao" w:date="2021-07-11T08:02:00Z">
              <w:rPr>
                <w:color w:val="000000" w:themeColor="text1"/>
                <w:sz w:val="22"/>
                <w:szCs w:val="22"/>
                <w:highlight w:val="yellow"/>
              </w:rPr>
            </w:rPrChange>
          </w:rPr>
          <w:t>S1</w:t>
        </w:r>
      </w:ins>
      <w:ins w:id="683" w:author="Chen Liao" w:date="2021-07-11T12:16:00Z">
        <w:r w:rsidR="00805699">
          <w:rPr>
            <w:b/>
            <w:bCs/>
            <w:color w:val="000000" w:themeColor="text1"/>
            <w:sz w:val="22"/>
            <w:szCs w:val="22"/>
          </w:rPr>
          <w:t>6</w:t>
        </w:r>
      </w:ins>
      <w:r w:rsidR="001E4E5A" w:rsidRPr="00C02216">
        <w:rPr>
          <w:color w:val="000000" w:themeColor="text1"/>
          <w:sz w:val="22"/>
          <w:szCs w:val="22"/>
        </w:rPr>
        <w:t>). Second, due to the lack of control group data to assess the intervention effects, pre-to-post changes that are supposedly to capture fiber-</w:t>
      </w:r>
      <w:proofErr w:type="spellStart"/>
      <w:r w:rsidR="001E4E5A" w:rsidRPr="00C02216">
        <w:rPr>
          <w:color w:val="000000" w:themeColor="text1"/>
          <w:sz w:val="22"/>
          <w:szCs w:val="22"/>
        </w:rPr>
        <w:t>indcued</w:t>
      </w:r>
      <w:proofErr w:type="spellEnd"/>
      <w:r w:rsidR="001E4E5A" w:rsidRPr="00C02216">
        <w:rPr>
          <w:color w:val="000000" w:themeColor="text1"/>
          <w:sz w:val="22"/>
          <w:szCs w:val="22"/>
        </w:rPr>
        <w:t xml:space="preserve"> effects may be entirely attributable to random variations within each individual </w:t>
      </w:r>
      <w:r w:rsidR="001E4E5A" w:rsidRPr="000B5B26">
        <w:rPr>
          <w:color w:val="000000" w:themeColor="text1"/>
          <w:sz w:val="22"/>
          <w:szCs w:val="22"/>
        </w:rPr>
        <w:fldChar w:fldCharType="begin"/>
      </w:r>
      <w:r w:rsidR="004E0554" w:rsidRPr="00254563">
        <w:rPr>
          <w:color w:val="000000" w:themeColor="text1"/>
          <w:sz w:val="22"/>
          <w:szCs w:val="22"/>
        </w:rPr>
        <w:instrText xml:space="preserve"> ADDIN NE.Ref.{F9BCC7F0-A69B-47D5-8C83-0609307B58BE}</w:instrText>
      </w:r>
      <w:r w:rsidR="001E4E5A" w:rsidRPr="000B5B26">
        <w:rPr>
          <w:color w:val="000000" w:themeColor="text1"/>
          <w:sz w:val="22"/>
          <w:szCs w:val="22"/>
          <w:rPrChange w:id="684" w:author="Chen Liao" w:date="2021-07-09T20:20:00Z">
            <w:rPr>
              <w:color w:val="000000" w:themeColor="text1"/>
              <w:sz w:val="22"/>
              <w:szCs w:val="22"/>
            </w:rPr>
          </w:rPrChange>
        </w:rPr>
        <w:fldChar w:fldCharType="separate"/>
      </w:r>
      <w:r w:rsidR="004E0554" w:rsidRPr="000B5B26">
        <w:rPr>
          <w:rFonts w:eastAsiaTheme="minorEastAsia"/>
          <w:color w:val="080000"/>
          <w:sz w:val="22"/>
          <w:szCs w:val="22"/>
        </w:rPr>
        <w:t>[51]</w:t>
      </w:r>
      <w:r w:rsidR="001E4E5A" w:rsidRPr="000B5B26">
        <w:rPr>
          <w:color w:val="000000" w:themeColor="text1"/>
          <w:sz w:val="22"/>
          <w:szCs w:val="22"/>
        </w:rPr>
        <w:fldChar w:fldCharType="end"/>
      </w:r>
      <w:r w:rsidR="001E4E5A" w:rsidRPr="00254563">
        <w:rPr>
          <w:color w:val="000000" w:themeColor="text1"/>
          <w:sz w:val="22"/>
          <w:szCs w:val="22"/>
        </w:rPr>
        <w:t xml:space="preserve">. In </w:t>
      </w:r>
      <w:proofErr w:type="spellStart"/>
      <w:r w:rsidR="001E4E5A" w:rsidRPr="00254563">
        <w:rPr>
          <w:color w:val="000000" w:themeColor="text1"/>
          <w:sz w:val="22"/>
          <w:szCs w:val="22"/>
        </w:rPr>
        <w:t>constrast</w:t>
      </w:r>
      <w:proofErr w:type="spellEnd"/>
      <w:r w:rsidR="001E4E5A" w:rsidRPr="00254563">
        <w:rPr>
          <w:color w:val="000000" w:themeColor="text1"/>
          <w:sz w:val="22"/>
          <w:szCs w:val="22"/>
        </w:rPr>
        <w:t xml:space="preserve">, our analysis avoids these two caveats by incorporating </w:t>
      </w:r>
      <w:proofErr w:type="spellStart"/>
      <w:r w:rsidR="001E4E5A" w:rsidRPr="00254563">
        <w:rPr>
          <w:color w:val="000000" w:themeColor="text1"/>
          <w:sz w:val="22"/>
          <w:szCs w:val="22"/>
        </w:rPr>
        <w:t>longtitudinal</w:t>
      </w:r>
      <w:proofErr w:type="spellEnd"/>
      <w:r w:rsidR="001E4E5A" w:rsidRPr="00254563">
        <w:rPr>
          <w:color w:val="000000" w:themeColor="text1"/>
          <w:sz w:val="22"/>
          <w:szCs w:val="22"/>
        </w:rPr>
        <w:t xml:space="preserve"> and comparator arm data. Additionally, the use of dimensionality reduction in our approach further benefits </w:t>
      </w:r>
      <w:ins w:id="685" w:author="Chen Liao" w:date="2021-07-11T12:16:00Z">
        <w:r w:rsidR="00805699">
          <w:rPr>
            <w:color w:val="000000" w:themeColor="text1"/>
            <w:sz w:val="22"/>
            <w:szCs w:val="22"/>
          </w:rPr>
          <w:t xml:space="preserve">data </w:t>
        </w:r>
      </w:ins>
      <w:r w:rsidR="001E4E5A" w:rsidRPr="00254563">
        <w:rPr>
          <w:color w:val="000000" w:themeColor="text1"/>
          <w:sz w:val="22"/>
          <w:szCs w:val="22"/>
        </w:rPr>
        <w:t>visualization of inter-vendor variations in gut microbi</w:t>
      </w:r>
      <w:r w:rsidR="001E4E5A" w:rsidRPr="00B72097">
        <w:rPr>
          <w:color w:val="000000" w:themeColor="text1"/>
          <w:sz w:val="22"/>
          <w:szCs w:val="22"/>
        </w:rPr>
        <w:t>ota composition (</w:t>
      </w:r>
      <w:r w:rsidR="001E4E5A" w:rsidRPr="00F0678C">
        <w:rPr>
          <w:b/>
          <w:bCs/>
          <w:color w:val="000000" w:themeColor="text1"/>
          <w:sz w:val="22"/>
          <w:szCs w:val="22"/>
          <w:highlight w:val="yellow"/>
          <w:rPrChange w:id="686" w:author="Chen Liao" w:date="2021-07-11T12:17:00Z">
            <w:rPr>
              <w:color w:val="000000" w:themeColor="text1"/>
              <w:sz w:val="22"/>
              <w:szCs w:val="22"/>
              <w:highlight w:val="yellow"/>
            </w:rPr>
          </w:rPrChange>
        </w:rPr>
        <w:t xml:space="preserve">Fig. </w:t>
      </w:r>
      <w:del w:id="687" w:author="Chen Liao" w:date="2021-07-11T12:17:00Z">
        <w:r w:rsidR="001E4E5A" w:rsidRPr="00F0678C" w:rsidDel="00F0678C">
          <w:rPr>
            <w:b/>
            <w:bCs/>
            <w:color w:val="000000" w:themeColor="text1"/>
            <w:sz w:val="22"/>
            <w:szCs w:val="22"/>
            <w:highlight w:val="yellow"/>
            <w:rPrChange w:id="688" w:author="Chen Liao" w:date="2021-07-11T12:17:00Z">
              <w:rPr>
                <w:color w:val="000000" w:themeColor="text1"/>
                <w:sz w:val="22"/>
                <w:szCs w:val="22"/>
                <w:highlight w:val="yellow"/>
              </w:rPr>
            </w:rPrChange>
          </w:rPr>
          <w:delText>3B,C</w:delText>
        </w:r>
      </w:del>
      <w:ins w:id="689" w:author="Chen Liao" w:date="2021-07-11T12:17:00Z">
        <w:r w:rsidR="00F0678C">
          <w:rPr>
            <w:b/>
            <w:bCs/>
            <w:color w:val="000000" w:themeColor="text1"/>
            <w:sz w:val="22"/>
            <w:szCs w:val="22"/>
          </w:rPr>
          <w:t>3</w:t>
        </w:r>
      </w:ins>
      <w:r w:rsidR="001E4E5A" w:rsidRPr="00C02216">
        <w:rPr>
          <w:color w:val="000000" w:themeColor="text1"/>
          <w:sz w:val="22"/>
          <w:szCs w:val="22"/>
        </w:rPr>
        <w:t xml:space="preserve">). </w:t>
      </w:r>
    </w:p>
    <w:p w14:paraId="3986FEF4" w14:textId="13FD3C10" w:rsidR="00A46FCE" w:rsidRPr="00254563" w:rsidRDefault="00415F79" w:rsidP="003447F3">
      <w:pPr>
        <w:spacing w:line="360" w:lineRule="auto"/>
        <w:ind w:firstLine="720"/>
        <w:jc w:val="both"/>
        <w:rPr>
          <w:rFonts w:eastAsiaTheme="minorEastAsia"/>
          <w:color w:val="000000" w:themeColor="text1"/>
          <w:sz w:val="22"/>
          <w:szCs w:val="22"/>
          <w:u w:val="single"/>
        </w:rPr>
      </w:pPr>
      <w:r w:rsidRPr="00B6149A">
        <w:rPr>
          <w:color w:val="000000" w:themeColor="text1"/>
          <w:sz w:val="22"/>
          <w:szCs w:val="22"/>
        </w:rPr>
        <w:t>C</w:t>
      </w:r>
      <w:r w:rsidRPr="00C52D7C">
        <w:rPr>
          <w:color w:val="000000" w:themeColor="text1"/>
          <w:sz w:val="22"/>
          <w:szCs w:val="22"/>
          <w:shd w:val="clear" w:color="auto" w:fill="FFFFFF"/>
        </w:rPr>
        <w:t xml:space="preserve">haracterizing </w:t>
      </w:r>
      <w:r w:rsidR="00522068" w:rsidRPr="000417C6">
        <w:rPr>
          <w:color w:val="000000" w:themeColor="text1"/>
          <w:sz w:val="22"/>
          <w:szCs w:val="22"/>
          <w:shd w:val="clear" w:color="auto" w:fill="FFFFFF"/>
        </w:rPr>
        <w:t xml:space="preserve">the </w:t>
      </w:r>
      <w:r w:rsidRPr="00805699">
        <w:rPr>
          <w:color w:val="000000" w:themeColor="text1"/>
          <w:sz w:val="22"/>
          <w:szCs w:val="22"/>
          <w:shd w:val="clear" w:color="auto" w:fill="FFFFFF"/>
        </w:rPr>
        <w:t xml:space="preserve">dynamics of gut microbiota </w:t>
      </w:r>
      <w:r w:rsidRPr="00254563">
        <w:rPr>
          <w:color w:val="000000" w:themeColor="text1"/>
          <w:sz w:val="22"/>
          <w:szCs w:val="22"/>
        </w:rPr>
        <w:t xml:space="preserve">and their inter-individual variability with multi-omics data is an important priority for microbiome research to further understanding of diet-induced responses </w:t>
      </w:r>
      <w:r w:rsidRPr="00095768">
        <w:rPr>
          <w:color w:val="000000" w:themeColor="text1"/>
          <w:sz w:val="22"/>
          <w:szCs w:val="22"/>
        </w:rPr>
        <w:fldChar w:fldCharType="begin"/>
      </w:r>
      <w:r w:rsidR="004E0554" w:rsidRPr="00254563">
        <w:rPr>
          <w:color w:val="000000" w:themeColor="text1"/>
          <w:sz w:val="22"/>
          <w:szCs w:val="22"/>
        </w:rPr>
        <w:instrText xml:space="preserve"> ADDIN NE.Ref.{A6FD7D72-42B2-49AD-A022-70D73838029A}</w:instrText>
      </w:r>
      <w:r w:rsidRPr="00095768">
        <w:rPr>
          <w:color w:val="000000" w:themeColor="text1"/>
          <w:sz w:val="22"/>
          <w:szCs w:val="22"/>
          <w:rPrChange w:id="690" w:author="Chen Liao" w:date="2021-07-09T20:20:00Z">
            <w:rPr>
              <w:color w:val="000000" w:themeColor="text1"/>
              <w:sz w:val="22"/>
              <w:szCs w:val="22"/>
            </w:rPr>
          </w:rPrChange>
        </w:rPr>
        <w:fldChar w:fldCharType="separate"/>
      </w:r>
      <w:r w:rsidR="004E0554" w:rsidRPr="00095768">
        <w:rPr>
          <w:rFonts w:eastAsiaTheme="minorEastAsia"/>
          <w:color w:val="080000"/>
          <w:sz w:val="22"/>
          <w:szCs w:val="22"/>
        </w:rPr>
        <w:t>[52]</w:t>
      </w:r>
      <w:r w:rsidRPr="00095768">
        <w:rPr>
          <w:color w:val="000000" w:themeColor="text1"/>
          <w:sz w:val="22"/>
          <w:szCs w:val="22"/>
        </w:rPr>
        <w:fldChar w:fldCharType="end"/>
      </w:r>
      <w:r w:rsidRPr="00254563">
        <w:rPr>
          <w:color w:val="000000" w:themeColor="text1"/>
          <w:sz w:val="22"/>
          <w:szCs w:val="22"/>
        </w:rPr>
        <w:t>. Such studies hold great pr</w:t>
      </w:r>
      <w:r w:rsidR="00522068" w:rsidRPr="00095768">
        <w:rPr>
          <w:color w:val="000000" w:themeColor="text1"/>
          <w:sz w:val="22"/>
          <w:szCs w:val="22"/>
        </w:rPr>
        <w:t>o</w:t>
      </w:r>
      <w:r w:rsidRPr="00F10D1A">
        <w:rPr>
          <w:color w:val="000000" w:themeColor="text1"/>
          <w:sz w:val="22"/>
          <w:szCs w:val="22"/>
        </w:rPr>
        <w:t xml:space="preserve">mise to improve human health and treat gut microbiome-associated disease via microbiome engineering. A key question in microbiome engineering with prebiotics is whether and to what extent </w:t>
      </w:r>
      <w:r w:rsidR="00092DC0" w:rsidRPr="00B72097">
        <w:rPr>
          <w:color w:val="000000" w:themeColor="text1"/>
          <w:sz w:val="22"/>
          <w:szCs w:val="22"/>
        </w:rPr>
        <w:t xml:space="preserve">can we enrich the gut levels of </w:t>
      </w:r>
      <w:del w:id="691" w:author="Chen Liao" w:date="2021-07-10T22:36:00Z">
        <w:r w:rsidRPr="00142E3F" w:rsidDel="001647A9">
          <w:rPr>
            <w:color w:val="000000" w:themeColor="text1"/>
            <w:sz w:val="22"/>
            <w:szCs w:val="22"/>
          </w:rPr>
          <w:delText xml:space="preserve">a </w:delText>
        </w:r>
      </w:del>
      <w:r w:rsidRPr="00142E3F">
        <w:rPr>
          <w:color w:val="000000" w:themeColor="text1"/>
          <w:sz w:val="22"/>
          <w:szCs w:val="22"/>
        </w:rPr>
        <w:t>beneficial bacteria</w:t>
      </w:r>
      <w:del w:id="692" w:author="Chen Liao" w:date="2021-07-10T22:36:00Z">
        <w:r w:rsidRPr="00142E3F" w:rsidDel="001647A9">
          <w:rPr>
            <w:color w:val="000000" w:themeColor="text1"/>
            <w:sz w:val="22"/>
            <w:szCs w:val="22"/>
          </w:rPr>
          <w:delText>l</w:delText>
        </w:r>
      </w:del>
      <w:r w:rsidRPr="00142E3F">
        <w:rPr>
          <w:color w:val="000000" w:themeColor="text1"/>
          <w:sz w:val="22"/>
          <w:szCs w:val="22"/>
        </w:rPr>
        <w:t xml:space="preserve"> </w:t>
      </w:r>
      <w:r w:rsidR="00092DC0" w:rsidRPr="006B2E80">
        <w:rPr>
          <w:color w:val="000000" w:themeColor="text1"/>
          <w:sz w:val="22"/>
          <w:szCs w:val="22"/>
        </w:rPr>
        <w:t>using</w:t>
      </w:r>
      <w:r w:rsidRPr="00537D25">
        <w:rPr>
          <w:color w:val="000000" w:themeColor="text1"/>
          <w:sz w:val="22"/>
          <w:szCs w:val="22"/>
        </w:rPr>
        <w:t xml:space="preserve"> </w:t>
      </w:r>
      <w:del w:id="693" w:author="Chen Liao" w:date="2021-07-10T22:36:00Z">
        <w:r w:rsidRPr="00537D25" w:rsidDel="001647A9">
          <w:rPr>
            <w:color w:val="000000" w:themeColor="text1"/>
            <w:sz w:val="22"/>
            <w:szCs w:val="22"/>
          </w:rPr>
          <w:delText xml:space="preserve">a </w:delText>
        </w:r>
      </w:del>
      <w:r w:rsidRPr="00537D25">
        <w:rPr>
          <w:color w:val="000000" w:themeColor="text1"/>
          <w:sz w:val="22"/>
          <w:szCs w:val="22"/>
        </w:rPr>
        <w:t>prebi</w:t>
      </w:r>
      <w:r w:rsidRPr="00380E2A">
        <w:rPr>
          <w:color w:val="000000" w:themeColor="text1"/>
          <w:sz w:val="22"/>
          <w:szCs w:val="22"/>
        </w:rPr>
        <w:t>otic compound</w:t>
      </w:r>
      <w:ins w:id="694" w:author="Chen Liao" w:date="2021-07-10T22:36:00Z">
        <w:r w:rsidR="001647A9">
          <w:rPr>
            <w:rFonts w:hint="eastAsia"/>
            <w:color w:val="000000" w:themeColor="text1"/>
            <w:sz w:val="22"/>
            <w:szCs w:val="22"/>
          </w:rPr>
          <w:t>s</w:t>
        </w:r>
      </w:ins>
      <w:r w:rsidRPr="00380E2A">
        <w:rPr>
          <w:color w:val="000000" w:themeColor="text1"/>
          <w:sz w:val="22"/>
          <w:szCs w:val="22"/>
        </w:rPr>
        <w:t>. Microbiome engineering, as with other engineering disciplines, requires computational tools to aid the design process. Predictin</w:t>
      </w:r>
      <w:r w:rsidR="00092DC0" w:rsidRPr="001647A9">
        <w:rPr>
          <w:color w:val="000000" w:themeColor="text1"/>
          <w:sz w:val="22"/>
          <w:szCs w:val="22"/>
        </w:rPr>
        <w:t>g</w:t>
      </w:r>
      <w:r w:rsidRPr="00A9151C">
        <w:rPr>
          <w:color w:val="000000" w:themeColor="text1"/>
          <w:sz w:val="22"/>
          <w:szCs w:val="22"/>
        </w:rPr>
        <w:t xml:space="preserve"> bacterial </w:t>
      </w:r>
      <w:r w:rsidR="00092DC0" w:rsidRPr="004807DF">
        <w:rPr>
          <w:color w:val="000000" w:themeColor="text1"/>
          <w:sz w:val="22"/>
          <w:szCs w:val="22"/>
        </w:rPr>
        <w:t xml:space="preserve">responses to interventions </w:t>
      </w:r>
      <w:r w:rsidRPr="005F3DC8">
        <w:rPr>
          <w:color w:val="000000" w:themeColor="text1"/>
          <w:sz w:val="22"/>
          <w:szCs w:val="22"/>
        </w:rPr>
        <w:t xml:space="preserve">in </w:t>
      </w:r>
      <w:r w:rsidR="00092DC0" w:rsidRPr="00B60A27">
        <w:rPr>
          <w:color w:val="000000" w:themeColor="text1"/>
          <w:sz w:val="22"/>
          <w:szCs w:val="22"/>
        </w:rPr>
        <w:t xml:space="preserve">the </w:t>
      </w:r>
      <w:r w:rsidRPr="00992197">
        <w:rPr>
          <w:color w:val="000000" w:themeColor="text1"/>
          <w:sz w:val="22"/>
          <w:szCs w:val="22"/>
        </w:rPr>
        <w:t xml:space="preserve">human gut is nontrivial: </w:t>
      </w:r>
      <w:r w:rsidR="002E6C61" w:rsidRPr="00A1136C">
        <w:rPr>
          <w:color w:val="000000" w:themeColor="text1"/>
          <w:sz w:val="22"/>
          <w:szCs w:val="22"/>
        </w:rPr>
        <w:t>previous studies</w:t>
      </w:r>
      <w:r w:rsidRPr="00B6149A">
        <w:rPr>
          <w:color w:val="000000" w:themeColor="text1"/>
          <w:sz w:val="22"/>
          <w:szCs w:val="22"/>
        </w:rPr>
        <w:t xml:space="preserve"> have repeatedly shown tha</w:t>
      </w:r>
      <w:r w:rsidRPr="00C52D7C">
        <w:rPr>
          <w:color w:val="000000" w:themeColor="text1"/>
          <w:sz w:val="22"/>
          <w:szCs w:val="22"/>
        </w:rPr>
        <w:t xml:space="preserve">t bacteria able to consume a fiber supplement </w:t>
      </w:r>
      <w:r w:rsidRPr="000417C6">
        <w:rPr>
          <w:i/>
          <w:iCs/>
          <w:color w:val="000000" w:themeColor="text1"/>
          <w:sz w:val="22"/>
          <w:szCs w:val="22"/>
        </w:rPr>
        <w:t>in vitro</w:t>
      </w:r>
      <w:r w:rsidRPr="00805699">
        <w:rPr>
          <w:color w:val="000000" w:themeColor="text1"/>
          <w:sz w:val="22"/>
          <w:szCs w:val="22"/>
        </w:rPr>
        <w:t xml:space="preserve"> may not be selectively enriched </w:t>
      </w:r>
      <w:r w:rsidRPr="00254563">
        <w:rPr>
          <w:i/>
          <w:iCs/>
          <w:color w:val="000000" w:themeColor="text1"/>
          <w:sz w:val="22"/>
          <w:szCs w:val="22"/>
        </w:rPr>
        <w:t>in vivo</w:t>
      </w:r>
      <w:r w:rsidRPr="00254563">
        <w:rPr>
          <w:color w:val="000000" w:themeColor="text1"/>
          <w:sz w:val="22"/>
          <w:szCs w:val="22"/>
        </w:rPr>
        <w:t xml:space="preserve">, suggesting that </w:t>
      </w:r>
      <w:bookmarkStart w:id="695" w:name="OLE_LINK40"/>
      <w:bookmarkStart w:id="696" w:name="OLE_LINK41"/>
      <w:r w:rsidRPr="00254563">
        <w:rPr>
          <w:color w:val="000000" w:themeColor="text1"/>
          <w:sz w:val="22"/>
          <w:szCs w:val="22"/>
        </w:rPr>
        <w:t>dietary response of a gut bacterial taxa depends on its ecological traits</w:t>
      </w:r>
      <w:r w:rsidRPr="00B01546">
        <w:rPr>
          <w:rFonts w:hint="eastAsia"/>
          <w:color w:val="000000" w:themeColor="text1"/>
          <w:sz w:val="22"/>
          <w:szCs w:val="22"/>
        </w:rPr>
        <w:t>,</w:t>
      </w:r>
      <w:bookmarkEnd w:id="695"/>
      <w:bookmarkEnd w:id="696"/>
      <w:r w:rsidRPr="00B01546">
        <w:rPr>
          <w:color w:val="000000" w:themeColor="text1"/>
          <w:sz w:val="22"/>
          <w:szCs w:val="22"/>
        </w:rPr>
        <w:t xml:space="preserve"> i.e., </w:t>
      </w:r>
      <w:bookmarkStart w:id="697" w:name="OLE_LINK23"/>
      <w:bookmarkStart w:id="698" w:name="OLE_LINK27"/>
      <w:r w:rsidRPr="00B01546">
        <w:rPr>
          <w:color w:val="000000" w:themeColor="text1"/>
          <w:sz w:val="22"/>
          <w:szCs w:val="22"/>
        </w:rPr>
        <w:t>its ability to compete, occupy and defend for the newly opened niche</w:t>
      </w:r>
      <w:r w:rsidR="00092DC0" w:rsidRPr="00B01546">
        <w:rPr>
          <w:color w:val="000000" w:themeColor="text1"/>
          <w:sz w:val="22"/>
          <w:szCs w:val="22"/>
        </w:rPr>
        <w:t xml:space="preserve"> </w:t>
      </w:r>
      <w:bookmarkEnd w:id="697"/>
      <w:bookmarkEnd w:id="698"/>
      <w:commentRangeStart w:id="699"/>
      <w:r w:rsidR="00092DC0" w:rsidRPr="00B01546">
        <w:rPr>
          <w:color w:val="000000" w:themeColor="text1"/>
          <w:sz w:val="22"/>
          <w:szCs w:val="22"/>
        </w:rPr>
        <w:t>(#citation needed#</w:t>
      </w:r>
      <w:commentRangeEnd w:id="699"/>
      <w:r w:rsidR="00A129C6">
        <w:rPr>
          <w:rStyle w:val="CommentReference"/>
        </w:rPr>
        <w:commentReference w:id="699"/>
      </w:r>
      <w:r w:rsidR="00092DC0" w:rsidRPr="00B01546">
        <w:rPr>
          <w:color w:val="000000" w:themeColor="text1"/>
          <w:sz w:val="22"/>
          <w:szCs w:val="22"/>
        </w:rPr>
        <w:t>)</w:t>
      </w:r>
      <w:r w:rsidRPr="00B01546">
        <w:rPr>
          <w:color w:val="000000" w:themeColor="text1"/>
          <w:sz w:val="22"/>
          <w:szCs w:val="22"/>
        </w:rPr>
        <w:t xml:space="preserve">. By inventing a new application of </w:t>
      </w:r>
      <w:proofErr w:type="spellStart"/>
      <w:r w:rsidRPr="00B01546">
        <w:rPr>
          <w:color w:val="000000" w:themeColor="text1"/>
          <w:sz w:val="22"/>
          <w:szCs w:val="22"/>
        </w:rPr>
        <w:t>gLV</w:t>
      </w:r>
      <w:proofErr w:type="spellEnd"/>
      <w:r w:rsidRPr="00B01546">
        <w:rPr>
          <w:color w:val="000000" w:themeColor="text1"/>
          <w:sz w:val="22"/>
          <w:szCs w:val="22"/>
        </w:rPr>
        <w:t xml:space="preserve"> with uncertainty assessment to infer primary fiber degraders and associated interaction network, we </w:t>
      </w:r>
      <w:r w:rsidRPr="00B01546">
        <w:rPr>
          <w:sz w:val="22"/>
          <w:szCs w:val="22"/>
        </w:rPr>
        <w:t xml:space="preserve">provided </w:t>
      </w:r>
      <w:r w:rsidRPr="00B01546">
        <w:rPr>
          <w:color w:val="000000" w:themeColor="text1"/>
          <w:sz w:val="22"/>
          <w:szCs w:val="22"/>
        </w:rPr>
        <w:t>a generalizable computational approach that facilitate</w:t>
      </w:r>
      <w:ins w:id="700" w:author="Chen Liao" w:date="2021-07-10T22:37:00Z">
        <w:r w:rsidR="00573FE1">
          <w:rPr>
            <w:color w:val="000000" w:themeColor="text1"/>
            <w:sz w:val="22"/>
            <w:szCs w:val="22"/>
          </w:rPr>
          <w:t>s</w:t>
        </w:r>
      </w:ins>
      <w:r w:rsidRPr="00B01546">
        <w:rPr>
          <w:color w:val="000000" w:themeColor="text1"/>
          <w:sz w:val="22"/>
          <w:szCs w:val="22"/>
        </w:rPr>
        <w:t xml:space="preserve"> ecological characterization</w:t>
      </w:r>
      <w:r w:rsidRPr="00A129C6">
        <w:rPr>
          <w:color w:val="000000" w:themeColor="text1"/>
          <w:sz w:val="22"/>
          <w:szCs w:val="22"/>
        </w:rPr>
        <w:t xml:space="preserve"> of gut microbial community from</w:t>
      </w:r>
      <w:r w:rsidR="00522068" w:rsidRPr="00A9151C">
        <w:rPr>
          <w:color w:val="000000" w:themeColor="text1"/>
          <w:sz w:val="22"/>
          <w:szCs w:val="22"/>
        </w:rPr>
        <w:t xml:space="preserve"> </w:t>
      </w:r>
      <w:r w:rsidRPr="004807DF">
        <w:rPr>
          <w:color w:val="000000" w:themeColor="text1"/>
          <w:sz w:val="22"/>
          <w:szCs w:val="22"/>
        </w:rPr>
        <w:t xml:space="preserve">longitudinal data. </w:t>
      </w:r>
      <w:r w:rsidR="002E6C61" w:rsidRPr="005F3DC8">
        <w:rPr>
          <w:sz w:val="22"/>
          <w:szCs w:val="22"/>
        </w:rPr>
        <w:t>We foresee that applications of ecological modeling</w:t>
      </w:r>
      <w:r w:rsidR="002E6C61" w:rsidRPr="002E4F12" w:rsidDel="002E6C61">
        <w:rPr>
          <w:sz w:val="22"/>
          <w:szCs w:val="22"/>
        </w:rPr>
        <w:t xml:space="preserve"> </w:t>
      </w:r>
      <w:r w:rsidR="002E6C61" w:rsidRPr="00306E41">
        <w:rPr>
          <w:sz w:val="22"/>
          <w:szCs w:val="22"/>
        </w:rPr>
        <w:t xml:space="preserve">in </w:t>
      </w:r>
      <w:r w:rsidRPr="00316577">
        <w:rPr>
          <w:sz w:val="22"/>
          <w:szCs w:val="22"/>
        </w:rPr>
        <w:t>human cohorts with dense</w:t>
      </w:r>
      <w:r w:rsidR="002E6C61" w:rsidRPr="00675077">
        <w:rPr>
          <w:sz w:val="22"/>
          <w:szCs w:val="22"/>
        </w:rPr>
        <w:t xml:space="preserve"> </w:t>
      </w:r>
      <w:r w:rsidRPr="00B6149A">
        <w:rPr>
          <w:sz w:val="22"/>
          <w:szCs w:val="22"/>
        </w:rPr>
        <w:t xml:space="preserve">longitudinal sampling </w:t>
      </w:r>
      <w:r w:rsidR="002E6C61" w:rsidRPr="00C52D7C">
        <w:rPr>
          <w:sz w:val="22"/>
          <w:szCs w:val="22"/>
        </w:rPr>
        <w:t xml:space="preserve">will </w:t>
      </w:r>
      <w:r w:rsidR="00516525" w:rsidRPr="000417C6">
        <w:rPr>
          <w:sz w:val="22"/>
          <w:szCs w:val="22"/>
        </w:rPr>
        <w:t>provide</w:t>
      </w:r>
      <w:r w:rsidR="002E6C61" w:rsidRPr="00805699">
        <w:rPr>
          <w:sz w:val="22"/>
          <w:szCs w:val="22"/>
        </w:rPr>
        <w:t xml:space="preserve"> </w:t>
      </w:r>
      <w:r w:rsidR="00516525" w:rsidRPr="00254563">
        <w:rPr>
          <w:sz w:val="22"/>
          <w:szCs w:val="22"/>
        </w:rPr>
        <w:t>important insights for</w:t>
      </w:r>
      <w:r w:rsidR="00522068" w:rsidRPr="00254563">
        <w:rPr>
          <w:sz w:val="22"/>
          <w:szCs w:val="22"/>
        </w:rPr>
        <w:t xml:space="preserve"> predictable dietary responses and personalized nutrition.</w:t>
      </w:r>
    </w:p>
    <w:p w14:paraId="5D9A4017" w14:textId="77777777" w:rsidR="007009E7" w:rsidRPr="00254563" w:rsidRDefault="00E4493D" w:rsidP="004071B6">
      <w:pPr>
        <w:spacing w:line="360" w:lineRule="auto"/>
        <w:rPr>
          <w:noProof/>
          <w:color w:val="000000" w:themeColor="text1"/>
          <w:sz w:val="22"/>
          <w:szCs w:val="22"/>
        </w:rPr>
      </w:pPr>
      <w:r w:rsidRPr="00254563">
        <w:rPr>
          <w:b/>
          <w:bCs/>
          <w:color w:val="000000" w:themeColor="text1"/>
          <w:shd w:val="clear" w:color="auto" w:fill="FFFFFF"/>
        </w:rPr>
        <w:br w:type="page"/>
      </w:r>
    </w:p>
    <w:p w14:paraId="7549C642" w14:textId="7BD1DAFB" w:rsidR="00E4493D" w:rsidRPr="00254563" w:rsidRDefault="007009E7" w:rsidP="007009E7">
      <w:pPr>
        <w:spacing w:line="360" w:lineRule="auto"/>
        <w:jc w:val="center"/>
        <w:rPr>
          <w:color w:val="000000" w:themeColor="text1"/>
          <w:sz w:val="22"/>
          <w:szCs w:val="22"/>
        </w:rPr>
      </w:pPr>
      <w:del w:id="701" w:author="Chen Liao" w:date="2021-07-11T20:22:00Z">
        <w:r w:rsidRPr="00254563" w:rsidDel="00036F43">
          <w:rPr>
            <w:noProof/>
          </w:rPr>
          <w:lastRenderedPageBreak/>
          <w:drawing>
            <wp:inline distT="0" distB="0" distL="0" distR="0" wp14:anchorId="7918F3A4" wp14:editId="6F055C53">
              <wp:extent cx="4769491" cy="5421923"/>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85266" cy="5439856"/>
                      </a:xfrm>
                      <a:prstGeom prst="rect">
                        <a:avLst/>
                      </a:prstGeom>
                      <a:noFill/>
                      <a:ln>
                        <a:noFill/>
                      </a:ln>
                    </pic:spPr>
                  </pic:pic>
                </a:graphicData>
              </a:graphic>
            </wp:inline>
          </w:drawing>
        </w:r>
      </w:del>
      <w:ins w:id="702" w:author="Chen Liao" w:date="2021-07-11T20:22:00Z">
        <w:r w:rsidR="00036F43">
          <w:rPr>
            <w:noProof/>
            <w:color w:val="000000" w:themeColor="text1"/>
            <w:sz w:val="22"/>
            <w:szCs w:val="22"/>
          </w:rPr>
          <w:drawing>
            <wp:inline distT="0" distB="0" distL="0" distR="0" wp14:anchorId="3CCAC785" wp14:editId="25B36A2C">
              <wp:extent cx="5168900" cy="5880100"/>
              <wp:effectExtent l="0" t="0" r="0" b="5080"/>
              <wp:docPr id="5"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68900" cy="5880100"/>
                      </a:xfrm>
                      <a:prstGeom prst="rect">
                        <a:avLst/>
                      </a:prstGeom>
                    </pic:spPr>
                  </pic:pic>
                </a:graphicData>
              </a:graphic>
            </wp:inline>
          </w:drawing>
        </w:r>
      </w:ins>
    </w:p>
    <w:p w14:paraId="1EE43138" w14:textId="6A13A0A5" w:rsidR="00E4493D" w:rsidRPr="00254563" w:rsidRDefault="00E4493D" w:rsidP="004071B6">
      <w:pPr>
        <w:pStyle w:val="paragraph"/>
        <w:spacing w:before="0" w:beforeAutospacing="0" w:after="0" w:afterAutospacing="0" w:line="360" w:lineRule="auto"/>
        <w:jc w:val="both"/>
        <w:rPr>
          <w:rFonts w:ascii="Times New Roman" w:hAnsi="Times New Roman" w:cs="Times New Roman"/>
          <w:color w:val="000000" w:themeColor="text1"/>
          <w:sz w:val="22"/>
          <w:szCs w:val="22"/>
        </w:rPr>
      </w:pPr>
      <w:r w:rsidRPr="00B72097">
        <w:rPr>
          <w:rFonts w:ascii="Times New Roman" w:hAnsi="Times New Roman" w:cs="Times New Roman"/>
          <w:b/>
          <w:bCs/>
          <w:color w:val="000000" w:themeColor="text1"/>
          <w:sz w:val="22"/>
          <w:szCs w:val="22"/>
        </w:rPr>
        <w:t xml:space="preserve">Figure 1. </w:t>
      </w:r>
      <w:r w:rsidR="00FB6696" w:rsidRPr="00142E3F">
        <w:rPr>
          <w:rFonts w:ascii="Times New Roman" w:hAnsi="Times New Roman" w:cs="Times New Roman"/>
          <w:b/>
          <w:bCs/>
          <w:color w:val="000000" w:themeColor="text1"/>
          <w:sz w:val="22"/>
          <w:szCs w:val="22"/>
        </w:rPr>
        <w:t>Longitudinal</w:t>
      </w:r>
      <w:r w:rsidRPr="00142E3F">
        <w:rPr>
          <w:rFonts w:ascii="Times New Roman" w:hAnsi="Times New Roman" w:cs="Times New Roman"/>
          <w:b/>
          <w:bCs/>
          <w:color w:val="000000" w:themeColor="text1"/>
          <w:sz w:val="22"/>
          <w:szCs w:val="22"/>
        </w:rPr>
        <w:t xml:space="preserve"> profiling of murine gut microbiota and metabol</w:t>
      </w:r>
      <w:r w:rsidR="00FB6696" w:rsidRPr="00380E2A">
        <w:rPr>
          <w:rFonts w:ascii="Times New Roman" w:hAnsi="Times New Roman" w:cs="Times New Roman"/>
          <w:b/>
          <w:bCs/>
          <w:color w:val="000000" w:themeColor="text1"/>
          <w:sz w:val="22"/>
          <w:szCs w:val="22"/>
        </w:rPr>
        <w:t>ites</w:t>
      </w:r>
      <w:r w:rsidRPr="00380E2A">
        <w:rPr>
          <w:rFonts w:ascii="Times New Roman" w:hAnsi="Times New Roman" w:cs="Times New Roman"/>
          <w:b/>
          <w:bCs/>
          <w:color w:val="000000" w:themeColor="text1"/>
          <w:sz w:val="22"/>
          <w:szCs w:val="22"/>
        </w:rPr>
        <w:t xml:space="preserve"> to study the </w:t>
      </w:r>
      <w:proofErr w:type="spellStart"/>
      <w:r w:rsidR="00FB6696" w:rsidRPr="00672B31">
        <w:rPr>
          <w:rFonts w:ascii="Times New Roman" w:hAnsi="Times New Roman" w:cs="Times New Roman"/>
          <w:b/>
          <w:bCs/>
          <w:color w:val="000000" w:themeColor="text1"/>
          <w:sz w:val="22"/>
          <w:szCs w:val="22"/>
        </w:rPr>
        <w:t>baselin</w:t>
      </w:r>
      <w:proofErr w:type="spellEnd"/>
      <w:r w:rsidR="00FB6696" w:rsidRPr="00672B31">
        <w:rPr>
          <w:rFonts w:ascii="Times New Roman" w:hAnsi="Times New Roman" w:cs="Times New Roman"/>
          <w:b/>
          <w:bCs/>
          <w:color w:val="000000" w:themeColor="text1"/>
          <w:sz w:val="22"/>
          <w:szCs w:val="22"/>
        </w:rPr>
        <w:t>-dependent</w:t>
      </w:r>
      <w:r w:rsidRPr="00A129C6">
        <w:rPr>
          <w:rFonts w:ascii="Times New Roman" w:hAnsi="Times New Roman" w:cs="Times New Roman"/>
          <w:b/>
          <w:bCs/>
          <w:color w:val="000000" w:themeColor="text1"/>
          <w:sz w:val="22"/>
          <w:szCs w:val="22"/>
        </w:rPr>
        <w:t xml:space="preserve"> </w:t>
      </w:r>
      <w:r w:rsidR="00FB6696" w:rsidRPr="00A9151C">
        <w:rPr>
          <w:rFonts w:ascii="Times New Roman" w:hAnsi="Times New Roman" w:cs="Times New Roman"/>
          <w:b/>
          <w:bCs/>
          <w:color w:val="000000" w:themeColor="text1"/>
          <w:sz w:val="22"/>
          <w:szCs w:val="22"/>
        </w:rPr>
        <w:t xml:space="preserve">dynamics in response to </w:t>
      </w:r>
      <w:r w:rsidRPr="00FD22BD">
        <w:rPr>
          <w:rFonts w:ascii="Times New Roman" w:hAnsi="Times New Roman" w:cs="Times New Roman"/>
          <w:b/>
          <w:bCs/>
          <w:color w:val="000000" w:themeColor="text1"/>
          <w:sz w:val="22"/>
          <w:szCs w:val="22"/>
        </w:rPr>
        <w:t>dietary fiber intervention.</w:t>
      </w:r>
      <w:r w:rsidRPr="00D04346">
        <w:rPr>
          <w:rFonts w:ascii="Times New Roman" w:hAnsi="Times New Roman" w:cs="Times New Roman"/>
          <w:color w:val="000000" w:themeColor="text1"/>
          <w:sz w:val="22"/>
          <w:szCs w:val="22"/>
        </w:rPr>
        <w:t xml:space="preserve"> </w:t>
      </w:r>
      <w:r w:rsidRPr="002C5DB1">
        <w:rPr>
          <w:rFonts w:ascii="Times New Roman" w:hAnsi="Times New Roman" w:cs="Times New Roman"/>
          <w:b/>
          <w:bCs/>
          <w:color w:val="000000" w:themeColor="text1"/>
          <w:sz w:val="22"/>
          <w:szCs w:val="22"/>
        </w:rPr>
        <w:t>A</w:t>
      </w:r>
      <w:r w:rsidRPr="00B150BE">
        <w:rPr>
          <w:rFonts w:ascii="Times New Roman" w:hAnsi="Times New Roman" w:cs="Times New Roman"/>
          <w:color w:val="000000" w:themeColor="text1"/>
          <w:sz w:val="22"/>
          <w:szCs w:val="22"/>
        </w:rPr>
        <w:t>. An ecological perspective of baseline-dependent dynamical responses of gut microbiota and SCFAs.</w:t>
      </w:r>
      <w:r w:rsidRPr="00B6149A">
        <w:rPr>
          <w:rFonts w:ascii="Times New Roman" w:hAnsi="Times New Roman" w:cs="Times New Roman"/>
          <w:color w:val="000000" w:themeColor="text1"/>
          <w:sz w:val="22"/>
          <w:szCs w:val="22"/>
        </w:rPr>
        <w:t xml:space="preserve"> Administration of dietary fibers alters ecological substrate niche in the gut and selects for a unique ecological network for each baseline microbiota type. Within the network, a few gut bacteria playing key metabolic roles as primary/secondary degraders </w:t>
      </w:r>
      <w:r w:rsidRPr="00C52D7C">
        <w:rPr>
          <w:rFonts w:ascii="Times New Roman" w:hAnsi="Times New Roman" w:cs="Times New Roman"/>
          <w:color w:val="000000" w:themeColor="text1"/>
          <w:sz w:val="22"/>
          <w:szCs w:val="22"/>
        </w:rPr>
        <w:t xml:space="preserve">and SCFAs fermenters drives heterogenous responses of bacteria and SCFAs via diverse ecological interactions (e.g., resource </w:t>
      </w:r>
      <w:proofErr w:type="spellStart"/>
      <w:r w:rsidRPr="00C52D7C">
        <w:rPr>
          <w:rFonts w:ascii="Times New Roman" w:hAnsi="Times New Roman" w:cs="Times New Roman"/>
          <w:color w:val="000000" w:themeColor="text1"/>
          <w:sz w:val="22"/>
          <w:szCs w:val="22"/>
        </w:rPr>
        <w:t>compeitition</w:t>
      </w:r>
      <w:proofErr w:type="spellEnd"/>
      <w:r w:rsidRPr="00C52D7C">
        <w:rPr>
          <w:rFonts w:ascii="Times New Roman" w:hAnsi="Times New Roman" w:cs="Times New Roman"/>
          <w:color w:val="000000" w:themeColor="text1"/>
          <w:sz w:val="22"/>
          <w:szCs w:val="22"/>
        </w:rPr>
        <w:t xml:space="preserve"> and cross-feeding). </w:t>
      </w:r>
      <w:r w:rsidRPr="00254563">
        <w:rPr>
          <w:rFonts w:ascii="Times New Roman" w:hAnsi="Times New Roman" w:cs="Times New Roman"/>
          <w:b/>
          <w:bCs/>
          <w:color w:val="000000" w:themeColor="text1"/>
          <w:sz w:val="22"/>
          <w:szCs w:val="22"/>
        </w:rPr>
        <w:t>B</w:t>
      </w:r>
      <w:r w:rsidRPr="00254563">
        <w:rPr>
          <w:rFonts w:ascii="Times New Roman" w:hAnsi="Times New Roman" w:cs="Times New Roman"/>
          <w:color w:val="000000" w:themeColor="text1"/>
          <w:sz w:val="22"/>
          <w:szCs w:val="22"/>
        </w:rPr>
        <w:t xml:space="preserve">. Experimental design. All mice from the four vendors were continuously fed with either dietary fiber (inulin or resistant starch)- or cellulose-supplemented diets for four weeks. Gray dots indicate the days on which data were collected from fecal </w:t>
      </w:r>
      <w:r w:rsidRPr="00254563">
        <w:rPr>
          <w:rFonts w:ascii="Times New Roman" w:hAnsi="Times New Roman" w:cs="Times New Roman"/>
          <w:color w:val="000000" w:themeColor="text1"/>
          <w:sz w:val="22"/>
          <w:szCs w:val="22"/>
        </w:rPr>
        <w:lastRenderedPageBreak/>
        <w:t xml:space="preserve">samples. </w:t>
      </w:r>
      <w:r w:rsidRPr="00254563">
        <w:rPr>
          <w:rFonts w:ascii="Times New Roman" w:hAnsi="Times New Roman" w:cs="Times New Roman"/>
          <w:b/>
          <w:bCs/>
          <w:color w:val="000000" w:themeColor="text1"/>
          <w:sz w:val="22"/>
          <w:szCs w:val="22"/>
        </w:rPr>
        <w:t>C</w:t>
      </w:r>
      <w:bookmarkStart w:id="703" w:name="OLE_LINK28"/>
      <w:bookmarkStart w:id="704" w:name="OLE_LINK29"/>
      <w:r w:rsidRPr="00254563">
        <w:rPr>
          <w:rFonts w:ascii="Times New Roman" w:hAnsi="Times New Roman" w:cs="Times New Roman"/>
          <w:color w:val="000000" w:themeColor="text1"/>
          <w:sz w:val="22"/>
          <w:szCs w:val="22"/>
        </w:rPr>
        <w:t>.</w:t>
      </w:r>
      <w:bookmarkEnd w:id="703"/>
      <w:bookmarkEnd w:id="704"/>
      <w:r w:rsidRPr="00254563">
        <w:rPr>
          <w:rFonts w:ascii="Times New Roman" w:hAnsi="Times New Roman" w:cs="Times New Roman"/>
          <w:color w:val="000000" w:themeColor="text1"/>
          <w:sz w:val="22"/>
          <w:szCs w:val="22"/>
        </w:rPr>
        <w:t xml:space="preserve"> Baseline microbiota composition shown in robust </w:t>
      </w:r>
      <w:proofErr w:type="spellStart"/>
      <w:r w:rsidRPr="00254563">
        <w:rPr>
          <w:rFonts w:ascii="Times New Roman" w:hAnsi="Times New Roman" w:cs="Times New Roman"/>
          <w:color w:val="000000" w:themeColor="text1"/>
          <w:sz w:val="22"/>
          <w:szCs w:val="22"/>
        </w:rPr>
        <w:t>PCoA</w:t>
      </w:r>
      <w:proofErr w:type="spellEnd"/>
      <w:r w:rsidRPr="00254563">
        <w:rPr>
          <w:rFonts w:ascii="Times New Roman" w:hAnsi="Times New Roman" w:cs="Times New Roman"/>
          <w:color w:val="000000" w:themeColor="text1"/>
          <w:sz w:val="22"/>
          <w:szCs w:val="22"/>
        </w:rPr>
        <w:t xml:space="preserve"> (principal coordinate analysis)</w:t>
      </w:r>
      <w:r w:rsidRPr="00254563">
        <w:rPr>
          <w:rFonts w:ascii="Times New Roman" w:hAnsi="Times New Roman" w:cs="Times New Roman"/>
          <w:color w:val="000000" w:themeColor="text1"/>
          <w:sz w:val="22"/>
          <w:szCs w:val="22"/>
          <w:shd w:val="clear" w:color="auto" w:fill="FFFFFF"/>
        </w:rPr>
        <w:t xml:space="preserve"> biplot. Isogenic age- and gender-</w:t>
      </w:r>
      <w:proofErr w:type="spellStart"/>
      <w:r w:rsidRPr="00254563">
        <w:rPr>
          <w:rFonts w:ascii="Times New Roman" w:hAnsi="Times New Roman" w:cs="Times New Roman"/>
          <w:color w:val="000000" w:themeColor="text1"/>
          <w:sz w:val="22"/>
          <w:szCs w:val="22"/>
          <w:shd w:val="clear" w:color="auto" w:fill="FFFFFF"/>
        </w:rPr>
        <w:t>matced</w:t>
      </w:r>
      <w:proofErr w:type="spellEnd"/>
      <w:r w:rsidRPr="00254563">
        <w:rPr>
          <w:rFonts w:ascii="Times New Roman" w:hAnsi="Times New Roman" w:cs="Times New Roman"/>
          <w:color w:val="000000" w:themeColor="text1"/>
          <w:sz w:val="22"/>
          <w:szCs w:val="22"/>
          <w:shd w:val="clear" w:color="auto" w:fill="FFFFFF"/>
        </w:rPr>
        <w:t xml:space="preserve"> </w:t>
      </w:r>
      <w:r w:rsidRPr="00254563">
        <w:rPr>
          <w:rFonts w:ascii="Times New Roman" w:hAnsi="Times New Roman" w:cs="Times New Roman"/>
          <w:color w:val="000000" w:themeColor="text1"/>
          <w:sz w:val="22"/>
          <w:szCs w:val="22"/>
        </w:rPr>
        <w:t>mice were purchased from four different vendors (Beijing, Guangdong, Hunan, Shanghai). Gray arrows represent the dominant bacterial taxa in these samples. Adonis analysis was performed to test for differences in baseline gut microbiota composition across the four vendors (P&lt;0.001).</w:t>
      </w:r>
      <w:del w:id="705" w:author="Chen Liao" w:date="2021-07-11T20:23:00Z">
        <w:r w:rsidRPr="00254563" w:rsidDel="00FB7467">
          <w:rPr>
            <w:rFonts w:ascii="Times New Roman" w:hAnsi="Times New Roman" w:cs="Times New Roman"/>
            <w:color w:val="000000" w:themeColor="text1"/>
            <w:sz w:val="22"/>
            <w:szCs w:val="22"/>
          </w:rPr>
          <w:delText xml:space="preserve"> </w:delText>
        </w:r>
        <w:bookmarkStart w:id="706" w:name="OLE_LINK1"/>
        <w:bookmarkStart w:id="707" w:name="OLE_LINK2"/>
        <w:bookmarkStart w:id="708" w:name="OLE_LINK15"/>
        <w:r w:rsidRPr="00254563" w:rsidDel="00FB7467">
          <w:rPr>
            <w:rFonts w:ascii="Times New Roman" w:hAnsi="Times New Roman" w:cs="Times New Roman"/>
            <w:color w:val="000000" w:themeColor="text1"/>
            <w:sz w:val="22"/>
            <w:szCs w:val="22"/>
          </w:rPr>
          <w:delText>Un.: unclassified/uncultured.</w:delText>
        </w:r>
      </w:del>
      <w:r w:rsidRPr="00254563">
        <w:rPr>
          <w:rFonts w:ascii="Times New Roman" w:hAnsi="Times New Roman" w:cs="Times New Roman"/>
          <w:color w:val="000000" w:themeColor="text1"/>
          <w:sz w:val="22"/>
          <w:szCs w:val="22"/>
        </w:rPr>
        <w:t xml:space="preserve"> </w:t>
      </w:r>
      <w:r w:rsidRPr="00254563">
        <w:rPr>
          <w:rFonts w:ascii="Times New Roman" w:hAnsi="Times New Roman" w:cs="Times New Roman"/>
          <w:b/>
          <w:bCs/>
          <w:color w:val="000000" w:themeColor="text1"/>
          <w:sz w:val="22"/>
          <w:szCs w:val="22"/>
        </w:rPr>
        <w:t>D</w:t>
      </w:r>
      <w:r w:rsidRPr="00254563">
        <w:rPr>
          <w:rFonts w:ascii="Times New Roman" w:hAnsi="Times New Roman" w:cs="Times New Roman"/>
          <w:color w:val="000000" w:themeColor="text1"/>
          <w:sz w:val="22"/>
          <w:szCs w:val="22"/>
        </w:rPr>
        <w:t xml:space="preserve">. Top four panels: </w:t>
      </w:r>
      <w:r w:rsidRPr="00254563">
        <w:rPr>
          <w:rFonts w:ascii="Times New Roman" w:hAnsi="Times New Roman" w:cs="Times New Roman"/>
          <w:color w:val="000000" w:themeColor="text1"/>
          <w:sz w:val="22"/>
          <w:szCs w:val="22"/>
          <w:shd w:val="clear" w:color="auto" w:fill="FFFFFF"/>
        </w:rPr>
        <w:t xml:space="preserve">presence (white blocks indicate absence) and abundance (colored blocks) of bacterial taxa in the baseline samples. Bottom panel: the prevalence score of a </w:t>
      </w:r>
      <w:proofErr w:type="spellStart"/>
      <w:r w:rsidRPr="00254563">
        <w:rPr>
          <w:rFonts w:ascii="Times New Roman" w:hAnsi="Times New Roman" w:cs="Times New Roman"/>
          <w:color w:val="000000" w:themeColor="text1"/>
          <w:sz w:val="22"/>
          <w:szCs w:val="22"/>
          <w:shd w:val="clear" w:color="auto" w:fill="FFFFFF"/>
        </w:rPr>
        <w:t>taxon</w:t>
      </w:r>
      <w:proofErr w:type="spellEnd"/>
      <w:r w:rsidRPr="00254563">
        <w:rPr>
          <w:rFonts w:ascii="Times New Roman" w:hAnsi="Times New Roman" w:cs="Times New Roman"/>
          <w:color w:val="000000" w:themeColor="text1"/>
          <w:sz w:val="22"/>
          <w:szCs w:val="22"/>
          <w:shd w:val="clear" w:color="auto" w:fill="FFFFFF"/>
        </w:rPr>
        <w:t xml:space="preserve"> across mice (defined as the fraction of all mice that contains this taxon) or vendors (defined as the fraction of vendors whose mice all contain this taxon)</w:t>
      </w:r>
      <w:r w:rsidRPr="00254563">
        <w:rPr>
          <w:rFonts w:ascii="Times New Roman" w:hAnsi="Times New Roman" w:cs="Times New Roman"/>
          <w:color w:val="000000" w:themeColor="text1"/>
          <w:sz w:val="22"/>
          <w:szCs w:val="22"/>
        </w:rPr>
        <w:t xml:space="preserve">. </w:t>
      </w:r>
      <w:bookmarkEnd w:id="706"/>
      <w:bookmarkEnd w:id="707"/>
      <w:bookmarkEnd w:id="708"/>
    </w:p>
    <w:p w14:paraId="5451B871" w14:textId="77777777" w:rsidR="00FF60DC" w:rsidRPr="00254563" w:rsidRDefault="00FF60DC" w:rsidP="004071B6">
      <w:pPr>
        <w:spacing w:line="360" w:lineRule="auto"/>
        <w:rPr>
          <w:color w:val="000000" w:themeColor="text1"/>
          <w:sz w:val="22"/>
          <w:szCs w:val="22"/>
        </w:rPr>
      </w:pPr>
      <w:r w:rsidRPr="00254563">
        <w:rPr>
          <w:color w:val="000000" w:themeColor="text1"/>
          <w:sz w:val="22"/>
          <w:szCs w:val="22"/>
        </w:rPr>
        <w:br w:type="page"/>
      </w:r>
    </w:p>
    <w:p w14:paraId="0C9A310A" w14:textId="2931FC08" w:rsidR="00E4493D" w:rsidRPr="00254563" w:rsidRDefault="00EC29FF" w:rsidP="00EC29FF">
      <w:pPr>
        <w:spacing w:line="360" w:lineRule="auto"/>
        <w:jc w:val="center"/>
        <w:rPr>
          <w:rFonts w:eastAsiaTheme="minorEastAsia"/>
          <w:color w:val="000000" w:themeColor="text1"/>
        </w:rPr>
      </w:pPr>
      <w:del w:id="709" w:author="Chen Liao" w:date="2021-07-11T20:23:00Z">
        <w:r w:rsidRPr="00254563" w:rsidDel="00571660">
          <w:rPr>
            <w:noProof/>
          </w:rPr>
          <w:lastRenderedPageBreak/>
          <w:drawing>
            <wp:inline distT="0" distB="0" distL="0" distR="0" wp14:anchorId="32CECF46" wp14:editId="3507ACFE">
              <wp:extent cx="4325620" cy="561530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25620" cy="5615305"/>
                      </a:xfrm>
                      <a:prstGeom prst="rect">
                        <a:avLst/>
                      </a:prstGeom>
                      <a:noFill/>
                      <a:ln>
                        <a:noFill/>
                      </a:ln>
                    </pic:spPr>
                  </pic:pic>
                </a:graphicData>
              </a:graphic>
            </wp:inline>
          </w:drawing>
        </w:r>
      </w:del>
      <w:ins w:id="710" w:author="Chen Liao" w:date="2021-07-11T20:23:00Z">
        <w:r w:rsidR="00571660">
          <w:rPr>
            <w:rFonts w:eastAsiaTheme="minorEastAsia"/>
            <w:noProof/>
            <w:color w:val="000000" w:themeColor="text1"/>
          </w:rPr>
          <w:drawing>
            <wp:inline distT="0" distB="0" distL="0" distR="0" wp14:anchorId="7D9E8EEE" wp14:editId="4A66A853">
              <wp:extent cx="4318000" cy="5613400"/>
              <wp:effectExtent l="0" t="0" r="0" b="0"/>
              <wp:docPr id="7" name="Picture 7" descr="A picture containing electronics, light, computer,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electronics, light, computer, dark&#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18000" cy="5613400"/>
                      </a:xfrm>
                      <a:prstGeom prst="rect">
                        <a:avLst/>
                      </a:prstGeom>
                    </pic:spPr>
                  </pic:pic>
                </a:graphicData>
              </a:graphic>
            </wp:inline>
          </w:drawing>
        </w:r>
      </w:ins>
    </w:p>
    <w:p w14:paraId="1257F6D2" w14:textId="387C844D" w:rsidR="00E4493D" w:rsidRPr="000B5B26" w:rsidRDefault="00E4493D" w:rsidP="004071B6">
      <w:pPr>
        <w:pStyle w:val="paragraph"/>
        <w:spacing w:before="0" w:beforeAutospacing="0" w:after="0" w:afterAutospacing="0" w:line="360" w:lineRule="auto"/>
        <w:jc w:val="both"/>
        <w:rPr>
          <w:rFonts w:ascii="Times New Roman" w:hAnsi="Times New Roman" w:cs="Times New Roman"/>
          <w:b/>
          <w:bCs/>
          <w:color w:val="000000" w:themeColor="text1"/>
          <w:sz w:val="22"/>
          <w:szCs w:val="22"/>
        </w:rPr>
      </w:pPr>
      <w:r w:rsidRPr="00B72097">
        <w:rPr>
          <w:rFonts w:ascii="Times New Roman" w:hAnsi="Times New Roman" w:cs="Times New Roman"/>
          <w:b/>
          <w:bCs/>
          <w:color w:val="000000" w:themeColor="text1"/>
          <w:sz w:val="22"/>
          <w:szCs w:val="22"/>
        </w:rPr>
        <w:t>Figure 2.</w:t>
      </w:r>
      <w:r w:rsidRPr="00142E3F">
        <w:rPr>
          <w:rFonts w:ascii="Times New Roman" w:hAnsi="Times New Roman" w:cs="Times New Roman"/>
          <w:color w:val="000000" w:themeColor="text1"/>
          <w:sz w:val="22"/>
          <w:szCs w:val="22"/>
        </w:rPr>
        <w:t xml:space="preserve"> </w:t>
      </w:r>
      <w:r w:rsidRPr="00142E3F">
        <w:rPr>
          <w:rFonts w:ascii="Times New Roman" w:hAnsi="Times New Roman" w:cs="Times New Roman"/>
          <w:b/>
          <w:bCs/>
          <w:color w:val="000000" w:themeColor="text1"/>
          <w:sz w:val="22"/>
          <w:szCs w:val="22"/>
        </w:rPr>
        <w:t xml:space="preserve">Inulin-induced temporal shifts in murine gut microbiome and short-chain fatty acids (SCFAs) metabolism. A. </w:t>
      </w:r>
      <w:r w:rsidRPr="00A129C6">
        <w:rPr>
          <w:rFonts w:ascii="Times New Roman" w:hAnsi="Times New Roman" w:cs="Times New Roman"/>
          <w:color w:val="000000" w:themeColor="text1"/>
          <w:sz w:val="22"/>
          <w:szCs w:val="22"/>
        </w:rPr>
        <w:t xml:space="preserve">Bacterial load. </w:t>
      </w:r>
      <w:r w:rsidRPr="004807DF">
        <w:rPr>
          <w:rFonts w:ascii="Times New Roman" w:hAnsi="Times New Roman" w:cs="Times New Roman"/>
          <w:b/>
          <w:bCs/>
          <w:color w:val="000000" w:themeColor="text1"/>
          <w:sz w:val="22"/>
          <w:szCs w:val="22"/>
        </w:rPr>
        <w:t>B.</w:t>
      </w:r>
      <w:r w:rsidRPr="00553533">
        <w:rPr>
          <w:rFonts w:ascii="Times New Roman" w:hAnsi="Times New Roman" w:cs="Times New Roman"/>
          <w:color w:val="000000" w:themeColor="text1"/>
          <w:sz w:val="22"/>
          <w:szCs w:val="22"/>
        </w:rPr>
        <w:t xml:space="preserve"> Alpha diversity of gut microbiota composition. </w:t>
      </w:r>
      <w:r w:rsidRPr="002C5DB1">
        <w:rPr>
          <w:rFonts w:ascii="Times New Roman" w:hAnsi="Times New Roman" w:cs="Times New Roman"/>
          <w:b/>
          <w:bCs/>
          <w:color w:val="000000" w:themeColor="text1"/>
          <w:sz w:val="22"/>
          <w:szCs w:val="22"/>
        </w:rPr>
        <w:t>C.</w:t>
      </w:r>
      <w:r w:rsidRPr="002C5DB1">
        <w:rPr>
          <w:rFonts w:ascii="Times New Roman" w:hAnsi="Times New Roman" w:cs="Times New Roman"/>
          <w:color w:val="000000" w:themeColor="text1"/>
          <w:sz w:val="22"/>
          <w:szCs w:val="22"/>
        </w:rPr>
        <w:t xml:space="preserve"> Relative abundance of bacterial genera shown in stacked band plot. </w:t>
      </w:r>
      <w:ins w:id="711" w:author="Chen Liao" w:date="2021-07-11T20:24:00Z">
        <w:r w:rsidR="00571660" w:rsidRPr="00254563">
          <w:rPr>
            <w:rFonts w:ascii="Times New Roman" w:hAnsi="Times New Roman" w:cs="Times New Roman"/>
            <w:color w:val="000000" w:themeColor="text1"/>
            <w:sz w:val="22"/>
            <w:szCs w:val="22"/>
          </w:rPr>
          <w:t>Un.: unclassified.</w:t>
        </w:r>
        <w:r w:rsidR="00571660">
          <w:rPr>
            <w:rFonts w:ascii="Times New Roman" w:hAnsi="Times New Roman" w:cs="Times New Roman"/>
            <w:b/>
            <w:bCs/>
            <w:color w:val="000000" w:themeColor="text1"/>
            <w:sz w:val="22"/>
            <w:szCs w:val="22"/>
          </w:rPr>
          <w:t xml:space="preserve"> </w:t>
        </w:r>
      </w:ins>
      <w:r w:rsidRPr="00B6149A">
        <w:rPr>
          <w:rFonts w:ascii="Times New Roman" w:hAnsi="Times New Roman" w:cs="Times New Roman"/>
          <w:b/>
          <w:bCs/>
          <w:color w:val="000000" w:themeColor="text1"/>
          <w:sz w:val="22"/>
          <w:szCs w:val="22"/>
        </w:rPr>
        <w:t>D.</w:t>
      </w:r>
      <w:r w:rsidRPr="00C52D7C">
        <w:rPr>
          <w:rFonts w:ascii="Times New Roman" w:hAnsi="Times New Roman" w:cs="Times New Roman"/>
          <w:color w:val="000000" w:themeColor="text1"/>
          <w:sz w:val="22"/>
          <w:szCs w:val="22"/>
        </w:rPr>
        <w:t xml:space="preserve"> </w:t>
      </w:r>
      <w:r w:rsidR="00FB6696" w:rsidRPr="00254563">
        <w:rPr>
          <w:rFonts w:ascii="Times New Roman" w:hAnsi="Times New Roman" w:cs="Times New Roman"/>
          <w:color w:val="000000" w:themeColor="text1"/>
          <w:sz w:val="22"/>
          <w:szCs w:val="22"/>
        </w:rPr>
        <w:t>S</w:t>
      </w:r>
      <w:r w:rsidRPr="00254563">
        <w:rPr>
          <w:rFonts w:ascii="Times New Roman" w:hAnsi="Times New Roman" w:cs="Times New Roman"/>
          <w:color w:val="000000" w:themeColor="text1"/>
          <w:sz w:val="22"/>
          <w:szCs w:val="22"/>
        </w:rPr>
        <w:t xml:space="preserve">hifts in gut microbiota composition represented by </w:t>
      </w:r>
      <w:proofErr w:type="spellStart"/>
      <w:r w:rsidRPr="00254563">
        <w:rPr>
          <w:rFonts w:ascii="Times New Roman" w:hAnsi="Times New Roman" w:cs="Times New Roman"/>
          <w:color w:val="000000" w:themeColor="text1"/>
          <w:sz w:val="22"/>
          <w:szCs w:val="22"/>
        </w:rPr>
        <w:t>PCoA</w:t>
      </w:r>
      <w:proofErr w:type="spellEnd"/>
      <w:r w:rsidRPr="00254563">
        <w:rPr>
          <w:rFonts w:ascii="Times New Roman" w:hAnsi="Times New Roman" w:cs="Times New Roman"/>
          <w:color w:val="000000" w:themeColor="text1"/>
          <w:sz w:val="22"/>
          <w:szCs w:val="22"/>
        </w:rPr>
        <w:t xml:space="preserve"> (principal coordinate analysis)</w:t>
      </w:r>
      <w:r w:rsidRPr="00254563">
        <w:rPr>
          <w:rFonts w:ascii="Times New Roman" w:hAnsi="Times New Roman" w:cs="Times New Roman"/>
          <w:color w:val="000000" w:themeColor="text1"/>
          <w:sz w:val="22"/>
          <w:szCs w:val="22"/>
          <w:shd w:val="clear" w:color="auto" w:fill="FFFFFF"/>
        </w:rPr>
        <w:t xml:space="preserve"> plot. Initial and final states represent the microbiota compositions at day 0 and day 31 respectively. </w:t>
      </w:r>
      <w:r w:rsidRPr="00254563">
        <w:rPr>
          <w:rFonts w:ascii="Times New Roman" w:hAnsi="Times New Roman" w:cs="Times New Roman"/>
          <w:b/>
          <w:bCs/>
          <w:color w:val="000000" w:themeColor="text1"/>
          <w:sz w:val="22"/>
          <w:szCs w:val="22"/>
          <w:shd w:val="clear" w:color="auto" w:fill="FFFFFF"/>
        </w:rPr>
        <w:t>E.</w:t>
      </w:r>
      <w:r w:rsidRPr="00254563">
        <w:rPr>
          <w:rFonts w:ascii="Times New Roman" w:hAnsi="Times New Roman" w:cs="Times New Roman"/>
          <w:color w:val="000000" w:themeColor="text1"/>
          <w:sz w:val="22"/>
          <w:szCs w:val="22"/>
          <w:shd w:val="clear" w:color="auto" w:fill="FFFFFF"/>
        </w:rPr>
        <w:t xml:space="preserve"> </w:t>
      </w:r>
      <w:r w:rsidRPr="00254563">
        <w:rPr>
          <w:rFonts w:ascii="Times New Roman" w:hAnsi="Times New Roman" w:cs="Times New Roman"/>
          <w:color w:val="000000" w:themeColor="text1"/>
          <w:sz w:val="22"/>
          <w:szCs w:val="22"/>
        </w:rPr>
        <w:t xml:space="preserve">Fecal concentration of </w:t>
      </w:r>
      <w:r w:rsidR="006B7542" w:rsidRPr="00254563">
        <w:rPr>
          <w:rFonts w:ascii="Times New Roman" w:hAnsi="Times New Roman" w:cs="Times New Roman"/>
          <w:color w:val="000000" w:themeColor="text1"/>
          <w:sz w:val="22"/>
          <w:szCs w:val="22"/>
        </w:rPr>
        <w:t xml:space="preserve">acetate, </w:t>
      </w:r>
      <w:proofErr w:type="spellStart"/>
      <w:r w:rsidR="006B7542" w:rsidRPr="00254563">
        <w:rPr>
          <w:rFonts w:ascii="Times New Roman" w:hAnsi="Times New Roman" w:cs="Times New Roman"/>
          <w:color w:val="000000" w:themeColor="text1"/>
          <w:sz w:val="22"/>
          <w:szCs w:val="22"/>
        </w:rPr>
        <w:t>proprionate</w:t>
      </w:r>
      <w:proofErr w:type="spellEnd"/>
      <w:r w:rsidR="006B7542" w:rsidRPr="00254563">
        <w:rPr>
          <w:rFonts w:ascii="Times New Roman" w:hAnsi="Times New Roman" w:cs="Times New Roman"/>
          <w:color w:val="000000" w:themeColor="text1"/>
          <w:sz w:val="22"/>
          <w:szCs w:val="22"/>
        </w:rPr>
        <w:t xml:space="preserve"> and butyrate</w:t>
      </w:r>
      <w:r w:rsidRPr="00254563">
        <w:rPr>
          <w:rFonts w:ascii="Times New Roman" w:hAnsi="Times New Roman" w:cs="Times New Roman"/>
          <w:color w:val="000000" w:themeColor="text1"/>
          <w:sz w:val="22"/>
          <w:szCs w:val="22"/>
        </w:rPr>
        <w:t>. Beijing, Guangdong, Hunan, Shanghai are four different mice vendors. Lines (panels A,B), dots (panels A,B,D), and stacked bands (panels C, E) represent the mean values over mouse replicates from the same vendor</w:t>
      </w:r>
      <w:r w:rsidR="006B7542" w:rsidRPr="00254563">
        <w:rPr>
          <w:rFonts w:ascii="Times New Roman" w:hAnsi="Times New Roman" w:cs="Times New Roman"/>
          <w:color w:val="000000" w:themeColor="text1"/>
          <w:sz w:val="22"/>
          <w:szCs w:val="22"/>
        </w:rPr>
        <w:t xml:space="preserve"> (</w:t>
      </w:r>
      <w:bookmarkStart w:id="712" w:name="OLE_LINK50"/>
      <w:bookmarkStart w:id="713" w:name="OLE_LINK51"/>
      <w:ins w:id="714" w:author="Chen Liao" w:date="2021-07-11T20:25:00Z">
        <w:r w:rsidR="00571660" w:rsidRPr="001F2418">
          <w:rPr>
            <w:rFonts w:ascii="Times New Roman" w:eastAsia="Times New Roman" w:hAnsi="Times New Roman" w:cs="Times New Roman"/>
            <w:sz w:val="22"/>
            <w:szCs w:val="22"/>
          </w:rPr>
          <w:t>n=4 for Hunan and Guangdong</w:t>
        </w:r>
        <w:r w:rsidR="00571660" w:rsidRPr="00571660">
          <w:rPr>
            <w:rFonts w:ascii="Times New Roman" w:eastAsia="Times New Roman" w:hAnsi="Times New Roman" w:cs="Times New Roman"/>
            <w:sz w:val="22"/>
            <w:szCs w:val="22"/>
            <w:rPrChange w:id="715" w:author="Chen Liao" w:date="2021-07-11T20:25:00Z">
              <w:rPr>
                <w:sz w:val="22"/>
                <w:szCs w:val="22"/>
              </w:rPr>
            </w:rPrChange>
          </w:rPr>
          <w:t xml:space="preserve">, </w:t>
        </w:r>
        <w:r w:rsidR="00571660" w:rsidRPr="001F2418">
          <w:rPr>
            <w:rFonts w:ascii="Times New Roman" w:eastAsia="Times New Roman" w:hAnsi="Times New Roman" w:cs="Times New Roman"/>
            <w:sz w:val="22"/>
            <w:szCs w:val="22"/>
          </w:rPr>
          <w:t>n=5</w:t>
        </w:r>
        <w:r w:rsidR="00571660" w:rsidRPr="00571660">
          <w:rPr>
            <w:rFonts w:ascii="Times New Roman" w:eastAsia="Times New Roman" w:hAnsi="Times New Roman" w:cs="Times New Roman"/>
            <w:sz w:val="22"/>
            <w:szCs w:val="22"/>
            <w:rPrChange w:id="716" w:author="Chen Liao" w:date="2021-07-11T20:25:00Z">
              <w:rPr>
                <w:sz w:val="22"/>
                <w:szCs w:val="22"/>
              </w:rPr>
            </w:rPrChange>
          </w:rPr>
          <w:t xml:space="preserve"> for Beijing and Shanghai</w:t>
        </w:r>
      </w:ins>
      <w:bookmarkEnd w:id="712"/>
      <w:bookmarkEnd w:id="713"/>
      <w:del w:id="717" w:author="Chen Liao" w:date="2021-07-11T20:25:00Z">
        <w:r w:rsidR="006B7542" w:rsidRPr="00254563" w:rsidDel="00571660">
          <w:rPr>
            <w:rFonts w:ascii="Times New Roman" w:hAnsi="Times New Roman" w:cs="Times New Roman"/>
            <w:color w:val="000000" w:themeColor="text1"/>
            <w:sz w:val="22"/>
            <w:szCs w:val="22"/>
            <w:highlight w:val="yellow"/>
          </w:rPr>
          <w:delText>n=5?</w:delText>
        </w:r>
      </w:del>
      <w:r w:rsidR="006B7542" w:rsidRPr="00254563">
        <w:rPr>
          <w:rFonts w:ascii="Times New Roman" w:hAnsi="Times New Roman" w:cs="Times New Roman"/>
          <w:color w:val="000000" w:themeColor="text1"/>
          <w:sz w:val="22"/>
          <w:szCs w:val="22"/>
        </w:rPr>
        <w:t>)</w:t>
      </w:r>
      <w:r w:rsidRPr="00254563">
        <w:rPr>
          <w:rFonts w:ascii="Times New Roman" w:hAnsi="Times New Roman" w:cs="Times New Roman"/>
          <w:color w:val="000000" w:themeColor="text1"/>
          <w:sz w:val="22"/>
          <w:szCs w:val="22"/>
        </w:rPr>
        <w:t xml:space="preserve">. Shading areas (panels A,B) and error bars (panel D) represent standard error of the mean. </w:t>
      </w:r>
      <w:commentRangeStart w:id="718"/>
      <w:del w:id="719" w:author="Chen Liao" w:date="2021-07-11T20:24:00Z">
        <w:r w:rsidRPr="00254563" w:rsidDel="00571660">
          <w:rPr>
            <w:rFonts w:ascii="Times New Roman" w:hAnsi="Times New Roman" w:cs="Times New Roman"/>
            <w:color w:val="000000" w:themeColor="text1"/>
            <w:sz w:val="22"/>
            <w:szCs w:val="22"/>
          </w:rPr>
          <w:delText>Un.: unclassified/uncultured</w:delText>
        </w:r>
        <w:commentRangeEnd w:id="718"/>
        <w:r w:rsidR="006B7542" w:rsidRPr="00254563" w:rsidDel="00571660">
          <w:rPr>
            <w:rStyle w:val="CommentReference"/>
            <w:rFonts w:ascii="Times New Roman" w:eastAsia="Times New Roman" w:hAnsi="Times New Roman" w:cs="Times New Roman"/>
          </w:rPr>
          <w:commentReference w:id="718"/>
        </w:r>
        <w:r w:rsidRPr="00254563" w:rsidDel="00571660">
          <w:rPr>
            <w:rFonts w:ascii="Times New Roman" w:hAnsi="Times New Roman" w:cs="Times New Roman"/>
            <w:color w:val="000000" w:themeColor="text1"/>
            <w:sz w:val="22"/>
            <w:szCs w:val="22"/>
          </w:rPr>
          <w:delText>.</w:delText>
        </w:r>
      </w:del>
    </w:p>
    <w:p w14:paraId="78ABDDFB" w14:textId="2C841AC3" w:rsidR="00E4493D" w:rsidRPr="00B9382E" w:rsidRDefault="00E4493D" w:rsidP="004071B6">
      <w:pPr>
        <w:spacing w:line="360" w:lineRule="auto"/>
        <w:rPr>
          <w:rFonts w:eastAsiaTheme="minorEastAsia"/>
          <w:b/>
          <w:bCs/>
          <w:color w:val="000000" w:themeColor="text1"/>
          <w:shd w:val="clear" w:color="auto" w:fill="FFFFFF"/>
        </w:rPr>
      </w:pPr>
    </w:p>
    <w:p w14:paraId="26EF9E52" w14:textId="15FB1AF9" w:rsidR="00E4493D" w:rsidRPr="00254563" w:rsidRDefault="00E4493D" w:rsidP="00A32B9A">
      <w:pPr>
        <w:pStyle w:val="paragraph"/>
        <w:spacing w:before="0" w:beforeAutospacing="0" w:after="0" w:afterAutospacing="0" w:line="360" w:lineRule="auto"/>
        <w:jc w:val="center"/>
        <w:rPr>
          <w:rFonts w:ascii="Times New Roman" w:hAnsi="Times New Roman" w:cs="Times New Roman"/>
          <w:b/>
          <w:bCs/>
          <w:color w:val="000000" w:themeColor="text1"/>
          <w:sz w:val="20"/>
          <w:szCs w:val="20"/>
        </w:rPr>
      </w:pPr>
      <w:r w:rsidRPr="00254563">
        <w:rPr>
          <w:rFonts w:ascii="Times New Roman" w:hAnsi="Times New Roman" w:cs="Times New Roman"/>
          <w:noProof/>
          <w:color w:val="000000" w:themeColor="text1"/>
          <w:sz w:val="22"/>
          <w:szCs w:val="22"/>
          <w:rPrChange w:id="720" w:author="Chen Liao" w:date="2021-07-09T20:20:00Z">
            <w:rPr>
              <w:noProof/>
              <w:color w:val="000000" w:themeColor="text1"/>
              <w:sz w:val="22"/>
              <w:szCs w:val="22"/>
            </w:rPr>
          </w:rPrChange>
        </w:rPr>
        <w:lastRenderedPageBreak/>
        <w:drawing>
          <wp:inline distT="0" distB="0" distL="0" distR="0" wp14:anchorId="083C4E71" wp14:editId="0C9A04F8">
            <wp:extent cx="4555603" cy="3219855"/>
            <wp:effectExtent l="0" t="0" r="3810" b="6350"/>
            <wp:docPr id="2" name="Picture 2" descr="A picture containing indoor,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ark&#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3090" cy="3232215"/>
                    </a:xfrm>
                    <a:prstGeom prst="rect">
                      <a:avLst/>
                    </a:prstGeom>
                  </pic:spPr>
                </pic:pic>
              </a:graphicData>
            </a:graphic>
          </wp:inline>
        </w:drawing>
      </w:r>
    </w:p>
    <w:p w14:paraId="51997C24" w14:textId="536BD2FD" w:rsidR="00E4493D" w:rsidRPr="00254563" w:rsidRDefault="00E4493D" w:rsidP="004071B6">
      <w:pPr>
        <w:pStyle w:val="paragraph"/>
        <w:spacing w:before="0" w:beforeAutospacing="0" w:after="0" w:afterAutospacing="0" w:line="360" w:lineRule="auto"/>
        <w:jc w:val="both"/>
        <w:rPr>
          <w:rFonts w:ascii="Times New Roman" w:hAnsi="Times New Roman" w:cs="Times New Roman"/>
          <w:color w:val="000000" w:themeColor="text1"/>
          <w:sz w:val="22"/>
          <w:szCs w:val="22"/>
        </w:rPr>
      </w:pPr>
      <w:r w:rsidRPr="00B72097">
        <w:rPr>
          <w:rFonts w:ascii="Times New Roman" w:hAnsi="Times New Roman" w:cs="Times New Roman"/>
          <w:b/>
          <w:bCs/>
          <w:color w:val="000000" w:themeColor="text1"/>
          <w:sz w:val="22"/>
          <w:szCs w:val="22"/>
        </w:rPr>
        <w:t xml:space="preserve">Figure 3. Quantifying </w:t>
      </w:r>
      <w:r w:rsidR="006B7542" w:rsidRPr="00142E3F">
        <w:rPr>
          <w:rFonts w:ascii="Times New Roman" w:hAnsi="Times New Roman" w:cs="Times New Roman"/>
          <w:b/>
          <w:bCs/>
          <w:color w:val="000000" w:themeColor="text1"/>
          <w:sz w:val="22"/>
          <w:szCs w:val="22"/>
        </w:rPr>
        <w:t xml:space="preserve">the statistical </w:t>
      </w:r>
      <w:r w:rsidRPr="00142E3F">
        <w:rPr>
          <w:rFonts w:ascii="Times New Roman" w:hAnsi="Times New Roman" w:cs="Times New Roman"/>
          <w:b/>
          <w:bCs/>
          <w:color w:val="000000" w:themeColor="text1"/>
          <w:sz w:val="22"/>
          <w:szCs w:val="22"/>
        </w:rPr>
        <w:t xml:space="preserve">significance of baseline-dependent </w:t>
      </w:r>
      <w:r w:rsidR="006B7542" w:rsidRPr="00380E2A">
        <w:rPr>
          <w:rFonts w:ascii="Times New Roman" w:hAnsi="Times New Roman" w:cs="Times New Roman"/>
          <w:b/>
          <w:bCs/>
          <w:color w:val="000000" w:themeColor="text1"/>
          <w:sz w:val="22"/>
          <w:szCs w:val="22"/>
        </w:rPr>
        <w:t>dynamical response</w:t>
      </w:r>
      <w:r w:rsidRPr="00A129C6">
        <w:rPr>
          <w:rFonts w:ascii="Times New Roman" w:hAnsi="Times New Roman" w:cs="Times New Roman"/>
          <w:b/>
          <w:bCs/>
          <w:color w:val="000000" w:themeColor="text1"/>
          <w:sz w:val="22"/>
          <w:szCs w:val="22"/>
        </w:rPr>
        <w:t xml:space="preserve">. A. </w:t>
      </w:r>
      <w:r w:rsidRPr="004807DF">
        <w:rPr>
          <w:rFonts w:ascii="Times New Roman" w:hAnsi="Times New Roman" w:cs="Times New Roman"/>
          <w:color w:val="000000" w:themeColor="text1"/>
          <w:sz w:val="22"/>
          <w:szCs w:val="22"/>
        </w:rPr>
        <w:t>A schematic diagram of our statistical framework to test for the significance of baseline-dependent response. The framework involves t</w:t>
      </w:r>
      <w:ins w:id="721" w:author="Chen Liao" w:date="2021-07-11T20:26:00Z">
        <w:r w:rsidR="00F170BB">
          <w:rPr>
            <w:rFonts w:ascii="Times New Roman" w:hAnsi="Times New Roman" w:cs="Times New Roman"/>
            <w:color w:val="000000" w:themeColor="text1"/>
            <w:sz w:val="22"/>
            <w:szCs w:val="22"/>
          </w:rPr>
          <w:t>hree</w:t>
        </w:r>
      </w:ins>
      <w:del w:id="722" w:author="Chen Liao" w:date="2021-07-11T20:26:00Z">
        <w:r w:rsidRPr="004807DF" w:rsidDel="00F170BB">
          <w:rPr>
            <w:rFonts w:ascii="Times New Roman" w:hAnsi="Times New Roman" w:cs="Times New Roman"/>
            <w:color w:val="000000" w:themeColor="text1"/>
            <w:sz w:val="22"/>
            <w:szCs w:val="22"/>
          </w:rPr>
          <w:delText>wo</w:delText>
        </w:r>
      </w:del>
      <w:r w:rsidRPr="004807DF">
        <w:rPr>
          <w:rFonts w:ascii="Times New Roman" w:hAnsi="Times New Roman" w:cs="Times New Roman"/>
          <w:color w:val="000000" w:themeColor="text1"/>
          <w:sz w:val="22"/>
          <w:szCs w:val="22"/>
        </w:rPr>
        <w:t xml:space="preserve"> steps: (1) </w:t>
      </w:r>
      <w:commentRangeStart w:id="723"/>
      <w:r w:rsidRPr="004807DF">
        <w:rPr>
          <w:rFonts w:ascii="Times New Roman" w:hAnsi="Times New Roman" w:cs="Times New Roman"/>
          <w:color w:val="000000" w:themeColor="text1"/>
          <w:sz w:val="22"/>
          <w:szCs w:val="22"/>
        </w:rPr>
        <w:t xml:space="preserve">projecting </w:t>
      </w:r>
      <w:proofErr w:type="spellStart"/>
      <w:r w:rsidRPr="004807DF">
        <w:rPr>
          <w:rFonts w:ascii="Times New Roman" w:hAnsi="Times New Roman" w:cs="Times New Roman"/>
          <w:color w:val="000000" w:themeColor="text1"/>
          <w:sz w:val="22"/>
          <w:szCs w:val="22"/>
        </w:rPr>
        <w:t>all time</w:t>
      </w:r>
      <w:proofErr w:type="spellEnd"/>
      <w:r w:rsidRPr="004807DF">
        <w:rPr>
          <w:rFonts w:ascii="Times New Roman" w:hAnsi="Times New Roman" w:cs="Times New Roman"/>
          <w:color w:val="000000" w:themeColor="text1"/>
          <w:sz w:val="22"/>
          <w:szCs w:val="22"/>
        </w:rPr>
        <w:t xml:space="preserve"> series from both intervention and control groups onto the same 2-dimensional space</w:t>
      </w:r>
      <w:commentRangeEnd w:id="723"/>
      <w:r w:rsidR="006B7542" w:rsidRPr="00254563">
        <w:rPr>
          <w:rStyle w:val="CommentReference"/>
          <w:rFonts w:ascii="Times New Roman" w:eastAsia="Times New Roman" w:hAnsi="Times New Roman" w:cs="Times New Roman"/>
        </w:rPr>
        <w:commentReference w:id="723"/>
      </w:r>
      <w:ins w:id="724" w:author="Chen Liao" w:date="2021-07-11T20:26:00Z">
        <w:r w:rsidR="00F170BB">
          <w:rPr>
            <w:rFonts w:ascii="Times New Roman" w:hAnsi="Times New Roman" w:cs="Times New Roman"/>
            <w:color w:val="000000" w:themeColor="text1"/>
            <w:sz w:val="22"/>
            <w:szCs w:val="22"/>
          </w:rPr>
          <w:t xml:space="preserve">, (2) </w:t>
        </w:r>
      </w:ins>
      <w:ins w:id="725" w:author="Chen Liao" w:date="2021-07-11T20:27:00Z">
        <w:r w:rsidR="00F170BB">
          <w:rPr>
            <w:rFonts w:ascii="Times New Roman" w:hAnsi="Times New Roman" w:cs="Times New Roman"/>
            <w:color w:val="000000" w:themeColor="text1"/>
            <w:sz w:val="22"/>
            <w:szCs w:val="22"/>
          </w:rPr>
          <w:t>normalizing all data points by recentering the mean of control group to the origin,</w:t>
        </w:r>
      </w:ins>
      <w:ins w:id="726" w:author="Chen Liao" w:date="2021-07-11T20:26:00Z">
        <w:r w:rsidR="00F170BB">
          <w:rPr>
            <w:rFonts w:ascii="Times New Roman" w:hAnsi="Times New Roman" w:cs="Times New Roman"/>
            <w:color w:val="000000" w:themeColor="text1"/>
            <w:sz w:val="22"/>
            <w:szCs w:val="22"/>
          </w:rPr>
          <w:t xml:space="preserve"> </w:t>
        </w:r>
      </w:ins>
      <w:del w:id="727" w:author="Chen Liao" w:date="2021-07-11T20:26:00Z">
        <w:r w:rsidRPr="00254563" w:rsidDel="00F170BB">
          <w:rPr>
            <w:rFonts w:ascii="Times New Roman" w:hAnsi="Times New Roman" w:cs="Times New Roman"/>
            <w:color w:val="000000" w:themeColor="text1"/>
            <w:sz w:val="22"/>
            <w:szCs w:val="22"/>
          </w:rPr>
          <w:delText xml:space="preserve"> </w:delText>
        </w:r>
      </w:del>
      <w:r w:rsidRPr="00254563">
        <w:rPr>
          <w:rFonts w:ascii="Times New Roman" w:hAnsi="Times New Roman" w:cs="Times New Roman"/>
          <w:color w:val="000000" w:themeColor="text1"/>
          <w:sz w:val="22"/>
          <w:szCs w:val="22"/>
        </w:rPr>
        <w:t>an</w:t>
      </w:r>
      <w:r w:rsidRPr="000B5B26">
        <w:rPr>
          <w:rFonts w:ascii="Times New Roman" w:hAnsi="Times New Roman" w:cs="Times New Roman"/>
          <w:color w:val="000000" w:themeColor="text1"/>
          <w:sz w:val="22"/>
          <w:szCs w:val="22"/>
        </w:rPr>
        <w:t>d (</w:t>
      </w:r>
      <w:ins w:id="728" w:author="Chen Liao" w:date="2021-07-11T20:26:00Z">
        <w:r w:rsidR="00F170BB">
          <w:rPr>
            <w:rFonts w:ascii="Times New Roman" w:hAnsi="Times New Roman" w:cs="Times New Roman"/>
            <w:color w:val="000000" w:themeColor="text1"/>
            <w:sz w:val="22"/>
            <w:szCs w:val="22"/>
          </w:rPr>
          <w:t>3</w:t>
        </w:r>
      </w:ins>
      <w:del w:id="729" w:author="Chen Liao" w:date="2021-07-11T20:26:00Z">
        <w:r w:rsidRPr="000B5B26" w:rsidDel="00F170BB">
          <w:rPr>
            <w:rFonts w:ascii="Times New Roman" w:hAnsi="Times New Roman" w:cs="Times New Roman"/>
            <w:color w:val="000000" w:themeColor="text1"/>
            <w:sz w:val="22"/>
            <w:szCs w:val="22"/>
          </w:rPr>
          <w:delText>2</w:delText>
        </w:r>
      </w:del>
      <w:r w:rsidRPr="000B5B26">
        <w:rPr>
          <w:rFonts w:ascii="Times New Roman" w:hAnsi="Times New Roman" w:cs="Times New Roman"/>
          <w:color w:val="000000" w:themeColor="text1"/>
          <w:sz w:val="22"/>
          <w:szCs w:val="22"/>
        </w:rPr>
        <w:t>) performing two separate statistical tests using the projected data to quantify the significance of “responsiveness” (</w:t>
      </w:r>
      <w:proofErr w:type="spellStart"/>
      <w:r w:rsidRPr="00B72097">
        <w:rPr>
          <w:rFonts w:ascii="Times New Roman" w:hAnsi="Times New Roman" w:cs="Times New Roman"/>
          <w:i/>
          <w:iCs/>
          <w:color w:val="000000" w:themeColor="text1"/>
          <w:sz w:val="22"/>
          <w:szCs w:val="22"/>
        </w:rPr>
        <w:t>Pr</w:t>
      </w:r>
      <w:proofErr w:type="spellEnd"/>
      <w:r w:rsidRPr="00142E3F">
        <w:rPr>
          <w:rFonts w:ascii="Times New Roman" w:hAnsi="Times New Roman" w:cs="Times New Roman"/>
          <w:color w:val="000000" w:themeColor="text1"/>
          <w:sz w:val="22"/>
          <w:szCs w:val="22"/>
        </w:rPr>
        <w:t>) and “baseline-dependence” (</w:t>
      </w:r>
      <w:r w:rsidRPr="00380E2A">
        <w:rPr>
          <w:rFonts w:ascii="Times New Roman" w:hAnsi="Times New Roman" w:cs="Times New Roman"/>
          <w:i/>
          <w:iCs/>
          <w:color w:val="000000" w:themeColor="text1"/>
          <w:sz w:val="22"/>
          <w:szCs w:val="22"/>
        </w:rPr>
        <w:t>Pb</w:t>
      </w:r>
      <w:r w:rsidRPr="00A129C6">
        <w:rPr>
          <w:rFonts w:ascii="Times New Roman" w:hAnsi="Times New Roman" w:cs="Times New Roman"/>
          <w:color w:val="000000" w:themeColor="text1"/>
          <w:sz w:val="22"/>
          <w:szCs w:val="22"/>
        </w:rPr>
        <w:t xml:space="preserve">). Abbreviations: Significant (Sig.); dependence (dep.). </w:t>
      </w:r>
      <w:r w:rsidR="006B7542" w:rsidRPr="00B6149A">
        <w:rPr>
          <w:rFonts w:ascii="Times New Roman" w:hAnsi="Times New Roman" w:cs="Times New Roman"/>
          <w:color w:val="000000" w:themeColor="text1"/>
          <w:sz w:val="22"/>
          <w:szCs w:val="22"/>
        </w:rPr>
        <w:t>For each baseline (Beijing, Guangdong, Huna</w:t>
      </w:r>
      <w:r w:rsidR="006B7542" w:rsidRPr="00C52D7C">
        <w:rPr>
          <w:rFonts w:ascii="Times New Roman" w:hAnsi="Times New Roman" w:cs="Times New Roman"/>
          <w:color w:val="000000" w:themeColor="text1"/>
          <w:sz w:val="22"/>
          <w:szCs w:val="22"/>
        </w:rPr>
        <w:t xml:space="preserve">n, Shanghai), an arrow was drawn from the eclipse center of the baseline under cellulose intervention (standardized to the origin) to that under the inulin intervention. </w:t>
      </w:r>
      <w:r w:rsidRPr="00254563">
        <w:rPr>
          <w:rFonts w:ascii="Times New Roman" w:hAnsi="Times New Roman" w:cs="Times New Roman"/>
          <w:b/>
          <w:bCs/>
          <w:color w:val="000000" w:themeColor="text1"/>
          <w:sz w:val="22"/>
          <w:szCs w:val="22"/>
        </w:rPr>
        <w:t>B</w:t>
      </w:r>
      <w:r w:rsidRPr="00254563">
        <w:rPr>
          <w:rFonts w:ascii="Times New Roman" w:hAnsi="Times New Roman" w:cs="Times New Roman"/>
          <w:color w:val="000000" w:themeColor="text1"/>
          <w:sz w:val="22"/>
          <w:szCs w:val="22"/>
        </w:rPr>
        <w:t>,</w:t>
      </w:r>
      <w:r w:rsidRPr="00254563">
        <w:rPr>
          <w:rFonts w:ascii="Times New Roman" w:hAnsi="Times New Roman" w:cs="Times New Roman"/>
          <w:b/>
          <w:bCs/>
          <w:color w:val="000000" w:themeColor="text1"/>
          <w:sz w:val="22"/>
          <w:szCs w:val="22"/>
        </w:rPr>
        <w:t>C</w:t>
      </w:r>
      <w:r w:rsidRPr="00254563">
        <w:rPr>
          <w:rFonts w:ascii="Times New Roman" w:hAnsi="Times New Roman" w:cs="Times New Roman"/>
          <w:color w:val="000000" w:themeColor="text1"/>
          <w:sz w:val="22"/>
          <w:szCs w:val="22"/>
        </w:rPr>
        <w:t xml:space="preserve">. Reduced 2-dimensional representation of the inulin-induced responses in bacterial load (B) and three major SCFAs (C). In all panels, each symbol represents a mouse (dots: cellulose group, crosses: inulin group) and all mice data from the same vendor under the same intervention (inulin or cellulose) was used to fit an eclipse (ellipse’s radius was determined by 2 standard deviations). </w:t>
      </w:r>
    </w:p>
    <w:p w14:paraId="63038534" w14:textId="1F66F46C" w:rsidR="00E4493D" w:rsidRPr="00254563" w:rsidRDefault="00E4493D" w:rsidP="004071B6">
      <w:pPr>
        <w:spacing w:line="360" w:lineRule="auto"/>
        <w:rPr>
          <w:rFonts w:eastAsiaTheme="minorEastAsia"/>
          <w:b/>
          <w:bCs/>
          <w:color w:val="000000" w:themeColor="text1"/>
          <w:shd w:val="clear" w:color="auto" w:fill="FFFFFF"/>
        </w:rPr>
      </w:pPr>
    </w:p>
    <w:p w14:paraId="3FFDFDD8" w14:textId="790DB50A" w:rsidR="00212D03" w:rsidRPr="00254563" w:rsidRDefault="00212D03" w:rsidP="00A32B9A">
      <w:pPr>
        <w:spacing w:line="360" w:lineRule="auto"/>
        <w:jc w:val="center"/>
        <w:rPr>
          <w:rFonts w:eastAsia="SimSun"/>
          <w:b/>
          <w:bCs/>
          <w:color w:val="000000" w:themeColor="text1"/>
        </w:rPr>
      </w:pPr>
      <w:del w:id="730" w:author="Chen Liao" w:date="2021-07-11T20:29:00Z">
        <w:r w:rsidRPr="00254563" w:rsidDel="006C4BE1">
          <w:rPr>
            <w:rFonts w:eastAsia="SimSun"/>
            <w:b/>
            <w:bCs/>
            <w:noProof/>
            <w:color w:val="000000" w:themeColor="text1"/>
            <w:sz w:val="22"/>
            <w:szCs w:val="22"/>
          </w:rPr>
          <w:lastRenderedPageBreak/>
          <w:drawing>
            <wp:inline distT="0" distB="0" distL="0" distR="0" wp14:anchorId="35472E2B" wp14:editId="39A2A0C6">
              <wp:extent cx="5585988" cy="3348463"/>
              <wp:effectExtent l="0" t="0" r="2540" b="4445"/>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90762" cy="3351325"/>
                      </a:xfrm>
                      <a:prstGeom prst="rect">
                        <a:avLst/>
                      </a:prstGeom>
                    </pic:spPr>
                  </pic:pic>
                </a:graphicData>
              </a:graphic>
            </wp:inline>
          </w:drawing>
        </w:r>
      </w:del>
      <w:ins w:id="731" w:author="Chen Liao" w:date="2021-07-11T20:29:00Z">
        <w:r w:rsidR="006C4BE1">
          <w:rPr>
            <w:rFonts w:eastAsia="SimSun"/>
            <w:b/>
            <w:bCs/>
            <w:noProof/>
            <w:color w:val="000000" w:themeColor="text1"/>
          </w:rPr>
          <w:drawing>
            <wp:inline distT="0" distB="0" distL="0" distR="0" wp14:anchorId="1DE73260" wp14:editId="3D44A382">
              <wp:extent cx="5624665" cy="3403158"/>
              <wp:effectExtent l="0" t="0" r="1905" b="635"/>
              <wp:docPr id="8" name="Picture 8" descr="A screenshot of a computer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 game&#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36634" cy="3410400"/>
                      </a:xfrm>
                      <a:prstGeom prst="rect">
                        <a:avLst/>
                      </a:prstGeom>
                    </pic:spPr>
                  </pic:pic>
                </a:graphicData>
              </a:graphic>
            </wp:inline>
          </w:drawing>
        </w:r>
      </w:ins>
    </w:p>
    <w:p w14:paraId="0E001C37" w14:textId="327EC0EF" w:rsidR="00212D03" w:rsidRPr="00254563" w:rsidRDefault="00212D03" w:rsidP="004071B6">
      <w:pPr>
        <w:spacing w:line="360" w:lineRule="auto"/>
        <w:jc w:val="both"/>
        <w:rPr>
          <w:sz w:val="22"/>
          <w:szCs w:val="22"/>
        </w:rPr>
      </w:pPr>
      <w:r w:rsidRPr="00B72097">
        <w:rPr>
          <w:rFonts w:eastAsia="SimSun"/>
          <w:b/>
          <w:bCs/>
          <w:color w:val="000000" w:themeColor="text1"/>
          <w:sz w:val="22"/>
          <w:szCs w:val="22"/>
        </w:rPr>
        <w:t xml:space="preserve">Figure 4. Inulin </w:t>
      </w:r>
      <w:bookmarkStart w:id="732" w:name="OLE_LINK24"/>
      <w:bookmarkStart w:id="733" w:name="OLE_LINK25"/>
      <w:r w:rsidRPr="00B72097">
        <w:rPr>
          <w:rFonts w:eastAsia="SimSun"/>
          <w:b/>
          <w:bCs/>
          <w:color w:val="000000" w:themeColor="text1"/>
          <w:sz w:val="22"/>
          <w:szCs w:val="22"/>
        </w:rPr>
        <w:t>responders</w:t>
      </w:r>
      <w:bookmarkStart w:id="734" w:name="OLE_LINK30"/>
      <w:bookmarkStart w:id="735" w:name="OLE_LINK31"/>
      <w:bookmarkEnd w:id="732"/>
      <w:bookmarkEnd w:id="733"/>
      <w:r w:rsidRPr="00B72097">
        <w:rPr>
          <w:rFonts w:eastAsia="SimSun"/>
          <w:b/>
          <w:bCs/>
          <w:color w:val="000000" w:themeColor="text1"/>
          <w:sz w:val="22"/>
          <w:szCs w:val="22"/>
        </w:rPr>
        <w:t xml:space="preserve"> shape </w:t>
      </w:r>
      <w:r w:rsidR="00E3016D" w:rsidRPr="00142E3F">
        <w:rPr>
          <w:rFonts w:eastAsia="SimSun"/>
          <w:b/>
          <w:bCs/>
          <w:color w:val="000000" w:themeColor="text1"/>
          <w:sz w:val="22"/>
          <w:szCs w:val="22"/>
        </w:rPr>
        <w:t xml:space="preserve">the dynamical response of murine </w:t>
      </w:r>
      <w:r w:rsidRPr="00142E3F">
        <w:rPr>
          <w:rFonts w:eastAsia="SimSun"/>
          <w:b/>
          <w:bCs/>
          <w:color w:val="000000" w:themeColor="text1"/>
          <w:sz w:val="22"/>
          <w:szCs w:val="22"/>
        </w:rPr>
        <w:t xml:space="preserve">gut microbiota. </w:t>
      </w:r>
      <w:bookmarkEnd w:id="734"/>
      <w:bookmarkEnd w:id="735"/>
      <w:r w:rsidRPr="00142E3F">
        <w:rPr>
          <w:rFonts w:eastAsia="SimSun"/>
          <w:b/>
          <w:bCs/>
          <w:color w:val="000000" w:themeColor="text1"/>
          <w:sz w:val="22"/>
          <w:szCs w:val="22"/>
        </w:rPr>
        <w:t xml:space="preserve">A. </w:t>
      </w:r>
      <w:r w:rsidRPr="00142E3F">
        <w:rPr>
          <w:rFonts w:eastAsia="SimSun"/>
          <w:color w:val="000000" w:themeColor="text1"/>
          <w:sz w:val="22"/>
          <w:szCs w:val="22"/>
        </w:rPr>
        <w:t>Generalized Lotka-Volterra (</w:t>
      </w:r>
      <w:proofErr w:type="spellStart"/>
      <w:r w:rsidRPr="00142E3F">
        <w:rPr>
          <w:rFonts w:eastAsia="SimSun"/>
          <w:color w:val="000000" w:themeColor="text1"/>
          <w:sz w:val="22"/>
          <w:szCs w:val="22"/>
        </w:rPr>
        <w:t>gLV</w:t>
      </w:r>
      <w:proofErr w:type="spellEnd"/>
      <w:r w:rsidRPr="00A129C6">
        <w:rPr>
          <w:rFonts w:eastAsia="SimSun"/>
          <w:color w:val="000000" w:themeColor="text1"/>
          <w:sz w:val="22"/>
          <w:szCs w:val="22"/>
        </w:rPr>
        <w:t xml:space="preserve">) model combined with Bayesian statistics to infer inulin degraders and pairwise interactions. </w:t>
      </w:r>
      <w:r w:rsidRPr="00B6149A">
        <w:rPr>
          <w:color w:val="000000" w:themeColor="text1"/>
          <w:sz w:val="22"/>
          <w:szCs w:val="22"/>
        </w:rPr>
        <w:t xml:space="preserve">The </w:t>
      </w:r>
      <w:proofErr w:type="spellStart"/>
      <w:r w:rsidRPr="00B6149A">
        <w:rPr>
          <w:color w:val="000000" w:themeColor="text1"/>
          <w:sz w:val="22"/>
          <w:szCs w:val="22"/>
        </w:rPr>
        <w:t>gLV</w:t>
      </w:r>
      <w:proofErr w:type="spellEnd"/>
      <w:r w:rsidRPr="00B6149A">
        <w:rPr>
          <w:color w:val="000000" w:themeColor="text1"/>
          <w:sz w:val="22"/>
          <w:szCs w:val="22"/>
        </w:rPr>
        <w:t xml:space="preserve"> model summarizes the underlying ecology by three terms that additively determine bacterial growth rates: the basal growth rates (</w:t>
      </w:r>
      <m:oMath>
        <m:r>
          <w:rPr>
            <w:rFonts w:ascii="Cambria Math" w:hAnsi="Cambria Math"/>
            <w:color w:val="000000" w:themeColor="text1"/>
            <w:sz w:val="22"/>
            <w:szCs w:val="22"/>
          </w:rPr>
          <m:t>α</m:t>
        </m:r>
      </m:oMath>
      <w:r w:rsidRPr="00254563">
        <w:rPr>
          <w:color w:val="000000" w:themeColor="text1"/>
          <w:sz w:val="22"/>
          <w:szCs w:val="22"/>
        </w:rPr>
        <w:t>), the influences from other bacteria (</w:t>
      </w:r>
      <m:oMath>
        <m:r>
          <w:rPr>
            <w:rFonts w:ascii="Cambria Math" w:hAnsi="Cambria Math"/>
            <w:color w:val="000000" w:themeColor="text1"/>
            <w:sz w:val="22"/>
            <w:szCs w:val="22"/>
          </w:rPr>
          <m:t>β</m:t>
        </m:r>
      </m:oMath>
      <w:r w:rsidRPr="00254563">
        <w:rPr>
          <w:color w:val="000000" w:themeColor="text1"/>
          <w:sz w:val="22"/>
          <w:szCs w:val="22"/>
        </w:rPr>
        <w:t>), and the impacts of dietary fiber (</w:t>
      </w:r>
      <m:oMath>
        <m:r>
          <w:rPr>
            <w:rFonts w:ascii="Cambria Math" w:hAnsi="Cambria Math"/>
            <w:color w:val="000000" w:themeColor="text1"/>
            <w:sz w:val="22"/>
            <w:szCs w:val="22"/>
          </w:rPr>
          <m:t>ϵ</m:t>
        </m:r>
      </m:oMath>
      <w:r w:rsidRPr="00254563">
        <w:rPr>
          <w:color w:val="000000" w:themeColor="text1"/>
          <w:sz w:val="22"/>
          <w:szCs w:val="22"/>
        </w:rPr>
        <w:t xml:space="preserve">). A primary degrader is determined when 95% credible interval of the posterior distribution of </w:t>
      </w:r>
      <m:oMath>
        <m:r>
          <w:rPr>
            <w:rFonts w:ascii="Cambria Math" w:hAnsi="Cambria Math"/>
            <w:color w:val="000000" w:themeColor="text1"/>
            <w:sz w:val="22"/>
            <w:szCs w:val="22"/>
          </w:rPr>
          <m:t>ϵ</m:t>
        </m:r>
      </m:oMath>
      <w:r w:rsidRPr="00254563">
        <w:rPr>
          <w:color w:val="000000" w:themeColor="text1"/>
          <w:sz w:val="22"/>
          <w:szCs w:val="22"/>
        </w:rPr>
        <w:t xml:space="preserve"> is </w:t>
      </w:r>
      <w:r w:rsidR="00D95BC1" w:rsidRPr="00254563">
        <w:rPr>
          <w:color w:val="000000" w:themeColor="text1"/>
          <w:sz w:val="22"/>
          <w:szCs w:val="22"/>
        </w:rPr>
        <w:t>positive</w:t>
      </w:r>
      <w:r w:rsidRPr="00254563">
        <w:rPr>
          <w:color w:val="000000" w:themeColor="text1"/>
          <w:sz w:val="22"/>
          <w:szCs w:val="22"/>
        </w:rPr>
        <w:t xml:space="preserve">. </w:t>
      </w:r>
      <w:r w:rsidRPr="00254563">
        <w:rPr>
          <w:rFonts w:eastAsia="SimSun"/>
          <w:b/>
          <w:bCs/>
          <w:color w:val="000000" w:themeColor="text1"/>
          <w:sz w:val="22"/>
          <w:szCs w:val="22"/>
        </w:rPr>
        <w:t>B</w:t>
      </w:r>
      <w:r w:rsidRPr="00254563">
        <w:rPr>
          <w:rFonts w:eastAsia="SimSun"/>
          <w:color w:val="000000" w:themeColor="text1"/>
          <w:sz w:val="22"/>
          <w:szCs w:val="22"/>
        </w:rPr>
        <w:t xml:space="preserve">. </w:t>
      </w:r>
      <w:bookmarkStart w:id="736" w:name="OLE_LINK12"/>
      <w:bookmarkStart w:id="737" w:name="OLE_LINK16"/>
      <w:r w:rsidRPr="00254563">
        <w:rPr>
          <w:rFonts w:eastAsia="SimSun"/>
          <w:color w:val="000000" w:themeColor="text1"/>
          <w:sz w:val="22"/>
          <w:szCs w:val="22"/>
        </w:rPr>
        <w:t xml:space="preserve">Posterior distribution of </w:t>
      </w:r>
      <m:oMath>
        <m:r>
          <w:rPr>
            <w:rFonts w:ascii="Cambria Math" w:hAnsi="Cambria Math"/>
            <w:color w:val="000000" w:themeColor="text1"/>
            <w:sz w:val="22"/>
            <w:szCs w:val="22"/>
          </w:rPr>
          <m:t>ϵ</m:t>
        </m:r>
      </m:oMath>
      <w:r w:rsidRPr="00254563">
        <w:rPr>
          <w:rFonts w:eastAsia="SimSun"/>
          <w:color w:val="000000" w:themeColor="text1"/>
          <w:sz w:val="22"/>
          <w:szCs w:val="22"/>
        </w:rPr>
        <w:t xml:space="preserve"> for five primary degraders</w:t>
      </w:r>
      <w:bookmarkEnd w:id="736"/>
      <w:bookmarkEnd w:id="737"/>
      <w:r w:rsidRPr="00254563">
        <w:rPr>
          <w:rFonts w:eastAsia="SimSun"/>
          <w:color w:val="000000" w:themeColor="text1"/>
          <w:sz w:val="22"/>
          <w:szCs w:val="22"/>
        </w:rPr>
        <w:t xml:space="preserve"> (violet) and two generic responders (dark yellow). Generic responders are those bacteria showing statistical significance of inulin-induced response (i.e., responders) but not inferred as primary degraders. </w:t>
      </w:r>
      <w:bookmarkStart w:id="738" w:name="OLE_LINK17"/>
      <w:bookmarkStart w:id="739" w:name="OLE_LINK18"/>
      <w:r w:rsidRPr="00254563">
        <w:rPr>
          <w:rFonts w:eastAsia="SimSun"/>
          <w:color w:val="000000" w:themeColor="text1"/>
          <w:sz w:val="22"/>
          <w:szCs w:val="22"/>
        </w:rPr>
        <w:t>Bacterial taxa are ra</w:t>
      </w:r>
      <w:proofErr w:type="spellStart"/>
      <w:r w:rsidRPr="00254563">
        <w:rPr>
          <w:rFonts w:eastAsia="SimSun"/>
          <w:color w:val="000000" w:themeColor="text1"/>
          <w:sz w:val="22"/>
          <w:szCs w:val="22"/>
        </w:rPr>
        <w:t>nked</w:t>
      </w:r>
      <w:proofErr w:type="spellEnd"/>
      <w:r w:rsidRPr="00254563">
        <w:rPr>
          <w:rFonts w:eastAsia="SimSun"/>
          <w:color w:val="000000" w:themeColor="text1"/>
          <w:sz w:val="22"/>
          <w:szCs w:val="22"/>
        </w:rPr>
        <w:t xml:space="preserve"> according to their posterior mean of </w:t>
      </w:r>
      <m:oMath>
        <m:r>
          <w:rPr>
            <w:rFonts w:ascii="Cambria Math" w:hAnsi="Cambria Math"/>
            <w:color w:val="000000" w:themeColor="text1"/>
            <w:sz w:val="22"/>
            <w:szCs w:val="22"/>
          </w:rPr>
          <m:t>ϵ</m:t>
        </m:r>
      </m:oMath>
      <w:r w:rsidRPr="00254563">
        <w:rPr>
          <w:rFonts w:eastAsia="SimSun"/>
          <w:color w:val="000000" w:themeColor="text1"/>
          <w:sz w:val="22"/>
          <w:szCs w:val="22"/>
        </w:rPr>
        <w:t xml:space="preserve">. </w:t>
      </w:r>
      <w:bookmarkEnd w:id="738"/>
      <w:bookmarkEnd w:id="739"/>
      <w:r w:rsidRPr="00254563">
        <w:rPr>
          <w:b/>
          <w:bCs/>
          <w:color w:val="000000" w:themeColor="text1"/>
          <w:sz w:val="22"/>
          <w:szCs w:val="22"/>
        </w:rPr>
        <w:t>C</w:t>
      </w:r>
      <w:r w:rsidRPr="00254563">
        <w:rPr>
          <w:color w:val="000000" w:themeColor="text1"/>
          <w:sz w:val="22"/>
          <w:szCs w:val="22"/>
        </w:rPr>
        <w:t>.</w:t>
      </w:r>
      <w:r w:rsidRPr="00254563">
        <w:rPr>
          <w:rFonts w:eastAsia="SimSun"/>
          <w:color w:val="000000" w:themeColor="text1"/>
          <w:sz w:val="22"/>
          <w:szCs w:val="22"/>
        </w:rPr>
        <w:t xml:space="preserve"> Core ecological interaction network composed of six bacterial taxa shown in the panel B. Point and blunt arrows represent positive and negative interactions respectively. The arrow thickness is proportional to the posterior mean of the corresponding interaction coefficient. </w:t>
      </w:r>
      <w:r w:rsidRPr="00254563">
        <w:rPr>
          <w:rFonts w:eastAsia="SimSun"/>
          <w:b/>
          <w:bCs/>
          <w:color w:val="000000" w:themeColor="text1"/>
          <w:sz w:val="22"/>
          <w:szCs w:val="22"/>
        </w:rPr>
        <w:t>D</w:t>
      </w:r>
      <w:r w:rsidRPr="00254563">
        <w:rPr>
          <w:rFonts w:eastAsia="SimSun"/>
          <w:color w:val="000000" w:themeColor="text1"/>
          <w:sz w:val="22"/>
          <w:szCs w:val="22"/>
        </w:rPr>
        <w:t xml:space="preserve">. Ecological group dynamics of primary inulin degraders, generic responders (presented with two subgroups) and non-responders. </w:t>
      </w:r>
      <w:r w:rsidRPr="00254563">
        <w:rPr>
          <w:rFonts w:eastAsia="SimSun"/>
          <w:b/>
          <w:bCs/>
          <w:color w:val="000000" w:themeColor="text1"/>
          <w:sz w:val="22"/>
          <w:szCs w:val="22"/>
        </w:rPr>
        <w:t>E</w:t>
      </w:r>
      <w:r w:rsidRPr="00254563">
        <w:rPr>
          <w:rFonts w:eastAsia="SimSun"/>
          <w:color w:val="000000" w:themeColor="text1"/>
          <w:sz w:val="22"/>
          <w:szCs w:val="22"/>
        </w:rPr>
        <w:t xml:space="preserve">. Mean absolute baseline abundance of the seven bacterial taxa shown in the panel B. </w:t>
      </w:r>
      <w:r w:rsidRPr="00254563">
        <w:rPr>
          <w:rFonts w:eastAsia="SimSun"/>
          <w:b/>
          <w:bCs/>
          <w:color w:val="000000" w:themeColor="text1"/>
          <w:sz w:val="22"/>
          <w:szCs w:val="22"/>
        </w:rPr>
        <w:t>F</w:t>
      </w:r>
      <w:r w:rsidRPr="00254563">
        <w:rPr>
          <w:rFonts w:eastAsia="SimSun"/>
          <w:color w:val="000000" w:themeColor="text1"/>
          <w:sz w:val="22"/>
          <w:szCs w:val="22"/>
        </w:rPr>
        <w:t xml:space="preserve">. Temporal changes in the absolute abundance of the top three inulin degraders. In panels D, F, </w:t>
      </w:r>
      <w:proofErr w:type="gramStart"/>
      <w:r w:rsidRPr="00254563">
        <w:rPr>
          <w:rFonts w:eastAsia="SimSun"/>
          <w:color w:val="000000" w:themeColor="text1"/>
          <w:sz w:val="22"/>
          <w:szCs w:val="22"/>
        </w:rPr>
        <w:t>lines</w:t>
      </w:r>
      <w:proofErr w:type="gramEnd"/>
      <w:r w:rsidRPr="00254563">
        <w:rPr>
          <w:rFonts w:eastAsia="SimSun"/>
          <w:color w:val="000000" w:themeColor="text1"/>
          <w:sz w:val="22"/>
          <w:szCs w:val="22"/>
        </w:rPr>
        <w:t xml:space="preserve"> and dots represent the mean values across mice from the same vendor (</w:t>
      </w:r>
      <w:ins w:id="740" w:author="Chen Liao" w:date="2021-07-11T20:30:00Z">
        <w:r w:rsidR="00D04BE3" w:rsidRPr="001F2418">
          <w:rPr>
            <w:sz w:val="22"/>
            <w:szCs w:val="22"/>
          </w:rPr>
          <w:t>n=4 for Hunan and Guangdong, n=5 for Beijing and Shanghai</w:t>
        </w:r>
      </w:ins>
      <w:del w:id="741" w:author="Chen Liao" w:date="2021-07-11T20:30:00Z">
        <w:r w:rsidRPr="00254563" w:rsidDel="00D04BE3">
          <w:rPr>
            <w:color w:val="000000" w:themeColor="text1"/>
            <w:sz w:val="22"/>
            <w:szCs w:val="22"/>
          </w:rPr>
          <w:delText>Beijing, Guangdong, Hunan, Shanghai are four different mice vendors</w:delText>
        </w:r>
      </w:del>
      <w:r w:rsidRPr="00254563">
        <w:rPr>
          <w:color w:val="000000" w:themeColor="text1"/>
          <w:sz w:val="22"/>
          <w:szCs w:val="22"/>
        </w:rPr>
        <w:t>)</w:t>
      </w:r>
      <w:ins w:id="742" w:author="Chen Liao" w:date="2021-07-11T20:30:00Z">
        <w:r w:rsidR="00D04BE3">
          <w:rPr>
            <w:color w:val="000000" w:themeColor="text1"/>
            <w:sz w:val="22"/>
            <w:szCs w:val="22"/>
          </w:rPr>
          <w:t>. S</w:t>
        </w:r>
      </w:ins>
      <w:del w:id="743" w:author="Chen Liao" w:date="2021-07-11T20:30:00Z">
        <w:r w:rsidRPr="00254563" w:rsidDel="00D04BE3">
          <w:rPr>
            <w:color w:val="000000" w:themeColor="text1"/>
            <w:sz w:val="22"/>
            <w:szCs w:val="22"/>
          </w:rPr>
          <w:delText xml:space="preserve"> </w:delText>
        </w:r>
        <w:r w:rsidRPr="00254563" w:rsidDel="00D04BE3">
          <w:rPr>
            <w:rFonts w:eastAsia="SimSun"/>
            <w:color w:val="000000" w:themeColor="text1"/>
            <w:sz w:val="22"/>
            <w:szCs w:val="22"/>
          </w:rPr>
          <w:delText>and s</w:delText>
        </w:r>
      </w:del>
      <w:r w:rsidRPr="00254563">
        <w:rPr>
          <w:rFonts w:eastAsia="SimSun"/>
          <w:color w:val="000000" w:themeColor="text1"/>
          <w:sz w:val="22"/>
          <w:szCs w:val="22"/>
        </w:rPr>
        <w:t>hading areas represent the standard error of the mean.</w:t>
      </w:r>
      <w:del w:id="744" w:author="Chen Liao" w:date="2021-07-11T20:31:00Z">
        <w:r w:rsidRPr="00254563" w:rsidDel="00E714FC">
          <w:rPr>
            <w:rFonts w:eastAsia="SimSun"/>
            <w:color w:val="000000" w:themeColor="text1"/>
            <w:sz w:val="22"/>
            <w:szCs w:val="22"/>
          </w:rPr>
          <w:delText xml:space="preserve"> Un: unclassified/uncultured.</w:delText>
        </w:r>
      </w:del>
    </w:p>
    <w:p w14:paraId="4BBB8656" w14:textId="2F3DEAC2" w:rsidR="00E4493D" w:rsidRPr="00254563" w:rsidRDefault="00E4493D" w:rsidP="004071B6">
      <w:pPr>
        <w:spacing w:line="360" w:lineRule="auto"/>
        <w:rPr>
          <w:rFonts w:eastAsiaTheme="minorEastAsia"/>
          <w:b/>
          <w:bCs/>
          <w:color w:val="000000" w:themeColor="text1"/>
          <w:shd w:val="clear" w:color="auto" w:fill="FFFFFF"/>
        </w:rPr>
      </w:pPr>
    </w:p>
    <w:p w14:paraId="27257BE6" w14:textId="11F7A7D2" w:rsidR="00212D03" w:rsidRPr="00095768" w:rsidRDefault="00212D03" w:rsidP="00A32B9A">
      <w:pPr>
        <w:spacing w:line="360" w:lineRule="auto"/>
        <w:jc w:val="center"/>
        <w:rPr>
          <w:rFonts w:eastAsia="SimSun"/>
          <w:b/>
          <w:bCs/>
          <w:color w:val="000000" w:themeColor="text1"/>
          <w:sz w:val="22"/>
          <w:szCs w:val="22"/>
        </w:rPr>
      </w:pPr>
      <w:del w:id="745" w:author="Chen Liao" w:date="2021-07-11T20:31:00Z">
        <w:r w:rsidRPr="00095768" w:rsidDel="0003401D">
          <w:rPr>
            <w:rFonts w:eastAsia="SimSun"/>
            <w:b/>
            <w:bCs/>
            <w:noProof/>
            <w:color w:val="000000" w:themeColor="text1"/>
            <w:sz w:val="22"/>
            <w:szCs w:val="22"/>
          </w:rPr>
          <w:lastRenderedPageBreak/>
          <w:drawing>
            <wp:inline distT="0" distB="0" distL="0" distR="0" wp14:anchorId="0240E18D" wp14:editId="16BC201C">
              <wp:extent cx="5144347" cy="3149600"/>
              <wp:effectExtent l="0" t="0" r="0" b="0"/>
              <wp:docPr id="4" name="Picture 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video game&#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47664" cy="3151631"/>
                      </a:xfrm>
                      <a:prstGeom prst="rect">
                        <a:avLst/>
                      </a:prstGeom>
                    </pic:spPr>
                  </pic:pic>
                </a:graphicData>
              </a:graphic>
            </wp:inline>
          </w:drawing>
        </w:r>
      </w:del>
      <w:ins w:id="746" w:author="Chen Liao" w:date="2021-07-11T20:31:00Z">
        <w:r w:rsidR="0003401D">
          <w:rPr>
            <w:rFonts w:eastAsia="SimSun"/>
            <w:b/>
            <w:bCs/>
            <w:noProof/>
            <w:color w:val="000000" w:themeColor="text1"/>
            <w:sz w:val="22"/>
            <w:szCs w:val="22"/>
          </w:rPr>
          <w:drawing>
            <wp:inline distT="0" distB="0" distL="0" distR="0" wp14:anchorId="64EDE73F" wp14:editId="1F670DA6">
              <wp:extent cx="5653377" cy="3443681"/>
              <wp:effectExtent l="0" t="0" r="0" b="0"/>
              <wp:docPr id="9" name="Picture 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video game&#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60456" cy="3447993"/>
                      </a:xfrm>
                      <a:prstGeom prst="rect">
                        <a:avLst/>
                      </a:prstGeom>
                    </pic:spPr>
                  </pic:pic>
                </a:graphicData>
              </a:graphic>
            </wp:inline>
          </w:drawing>
        </w:r>
      </w:ins>
    </w:p>
    <w:p w14:paraId="7563CE51" w14:textId="0C530167" w:rsidR="00212D03" w:rsidRPr="001D27C8" w:rsidRDefault="00212D03" w:rsidP="004071B6">
      <w:pPr>
        <w:spacing w:line="360" w:lineRule="auto"/>
        <w:jc w:val="both"/>
        <w:rPr>
          <w:rFonts w:eastAsiaTheme="minorEastAsia"/>
          <w:b/>
          <w:bCs/>
          <w:color w:val="000000" w:themeColor="text1"/>
          <w:sz w:val="32"/>
          <w:szCs w:val="32"/>
          <w:shd w:val="clear" w:color="auto" w:fill="FFFFFF"/>
        </w:rPr>
      </w:pPr>
      <w:r w:rsidRPr="00B72097">
        <w:rPr>
          <w:b/>
          <w:bCs/>
          <w:color w:val="000000" w:themeColor="text1"/>
          <w:sz w:val="22"/>
          <w:szCs w:val="22"/>
        </w:rPr>
        <w:t>Figure 5.</w:t>
      </w:r>
      <w:bookmarkStart w:id="747" w:name="_Hlk66203689"/>
      <w:bookmarkStart w:id="748" w:name="OLE_LINK39"/>
      <w:r w:rsidRPr="00142E3F">
        <w:rPr>
          <w:color w:val="000000" w:themeColor="text1"/>
          <w:sz w:val="22"/>
          <w:szCs w:val="22"/>
        </w:rPr>
        <w:t xml:space="preserve"> </w:t>
      </w:r>
      <w:del w:id="749" w:author="Chen Liao" w:date="2021-07-11T20:33:00Z">
        <w:r w:rsidR="0046251F" w:rsidRPr="00142E3F" w:rsidDel="007B21D8">
          <w:rPr>
            <w:b/>
            <w:bCs/>
            <w:color w:val="000000" w:themeColor="text1"/>
            <w:sz w:val="22"/>
            <w:szCs w:val="22"/>
          </w:rPr>
          <w:delText xml:space="preserve">The </w:delText>
        </w:r>
      </w:del>
      <w:ins w:id="750" w:author="Chen Liao" w:date="2021-07-11T20:33:00Z">
        <w:r w:rsidR="007B21D8">
          <w:rPr>
            <w:b/>
            <w:bCs/>
            <w:color w:val="000000" w:themeColor="text1"/>
            <w:sz w:val="22"/>
            <w:szCs w:val="22"/>
          </w:rPr>
          <w:t>Quantitative</w:t>
        </w:r>
        <w:r w:rsidR="007B21D8" w:rsidRPr="00142E3F">
          <w:rPr>
            <w:b/>
            <w:bCs/>
            <w:color w:val="000000" w:themeColor="text1"/>
            <w:sz w:val="22"/>
            <w:szCs w:val="22"/>
          </w:rPr>
          <w:t xml:space="preserve"> </w:t>
        </w:r>
      </w:ins>
      <w:r w:rsidR="0046251F" w:rsidRPr="00142E3F">
        <w:rPr>
          <w:b/>
          <w:bCs/>
          <w:color w:val="000000" w:themeColor="text1"/>
          <w:sz w:val="22"/>
          <w:szCs w:val="22"/>
        </w:rPr>
        <w:t>relation</w:t>
      </w:r>
      <w:ins w:id="751" w:author="Chen Liao" w:date="2021-07-11T20:33:00Z">
        <w:r w:rsidR="007B21D8">
          <w:rPr>
            <w:b/>
            <w:bCs/>
            <w:color w:val="000000" w:themeColor="text1"/>
            <w:sz w:val="22"/>
            <w:szCs w:val="22"/>
          </w:rPr>
          <w:t>ship</w:t>
        </w:r>
      </w:ins>
      <w:r w:rsidR="0046251F" w:rsidRPr="00142E3F">
        <w:rPr>
          <w:b/>
          <w:bCs/>
          <w:color w:val="000000" w:themeColor="text1"/>
          <w:sz w:val="22"/>
          <w:szCs w:val="22"/>
        </w:rPr>
        <w:t xml:space="preserve"> between </w:t>
      </w:r>
      <w:r w:rsidRPr="00380E2A">
        <w:rPr>
          <w:b/>
          <w:bCs/>
          <w:color w:val="000000" w:themeColor="text1"/>
          <w:sz w:val="22"/>
          <w:szCs w:val="22"/>
        </w:rPr>
        <w:t>SCFA</w:t>
      </w:r>
      <w:r w:rsidR="0046251F" w:rsidRPr="00A129C6">
        <w:rPr>
          <w:b/>
          <w:bCs/>
          <w:color w:val="000000" w:themeColor="text1"/>
          <w:sz w:val="22"/>
          <w:szCs w:val="22"/>
        </w:rPr>
        <w:t xml:space="preserve">s and murine </w:t>
      </w:r>
      <w:r w:rsidRPr="004807DF">
        <w:rPr>
          <w:b/>
          <w:bCs/>
          <w:color w:val="000000" w:themeColor="text1"/>
          <w:sz w:val="22"/>
          <w:szCs w:val="22"/>
        </w:rPr>
        <w:t>gut microbiota composition.</w:t>
      </w:r>
      <w:r w:rsidRPr="00553533">
        <w:rPr>
          <w:color w:val="000000" w:themeColor="text1"/>
          <w:sz w:val="22"/>
          <w:szCs w:val="22"/>
        </w:rPr>
        <w:t xml:space="preserve"> </w:t>
      </w:r>
      <w:bookmarkEnd w:id="747"/>
      <w:bookmarkEnd w:id="748"/>
      <w:r w:rsidRPr="001D27C8">
        <w:rPr>
          <w:b/>
          <w:bCs/>
          <w:color w:val="000000" w:themeColor="text1"/>
          <w:sz w:val="22"/>
          <w:szCs w:val="22"/>
        </w:rPr>
        <w:t xml:space="preserve">A. </w:t>
      </w:r>
      <w:r w:rsidRPr="002C5DB1">
        <w:rPr>
          <w:color w:val="000000" w:themeColor="text1"/>
          <w:sz w:val="22"/>
          <w:szCs w:val="22"/>
        </w:rPr>
        <w:t xml:space="preserve">Correlation between bacterial load and propionate concentration (right big panel). We proposed that the correlation is mediated by some inulin responders which causally and </w:t>
      </w:r>
      <w:proofErr w:type="spellStart"/>
      <w:r w:rsidRPr="002C5DB1">
        <w:rPr>
          <w:color w:val="000000" w:themeColor="text1"/>
          <w:sz w:val="22"/>
          <w:szCs w:val="22"/>
        </w:rPr>
        <w:t>simultaenoulsy</w:t>
      </w:r>
      <w:proofErr w:type="spellEnd"/>
      <w:r w:rsidRPr="002C5DB1">
        <w:rPr>
          <w:color w:val="000000" w:themeColor="text1"/>
          <w:sz w:val="22"/>
          <w:szCs w:val="22"/>
        </w:rPr>
        <w:t xml:space="preserve"> affect both observations. Eight small panels to the left: </w:t>
      </w:r>
      <w:r w:rsidR="00D95BC1" w:rsidRPr="00B6149A">
        <w:rPr>
          <w:color w:val="000000" w:themeColor="text1"/>
          <w:sz w:val="22"/>
          <w:szCs w:val="22"/>
        </w:rPr>
        <w:t>Spearman’s</w:t>
      </w:r>
      <w:r w:rsidR="00D95BC1" w:rsidRPr="00C52D7C">
        <w:rPr>
          <w:color w:val="000000" w:themeColor="text1"/>
          <w:sz w:val="22"/>
          <w:szCs w:val="22"/>
        </w:rPr>
        <w:t xml:space="preserve"> </w:t>
      </w:r>
      <w:r w:rsidRPr="00254563">
        <w:rPr>
          <w:color w:val="000000" w:themeColor="text1"/>
          <w:sz w:val="22"/>
          <w:szCs w:val="22"/>
        </w:rPr>
        <w:t>correlations of baseline abundance of four inulin responders with the mean bacterial load (top row) or propionate concentration (</w:t>
      </w:r>
      <w:proofErr w:type="spellStart"/>
      <w:r w:rsidRPr="00254563">
        <w:rPr>
          <w:color w:val="000000" w:themeColor="text1"/>
          <w:sz w:val="22"/>
          <w:szCs w:val="22"/>
        </w:rPr>
        <w:t>bottome</w:t>
      </w:r>
      <w:proofErr w:type="spellEnd"/>
      <w:r w:rsidRPr="00254563">
        <w:rPr>
          <w:color w:val="000000" w:themeColor="text1"/>
          <w:sz w:val="22"/>
          <w:szCs w:val="22"/>
        </w:rPr>
        <w:t xml:space="preserve"> row) averaged across the </w:t>
      </w:r>
      <w:proofErr w:type="spellStart"/>
      <w:r w:rsidRPr="00254563">
        <w:rPr>
          <w:color w:val="000000" w:themeColor="text1"/>
          <w:sz w:val="22"/>
          <w:szCs w:val="22"/>
        </w:rPr>
        <w:t>interveion</w:t>
      </w:r>
      <w:proofErr w:type="spellEnd"/>
      <w:r w:rsidRPr="00254563">
        <w:rPr>
          <w:color w:val="000000" w:themeColor="text1"/>
          <w:sz w:val="22"/>
          <w:szCs w:val="22"/>
        </w:rPr>
        <w:t xml:space="preserve"> period. </w:t>
      </w:r>
      <w:del w:id="752" w:author="Chen Liao" w:date="2021-07-11T20:32:00Z">
        <w:r w:rsidRPr="00254563" w:rsidDel="00E03247">
          <w:rPr>
            <w:color w:val="000000" w:themeColor="text1"/>
            <w:sz w:val="22"/>
            <w:szCs w:val="22"/>
          </w:rPr>
          <w:delText xml:space="preserve">Beijing, Guangdong, Hunan, Shanghai are four different mice vendors. </w:delText>
        </w:r>
      </w:del>
      <w:r w:rsidRPr="00254563">
        <w:rPr>
          <w:color w:val="000000" w:themeColor="text1"/>
          <w:sz w:val="22"/>
          <w:szCs w:val="22"/>
        </w:rPr>
        <w:t xml:space="preserve">Dashed line: </w:t>
      </w:r>
      <w:proofErr w:type="spellStart"/>
      <w:r w:rsidRPr="00254563">
        <w:rPr>
          <w:color w:val="000000" w:themeColor="text1"/>
          <w:sz w:val="22"/>
          <w:szCs w:val="22"/>
        </w:rPr>
        <w:t>Lowess</w:t>
      </w:r>
      <w:proofErr w:type="spellEnd"/>
      <w:r w:rsidRPr="00254563">
        <w:rPr>
          <w:color w:val="000000" w:themeColor="text1"/>
          <w:sz w:val="22"/>
          <w:szCs w:val="22"/>
        </w:rPr>
        <w:t xml:space="preserve"> regression. Spearman correlation coefficient (</w:t>
      </w:r>
      <w:r w:rsidRPr="00095768">
        <w:rPr>
          <w:color w:val="000000" w:themeColor="text1"/>
          <w:sz w:val="22"/>
          <w:szCs w:val="22"/>
        </w:rPr>
        <w:sym w:font="Symbol" w:char="F072"/>
      </w:r>
      <w:r w:rsidRPr="00095768">
        <w:rPr>
          <w:color w:val="000000" w:themeColor="text1"/>
          <w:sz w:val="22"/>
          <w:szCs w:val="22"/>
        </w:rPr>
        <w:t xml:space="preserve">) and adjusted P-value are indicated in each plot. </w:t>
      </w:r>
      <w:r w:rsidRPr="000B5B26">
        <w:rPr>
          <w:b/>
          <w:bCs/>
          <w:color w:val="000000" w:themeColor="text1"/>
          <w:sz w:val="22"/>
          <w:szCs w:val="22"/>
        </w:rPr>
        <w:t>B</w:t>
      </w:r>
      <w:r w:rsidRPr="00B9382E">
        <w:rPr>
          <w:color w:val="000000" w:themeColor="text1"/>
          <w:sz w:val="22"/>
          <w:szCs w:val="22"/>
        </w:rPr>
        <w:t xml:space="preserve">. Prediction of SCFAs concentrations from gut microbiota composition using machine learning models. Two </w:t>
      </w:r>
      <w:bookmarkStart w:id="753" w:name="OLE_LINK13"/>
      <w:bookmarkStart w:id="754" w:name="OLE_LINK14"/>
      <w:r w:rsidRPr="00B9382E">
        <w:rPr>
          <w:color w:val="000000" w:themeColor="text1"/>
          <w:sz w:val="22"/>
          <w:szCs w:val="22"/>
        </w:rPr>
        <w:t xml:space="preserve">data-split strategies </w:t>
      </w:r>
      <w:bookmarkEnd w:id="753"/>
      <w:bookmarkEnd w:id="754"/>
      <w:r w:rsidRPr="00B9382E">
        <w:rPr>
          <w:color w:val="000000" w:themeColor="text1"/>
          <w:sz w:val="22"/>
          <w:szCs w:val="22"/>
        </w:rPr>
        <w:t>for testing mode</w:t>
      </w:r>
      <w:r w:rsidRPr="00B72097">
        <w:rPr>
          <w:color w:val="000000" w:themeColor="text1"/>
          <w:sz w:val="22"/>
          <w:szCs w:val="22"/>
        </w:rPr>
        <w:t xml:space="preserve">l performance were designed: mice in the test sets were randomly selected on a one-per-vendor basis for “interpolation” and exclusively selected from a single vendor for “extrapolation”. Data before intervention (i.e., day 0) was not included. </w:t>
      </w:r>
      <w:r w:rsidRPr="00142E3F">
        <w:rPr>
          <w:b/>
          <w:bCs/>
          <w:color w:val="000000" w:themeColor="text1"/>
          <w:sz w:val="22"/>
          <w:szCs w:val="22"/>
        </w:rPr>
        <w:t>C</w:t>
      </w:r>
      <w:r w:rsidRPr="00380E2A">
        <w:rPr>
          <w:color w:val="000000" w:themeColor="text1"/>
          <w:sz w:val="22"/>
          <w:szCs w:val="22"/>
        </w:rPr>
        <w:t>.</w:t>
      </w:r>
      <w:r w:rsidRPr="00A129C6">
        <w:rPr>
          <w:b/>
          <w:bCs/>
          <w:color w:val="000000" w:themeColor="text1"/>
          <w:sz w:val="22"/>
          <w:szCs w:val="22"/>
        </w:rPr>
        <w:t xml:space="preserve"> </w:t>
      </w:r>
      <w:r w:rsidRPr="004807DF">
        <w:rPr>
          <w:color w:val="000000" w:themeColor="text1"/>
          <w:sz w:val="22"/>
          <w:szCs w:val="22"/>
        </w:rPr>
        <w:t>Performan</w:t>
      </w:r>
      <w:r w:rsidRPr="00553533">
        <w:rPr>
          <w:color w:val="000000" w:themeColor="text1"/>
          <w:sz w:val="22"/>
          <w:szCs w:val="22"/>
        </w:rPr>
        <w:t xml:space="preserve">ces of Random Forest regression models on the training and test datasets. </w:t>
      </w:r>
    </w:p>
    <w:p w14:paraId="7ACD0AD5" w14:textId="7F167D36" w:rsidR="00212D03" w:rsidRPr="002C5DB1" w:rsidRDefault="00212D03" w:rsidP="004071B6">
      <w:pPr>
        <w:spacing w:line="360" w:lineRule="auto"/>
        <w:rPr>
          <w:rFonts w:eastAsiaTheme="minorEastAsia"/>
          <w:b/>
          <w:bCs/>
          <w:color w:val="000000" w:themeColor="text1"/>
          <w:shd w:val="clear" w:color="auto" w:fill="FFFFFF"/>
        </w:rPr>
      </w:pPr>
    </w:p>
    <w:p w14:paraId="6D130AE4" w14:textId="0A0952AE" w:rsidR="00212D03" w:rsidRPr="00095768" w:rsidRDefault="00A32B9A" w:rsidP="00A32B9A">
      <w:pPr>
        <w:spacing w:line="360" w:lineRule="auto"/>
        <w:jc w:val="center"/>
        <w:rPr>
          <w:rFonts w:eastAsiaTheme="minorEastAsia"/>
          <w:b/>
          <w:bCs/>
          <w:color w:val="000000" w:themeColor="text1"/>
          <w:sz w:val="22"/>
          <w:szCs w:val="22"/>
        </w:rPr>
      </w:pPr>
      <w:del w:id="755" w:author="Chen Liao" w:date="2021-07-11T20:32:00Z">
        <w:r w:rsidRPr="00095768" w:rsidDel="00DE0385">
          <w:rPr>
            <w:noProof/>
          </w:rPr>
          <w:lastRenderedPageBreak/>
          <w:drawing>
            <wp:inline distT="0" distB="0" distL="0" distR="0" wp14:anchorId="7385B530" wp14:editId="5EE1D880">
              <wp:extent cx="5552440" cy="51866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52440" cy="5186680"/>
                      </a:xfrm>
                      <a:prstGeom prst="rect">
                        <a:avLst/>
                      </a:prstGeom>
                      <a:noFill/>
                      <a:ln>
                        <a:noFill/>
                      </a:ln>
                    </pic:spPr>
                  </pic:pic>
                </a:graphicData>
              </a:graphic>
            </wp:inline>
          </w:drawing>
        </w:r>
      </w:del>
      <w:ins w:id="756" w:author="Chen Liao" w:date="2021-07-11T20:37:00Z">
        <w:r w:rsidR="000E5339">
          <w:rPr>
            <w:rFonts w:eastAsiaTheme="minorEastAsia"/>
            <w:b/>
            <w:bCs/>
            <w:noProof/>
            <w:color w:val="000000" w:themeColor="text1"/>
            <w:sz w:val="22"/>
            <w:szCs w:val="22"/>
          </w:rPr>
          <w:drawing>
            <wp:inline distT="0" distB="0" distL="0" distR="0" wp14:anchorId="22B5926A" wp14:editId="0A3997F3">
              <wp:extent cx="5549900" cy="5219700"/>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49900" cy="5219700"/>
                      </a:xfrm>
                      <a:prstGeom prst="rect">
                        <a:avLst/>
                      </a:prstGeom>
                    </pic:spPr>
                  </pic:pic>
                </a:graphicData>
              </a:graphic>
            </wp:inline>
          </w:drawing>
        </w:r>
      </w:ins>
    </w:p>
    <w:p w14:paraId="0E95CF22" w14:textId="552E6384" w:rsidR="00212D03" w:rsidRPr="00254563" w:rsidRDefault="00212D03" w:rsidP="004071B6">
      <w:pPr>
        <w:spacing w:line="360" w:lineRule="auto"/>
        <w:jc w:val="both"/>
        <w:rPr>
          <w:rFonts w:eastAsiaTheme="minorEastAsia"/>
          <w:color w:val="000000" w:themeColor="text1"/>
          <w:sz w:val="22"/>
          <w:szCs w:val="22"/>
        </w:rPr>
      </w:pPr>
      <w:r w:rsidRPr="00B72097">
        <w:rPr>
          <w:rFonts w:eastAsiaTheme="minorEastAsia"/>
          <w:b/>
          <w:bCs/>
          <w:color w:val="000000" w:themeColor="text1"/>
          <w:sz w:val="22"/>
          <w:szCs w:val="22"/>
        </w:rPr>
        <w:t>Figure 6.</w:t>
      </w:r>
      <w:r w:rsidR="00D95BC1" w:rsidRPr="00142E3F">
        <w:rPr>
          <w:rFonts w:eastAsiaTheme="minorEastAsia"/>
          <w:b/>
          <w:bCs/>
          <w:color w:val="000000" w:themeColor="text1"/>
          <w:sz w:val="22"/>
          <w:szCs w:val="22"/>
        </w:rPr>
        <w:t xml:space="preserve"> </w:t>
      </w:r>
      <w:del w:id="757" w:author="Chen Liao" w:date="2021-07-11T20:33:00Z">
        <w:r w:rsidR="00C060DB" w:rsidRPr="00380E2A" w:rsidDel="00835AB6">
          <w:rPr>
            <w:rFonts w:eastAsiaTheme="minorEastAsia"/>
            <w:b/>
            <w:bCs/>
            <w:color w:val="000000" w:themeColor="text1"/>
            <w:sz w:val="22"/>
            <w:szCs w:val="22"/>
          </w:rPr>
          <w:delText>Ana</w:delText>
        </w:r>
        <w:r w:rsidR="00C060DB" w:rsidRPr="00A129C6" w:rsidDel="00835AB6">
          <w:rPr>
            <w:rFonts w:eastAsiaTheme="minorEastAsia"/>
            <w:b/>
            <w:bCs/>
            <w:color w:val="000000" w:themeColor="text1"/>
            <w:sz w:val="22"/>
            <w:szCs w:val="22"/>
          </w:rPr>
          <w:delText>lysis of r</w:delText>
        </w:r>
      </w:del>
      <w:ins w:id="758" w:author="Chen Liao" w:date="2021-07-11T20:33:00Z">
        <w:r w:rsidR="00835AB6">
          <w:rPr>
            <w:rFonts w:eastAsiaTheme="minorEastAsia"/>
            <w:b/>
            <w:bCs/>
            <w:color w:val="000000" w:themeColor="text1"/>
            <w:sz w:val="22"/>
            <w:szCs w:val="22"/>
          </w:rPr>
          <w:t>R</w:t>
        </w:r>
      </w:ins>
      <w:r w:rsidRPr="00553533">
        <w:rPr>
          <w:rFonts w:eastAsiaTheme="minorEastAsia"/>
          <w:b/>
          <w:bCs/>
          <w:color w:val="000000" w:themeColor="text1"/>
          <w:sz w:val="22"/>
          <w:szCs w:val="22"/>
        </w:rPr>
        <w:t xml:space="preserve">esistant starch-induced </w:t>
      </w:r>
      <w:r w:rsidR="00D95BC1" w:rsidRPr="00F155CB">
        <w:rPr>
          <w:rFonts w:eastAsiaTheme="minorEastAsia"/>
          <w:b/>
          <w:bCs/>
          <w:color w:val="000000" w:themeColor="text1"/>
          <w:sz w:val="22"/>
          <w:szCs w:val="22"/>
        </w:rPr>
        <w:t xml:space="preserve">dynamical response </w:t>
      </w:r>
      <w:r w:rsidRPr="001D27C8">
        <w:rPr>
          <w:rFonts w:eastAsiaTheme="minorEastAsia"/>
          <w:b/>
          <w:bCs/>
          <w:color w:val="000000" w:themeColor="text1"/>
          <w:sz w:val="22"/>
          <w:szCs w:val="22"/>
        </w:rPr>
        <w:t xml:space="preserve">in </w:t>
      </w:r>
      <w:r w:rsidR="00D95BC1" w:rsidRPr="002C5DB1">
        <w:rPr>
          <w:rFonts w:eastAsiaTheme="minorEastAsia"/>
          <w:b/>
          <w:bCs/>
          <w:color w:val="000000" w:themeColor="text1"/>
          <w:sz w:val="22"/>
          <w:szCs w:val="22"/>
        </w:rPr>
        <w:t xml:space="preserve">murine </w:t>
      </w:r>
      <w:r w:rsidRPr="00B150BE">
        <w:rPr>
          <w:rFonts w:eastAsiaTheme="minorEastAsia"/>
          <w:b/>
          <w:bCs/>
          <w:color w:val="000000" w:themeColor="text1"/>
          <w:sz w:val="22"/>
          <w:szCs w:val="22"/>
        </w:rPr>
        <w:t xml:space="preserve">gut microbiota. A-C. </w:t>
      </w:r>
      <w:r w:rsidRPr="00B6149A">
        <w:rPr>
          <w:rFonts w:eastAsiaTheme="minorEastAsia"/>
          <w:color w:val="000000" w:themeColor="text1"/>
          <w:sz w:val="22"/>
          <w:szCs w:val="22"/>
        </w:rPr>
        <w:t xml:space="preserve">Dynamical responses of bacterial load (A), gut microbiota composition (B), and SCFAs concentration (C) following resistant starch intervention. </w:t>
      </w:r>
      <w:r w:rsidRPr="00C52D7C">
        <w:rPr>
          <w:rFonts w:eastAsiaTheme="minorEastAsia"/>
          <w:b/>
          <w:bCs/>
          <w:color w:val="000000" w:themeColor="text1"/>
          <w:sz w:val="22"/>
          <w:szCs w:val="22"/>
        </w:rPr>
        <w:t>D</w:t>
      </w:r>
      <w:r w:rsidRPr="00254563">
        <w:rPr>
          <w:rFonts w:eastAsiaTheme="minorEastAsia"/>
          <w:color w:val="000000" w:themeColor="text1"/>
          <w:sz w:val="22"/>
          <w:szCs w:val="22"/>
        </w:rPr>
        <w:t>.</w:t>
      </w:r>
      <w:r w:rsidRPr="00254563">
        <w:rPr>
          <w:rFonts w:eastAsiaTheme="minorEastAsia"/>
          <w:b/>
          <w:bCs/>
          <w:color w:val="000000" w:themeColor="text1"/>
          <w:sz w:val="22"/>
          <w:szCs w:val="22"/>
        </w:rPr>
        <w:t xml:space="preserve"> </w:t>
      </w:r>
      <w:r w:rsidRPr="00254563">
        <w:rPr>
          <w:rFonts w:eastAsiaTheme="minorEastAsia"/>
          <w:color w:val="000000" w:themeColor="text1"/>
          <w:sz w:val="22"/>
          <w:szCs w:val="22"/>
        </w:rPr>
        <w:t>Dynamics of two putative resistant starch degraders.</w:t>
      </w:r>
      <m:oMath>
        <m:r>
          <w:rPr>
            <w:rFonts w:ascii="Cambria Math" w:hAnsi="Cambria Math"/>
            <w:color w:val="000000" w:themeColor="text1"/>
            <w:sz w:val="22"/>
            <w:szCs w:val="22"/>
          </w:rPr>
          <m:t xml:space="preserve"> ϵ</m:t>
        </m:r>
      </m:oMath>
      <w:r w:rsidRPr="00254563">
        <w:rPr>
          <w:rFonts w:eastAsiaTheme="minorEastAsia"/>
          <w:color w:val="000000" w:themeColor="text1"/>
          <w:sz w:val="22"/>
          <w:szCs w:val="22"/>
        </w:rPr>
        <w:t xml:space="preserve"> represents the growth impact of resistant starch and its posterior distributions are shown for each degrader. CI: credible interval. </w:t>
      </w:r>
      <w:r w:rsidRPr="00254563">
        <w:rPr>
          <w:rFonts w:eastAsiaTheme="minorEastAsia"/>
          <w:b/>
          <w:bCs/>
          <w:color w:val="000000" w:themeColor="text1"/>
          <w:sz w:val="22"/>
          <w:szCs w:val="22"/>
        </w:rPr>
        <w:t>E</w:t>
      </w:r>
      <w:r w:rsidRPr="00254563">
        <w:rPr>
          <w:rFonts w:eastAsiaTheme="minorEastAsia"/>
          <w:color w:val="000000" w:themeColor="text1"/>
          <w:sz w:val="22"/>
          <w:szCs w:val="22"/>
        </w:rPr>
        <w:t xml:space="preserve">. Ecological interactions between the two degraders. </w:t>
      </w:r>
      <w:r w:rsidRPr="00254563">
        <w:rPr>
          <w:rFonts w:eastAsia="SimSun"/>
          <w:color w:val="000000" w:themeColor="text1"/>
          <w:sz w:val="22"/>
          <w:szCs w:val="22"/>
        </w:rPr>
        <w:t xml:space="preserve">The arrow thickness is proportional to the posterior mean of the corresponding interaction coefficient. </w:t>
      </w:r>
      <w:r w:rsidRPr="00254563">
        <w:rPr>
          <w:rFonts w:eastAsiaTheme="minorEastAsia"/>
          <w:b/>
          <w:bCs/>
          <w:color w:val="000000" w:themeColor="text1"/>
          <w:sz w:val="22"/>
          <w:szCs w:val="22"/>
        </w:rPr>
        <w:t>F</w:t>
      </w:r>
      <w:r w:rsidRPr="00254563">
        <w:rPr>
          <w:rFonts w:eastAsiaTheme="minorEastAsia"/>
          <w:color w:val="000000" w:themeColor="text1"/>
          <w:sz w:val="22"/>
          <w:szCs w:val="22"/>
        </w:rPr>
        <w:t xml:space="preserve">. Mean baseline abundances of the two degraders. </w:t>
      </w:r>
      <w:r w:rsidRPr="00254563">
        <w:rPr>
          <w:rFonts w:eastAsiaTheme="minorEastAsia"/>
          <w:b/>
          <w:bCs/>
          <w:color w:val="000000" w:themeColor="text1"/>
          <w:sz w:val="22"/>
          <w:szCs w:val="22"/>
        </w:rPr>
        <w:t>G</w:t>
      </w:r>
      <w:r w:rsidRPr="00254563">
        <w:rPr>
          <w:rFonts w:eastAsiaTheme="minorEastAsia"/>
          <w:color w:val="000000" w:themeColor="text1"/>
          <w:sz w:val="22"/>
          <w:szCs w:val="22"/>
        </w:rPr>
        <w:t xml:space="preserve">. </w:t>
      </w:r>
      <w:r w:rsidRPr="00254563">
        <w:rPr>
          <w:rFonts w:eastAsia="SimSun"/>
          <w:color w:val="000000" w:themeColor="text1"/>
          <w:sz w:val="22"/>
          <w:szCs w:val="22"/>
        </w:rPr>
        <w:t xml:space="preserve">Ecological group dynamics of primary </w:t>
      </w:r>
      <w:r w:rsidR="009F2065" w:rsidRPr="00254563">
        <w:rPr>
          <w:rFonts w:eastAsia="SimSun"/>
          <w:color w:val="000000" w:themeColor="text1"/>
          <w:sz w:val="22"/>
          <w:szCs w:val="22"/>
        </w:rPr>
        <w:t xml:space="preserve">degraders </w:t>
      </w:r>
      <w:proofErr w:type="spellStart"/>
      <w:ins w:id="759" w:author="Chen Liao" w:date="2021-07-11T20:34:00Z">
        <w:r w:rsidR="00311A99">
          <w:rPr>
            <w:rFonts w:eastAsia="SimSun"/>
            <w:color w:val="000000" w:themeColor="text1"/>
            <w:sz w:val="22"/>
            <w:szCs w:val="22"/>
          </w:rPr>
          <w:t>and</w:t>
        </w:r>
        <w:proofErr w:type="spellEnd"/>
        <w:r w:rsidR="00311A99">
          <w:rPr>
            <w:rFonts w:eastAsia="SimSun"/>
            <w:color w:val="000000" w:themeColor="text1"/>
            <w:sz w:val="22"/>
            <w:szCs w:val="22"/>
          </w:rPr>
          <w:t xml:space="preserve"> </w:t>
        </w:r>
        <w:r w:rsidR="00311A99" w:rsidRPr="00254563">
          <w:rPr>
            <w:rFonts w:eastAsia="SimSun"/>
            <w:color w:val="000000" w:themeColor="text1"/>
            <w:sz w:val="22"/>
            <w:szCs w:val="22"/>
          </w:rPr>
          <w:t xml:space="preserve">generic responders </w:t>
        </w:r>
      </w:ins>
      <w:r w:rsidR="009F2065" w:rsidRPr="00254563">
        <w:rPr>
          <w:rFonts w:eastAsia="SimSun"/>
          <w:color w:val="000000" w:themeColor="text1"/>
          <w:sz w:val="22"/>
          <w:szCs w:val="22"/>
        </w:rPr>
        <w:t xml:space="preserve">of </w:t>
      </w:r>
      <w:r w:rsidRPr="00254563">
        <w:rPr>
          <w:rFonts w:eastAsia="SimSun"/>
          <w:color w:val="000000" w:themeColor="text1"/>
          <w:sz w:val="22"/>
          <w:szCs w:val="22"/>
        </w:rPr>
        <w:t>resistant starch</w:t>
      </w:r>
      <w:del w:id="760" w:author="Chen Liao" w:date="2021-07-11T20:34:00Z">
        <w:r w:rsidRPr="00254563" w:rsidDel="00311A99">
          <w:rPr>
            <w:rFonts w:eastAsia="SimSun"/>
            <w:color w:val="000000" w:themeColor="text1"/>
            <w:sz w:val="22"/>
            <w:szCs w:val="22"/>
          </w:rPr>
          <w:delText xml:space="preserve">, </w:delText>
        </w:r>
      </w:del>
      <w:ins w:id="761" w:author="Chen Liao" w:date="2021-07-11T20:34:00Z">
        <w:r w:rsidR="00311A99">
          <w:rPr>
            <w:rFonts w:eastAsia="SimSun"/>
            <w:color w:val="000000" w:themeColor="text1"/>
            <w:sz w:val="22"/>
            <w:szCs w:val="22"/>
          </w:rPr>
          <w:t xml:space="preserve"> as well as the </w:t>
        </w:r>
      </w:ins>
      <w:del w:id="762" w:author="Chen Liao" w:date="2021-07-11T20:34:00Z">
        <w:r w:rsidRPr="00254563" w:rsidDel="00311A99">
          <w:rPr>
            <w:rFonts w:eastAsia="SimSun"/>
            <w:color w:val="000000" w:themeColor="text1"/>
            <w:sz w:val="22"/>
            <w:szCs w:val="22"/>
          </w:rPr>
          <w:delText xml:space="preserve">generic responders (resistant starch responders excluding the two degraders), and </w:delText>
        </w:r>
      </w:del>
      <w:r w:rsidRPr="00254563">
        <w:rPr>
          <w:rFonts w:eastAsia="SimSun"/>
          <w:color w:val="000000" w:themeColor="text1"/>
          <w:sz w:val="22"/>
          <w:szCs w:val="22"/>
        </w:rPr>
        <w:t xml:space="preserve">non-responders. </w:t>
      </w:r>
      <w:r w:rsidRPr="00254563">
        <w:rPr>
          <w:rFonts w:eastAsia="SimSun"/>
          <w:b/>
          <w:bCs/>
          <w:color w:val="000000" w:themeColor="text1"/>
          <w:sz w:val="22"/>
          <w:szCs w:val="22"/>
        </w:rPr>
        <w:t>H</w:t>
      </w:r>
      <w:r w:rsidRPr="00254563">
        <w:rPr>
          <w:rFonts w:eastAsia="SimSun"/>
          <w:color w:val="000000" w:themeColor="text1"/>
          <w:sz w:val="22"/>
          <w:szCs w:val="22"/>
        </w:rPr>
        <w:t xml:space="preserve">. Correlations among baseline </w:t>
      </w:r>
      <w:r w:rsidRPr="00254563">
        <w:rPr>
          <w:rFonts w:eastAsiaTheme="minorEastAsia"/>
          <w:color w:val="000000" w:themeColor="text1"/>
          <w:sz w:val="22"/>
          <w:szCs w:val="22"/>
        </w:rPr>
        <w:t xml:space="preserve">abundance of </w:t>
      </w:r>
      <w:del w:id="763" w:author="Chen Liao" w:date="2021-07-11T20:34:00Z">
        <w:r w:rsidRPr="00254563" w:rsidDel="00493A2D">
          <w:rPr>
            <w:rFonts w:eastAsiaTheme="minorEastAsia"/>
            <w:i/>
            <w:iCs/>
            <w:color w:val="000000" w:themeColor="text1"/>
            <w:sz w:val="22"/>
            <w:szCs w:val="22"/>
          </w:rPr>
          <w:delText xml:space="preserve">un. </w:delText>
        </w:r>
      </w:del>
      <w:proofErr w:type="spellStart"/>
      <w:r w:rsidRPr="00254563">
        <w:rPr>
          <w:rFonts w:eastAsiaTheme="minorEastAsia"/>
          <w:i/>
          <w:iCs/>
          <w:color w:val="000000" w:themeColor="text1"/>
          <w:sz w:val="22"/>
          <w:szCs w:val="22"/>
        </w:rPr>
        <w:t>Muribaculaceae</w:t>
      </w:r>
      <w:proofErr w:type="spellEnd"/>
      <w:r w:rsidRPr="00254563">
        <w:rPr>
          <w:rFonts w:eastAsiaTheme="minorEastAsia"/>
          <w:color w:val="000000" w:themeColor="text1"/>
          <w:sz w:val="22"/>
          <w:szCs w:val="22"/>
        </w:rPr>
        <w:t xml:space="preserve">, bacterial load and propionate concentration. The </w:t>
      </w:r>
      <w:r w:rsidR="009F2065" w:rsidRPr="00254563">
        <w:rPr>
          <w:rFonts w:eastAsiaTheme="minorEastAsia"/>
          <w:color w:val="000000" w:themeColor="text1"/>
          <w:sz w:val="22"/>
          <w:szCs w:val="22"/>
        </w:rPr>
        <w:t>time-</w:t>
      </w:r>
      <w:r w:rsidRPr="00254563">
        <w:rPr>
          <w:rFonts w:eastAsiaTheme="minorEastAsia"/>
          <w:color w:val="000000" w:themeColor="text1"/>
          <w:sz w:val="22"/>
          <w:szCs w:val="22"/>
        </w:rPr>
        <w:t xml:space="preserve">averaged responses were calculated </w:t>
      </w:r>
      <w:r w:rsidR="009F2065" w:rsidRPr="00254563">
        <w:rPr>
          <w:rFonts w:eastAsiaTheme="minorEastAsia"/>
          <w:color w:val="000000" w:themeColor="text1"/>
          <w:sz w:val="22"/>
          <w:szCs w:val="22"/>
        </w:rPr>
        <w:t>by dividing</w:t>
      </w:r>
      <w:r w:rsidRPr="00254563">
        <w:rPr>
          <w:rFonts w:eastAsiaTheme="minorEastAsia"/>
          <w:color w:val="000000" w:themeColor="text1"/>
          <w:sz w:val="22"/>
          <w:szCs w:val="22"/>
        </w:rPr>
        <w:t xml:space="preserve"> the area under the curve </w:t>
      </w:r>
      <w:r w:rsidR="009F2065" w:rsidRPr="00254563">
        <w:rPr>
          <w:rFonts w:eastAsiaTheme="minorEastAsia"/>
          <w:color w:val="000000" w:themeColor="text1"/>
          <w:sz w:val="22"/>
          <w:szCs w:val="22"/>
        </w:rPr>
        <w:t>by</w:t>
      </w:r>
      <w:r w:rsidRPr="00254563">
        <w:rPr>
          <w:rFonts w:eastAsiaTheme="minorEastAsia"/>
          <w:color w:val="000000" w:themeColor="text1"/>
          <w:sz w:val="22"/>
          <w:szCs w:val="22"/>
        </w:rPr>
        <w:t xml:space="preserve"> the </w:t>
      </w:r>
      <w:r w:rsidR="009F2065" w:rsidRPr="00254563">
        <w:rPr>
          <w:rFonts w:eastAsiaTheme="minorEastAsia"/>
          <w:color w:val="000000" w:themeColor="text1"/>
          <w:sz w:val="22"/>
          <w:szCs w:val="22"/>
        </w:rPr>
        <w:t xml:space="preserve">duration </w:t>
      </w:r>
      <w:r w:rsidRPr="00254563">
        <w:rPr>
          <w:rFonts w:eastAsiaTheme="minorEastAsia"/>
          <w:color w:val="000000" w:themeColor="text1"/>
          <w:sz w:val="22"/>
          <w:szCs w:val="22"/>
        </w:rPr>
        <w:t xml:space="preserve">of observation. Dashed lines: </w:t>
      </w:r>
      <w:proofErr w:type="spellStart"/>
      <w:r w:rsidRPr="00254563">
        <w:rPr>
          <w:rFonts w:eastAsiaTheme="minorEastAsia"/>
          <w:color w:val="000000" w:themeColor="text1"/>
          <w:sz w:val="22"/>
          <w:szCs w:val="22"/>
        </w:rPr>
        <w:t>Lowess</w:t>
      </w:r>
      <w:proofErr w:type="spellEnd"/>
      <w:r w:rsidRPr="00254563">
        <w:rPr>
          <w:rFonts w:eastAsiaTheme="minorEastAsia"/>
          <w:color w:val="000000" w:themeColor="text1"/>
          <w:sz w:val="22"/>
          <w:szCs w:val="22"/>
        </w:rPr>
        <w:t xml:space="preserve"> regression. </w:t>
      </w:r>
      <w:r w:rsidRPr="00254563">
        <w:rPr>
          <w:rFonts w:eastAsiaTheme="minorEastAsia"/>
          <w:b/>
          <w:bCs/>
          <w:color w:val="000000" w:themeColor="text1"/>
          <w:sz w:val="22"/>
          <w:szCs w:val="22"/>
        </w:rPr>
        <w:t>I</w:t>
      </w:r>
      <w:r w:rsidRPr="00254563">
        <w:rPr>
          <w:rFonts w:eastAsiaTheme="minorEastAsia"/>
          <w:color w:val="000000" w:themeColor="text1"/>
          <w:sz w:val="22"/>
          <w:szCs w:val="22"/>
        </w:rPr>
        <w:t xml:space="preserve">. Prediction of SCFAs concentration from gut microbiota </w:t>
      </w:r>
      <w:proofErr w:type="spellStart"/>
      <w:r w:rsidRPr="00254563">
        <w:rPr>
          <w:rFonts w:eastAsiaTheme="minorEastAsia"/>
          <w:color w:val="000000" w:themeColor="text1"/>
          <w:sz w:val="22"/>
          <w:szCs w:val="22"/>
        </w:rPr>
        <w:t>compsotion</w:t>
      </w:r>
      <w:proofErr w:type="spellEnd"/>
      <w:r w:rsidRPr="00254563">
        <w:rPr>
          <w:rFonts w:eastAsiaTheme="minorEastAsia"/>
          <w:color w:val="000000" w:themeColor="text1"/>
          <w:sz w:val="22"/>
          <w:szCs w:val="22"/>
        </w:rPr>
        <w:t xml:space="preserve"> using a random forest regression model. “Interpolation” and “extrapolation” are two strategies of splitting all data into the training and test sets (</w:t>
      </w:r>
      <w:del w:id="764" w:author="Chen Liao" w:date="2021-07-11T20:35:00Z">
        <w:r w:rsidRPr="00254563" w:rsidDel="00493A2D">
          <w:rPr>
            <w:rFonts w:eastAsiaTheme="minorEastAsia"/>
            <w:color w:val="000000" w:themeColor="text1"/>
            <w:sz w:val="22"/>
            <w:szCs w:val="22"/>
          </w:rPr>
          <w:delText xml:space="preserve">see </w:delText>
        </w:r>
      </w:del>
      <w:ins w:id="765" w:author="Chen Liao" w:date="2021-07-11T20:35:00Z">
        <w:r w:rsidR="00493A2D">
          <w:rPr>
            <w:rFonts w:eastAsiaTheme="minorEastAsia"/>
            <w:color w:val="000000" w:themeColor="text1"/>
            <w:sz w:val="22"/>
            <w:szCs w:val="22"/>
          </w:rPr>
          <w:t>the same as</w:t>
        </w:r>
        <w:r w:rsidR="00493A2D" w:rsidRPr="00254563">
          <w:rPr>
            <w:rFonts w:eastAsiaTheme="minorEastAsia"/>
            <w:color w:val="000000" w:themeColor="text1"/>
            <w:sz w:val="22"/>
            <w:szCs w:val="22"/>
          </w:rPr>
          <w:t xml:space="preserve"> </w:t>
        </w:r>
      </w:ins>
      <w:r w:rsidRPr="00493A2D">
        <w:rPr>
          <w:rFonts w:eastAsiaTheme="minorEastAsia"/>
          <w:b/>
          <w:bCs/>
          <w:color w:val="000000" w:themeColor="text1"/>
          <w:sz w:val="22"/>
          <w:szCs w:val="22"/>
          <w:rPrChange w:id="766" w:author="Chen Liao" w:date="2021-07-11T20:34:00Z">
            <w:rPr>
              <w:rFonts w:eastAsiaTheme="minorEastAsia"/>
              <w:color w:val="000000" w:themeColor="text1"/>
              <w:sz w:val="22"/>
              <w:szCs w:val="22"/>
            </w:rPr>
          </w:rPrChange>
        </w:rPr>
        <w:t>Fig. 5B</w:t>
      </w:r>
      <w:del w:id="767" w:author="Chen Liao" w:date="2021-07-11T20:35:00Z">
        <w:r w:rsidRPr="00254563" w:rsidDel="00493A2D">
          <w:rPr>
            <w:rFonts w:eastAsiaTheme="minorEastAsia"/>
            <w:color w:val="000000" w:themeColor="text1"/>
            <w:sz w:val="22"/>
            <w:szCs w:val="22"/>
          </w:rPr>
          <w:delText xml:space="preserve"> for details</w:delText>
        </w:r>
      </w:del>
      <w:r w:rsidRPr="00254563">
        <w:rPr>
          <w:rFonts w:eastAsiaTheme="minorEastAsia"/>
          <w:color w:val="000000" w:themeColor="text1"/>
          <w:sz w:val="22"/>
          <w:szCs w:val="22"/>
        </w:rPr>
        <w:t xml:space="preserve">). </w:t>
      </w:r>
      <w:del w:id="768" w:author="Chen Liao" w:date="2021-07-11T20:35:00Z">
        <w:r w:rsidRPr="00254563" w:rsidDel="000F771A">
          <w:rPr>
            <w:rFonts w:eastAsiaTheme="minorEastAsia"/>
            <w:color w:val="000000" w:themeColor="text1"/>
            <w:sz w:val="22"/>
            <w:szCs w:val="22"/>
          </w:rPr>
          <w:lastRenderedPageBreak/>
          <w:delText xml:space="preserve">In all panels, Beijing (BJ), Guangdong (GD), Hunan (HN), Shanghai (SH) are four mice vendors. </w:delText>
        </w:r>
      </w:del>
      <w:r w:rsidRPr="00254563">
        <w:rPr>
          <w:rFonts w:eastAsiaTheme="minorEastAsia"/>
          <w:color w:val="000000" w:themeColor="text1"/>
          <w:sz w:val="22"/>
          <w:szCs w:val="22"/>
        </w:rPr>
        <w:t>Lines (panels A,D,G) or height of stacked bands represent mean values across mice from the same vendor</w:t>
      </w:r>
      <w:ins w:id="769" w:author="Chen Liao" w:date="2021-07-11T20:35:00Z">
        <w:r w:rsidR="002967AC">
          <w:rPr>
            <w:rFonts w:eastAsiaTheme="minorEastAsia"/>
            <w:color w:val="000000" w:themeColor="text1"/>
            <w:sz w:val="22"/>
            <w:szCs w:val="22"/>
          </w:rPr>
          <w:t xml:space="preserve"> (n=5 for all vendors).</w:t>
        </w:r>
      </w:ins>
      <w:r w:rsidRPr="00254563">
        <w:rPr>
          <w:rFonts w:eastAsiaTheme="minorEastAsia"/>
          <w:color w:val="000000" w:themeColor="text1"/>
          <w:sz w:val="22"/>
          <w:szCs w:val="22"/>
        </w:rPr>
        <w:t xml:space="preserve"> </w:t>
      </w:r>
      <w:ins w:id="770" w:author="Chen Liao" w:date="2021-07-11T20:35:00Z">
        <w:r w:rsidR="002967AC">
          <w:rPr>
            <w:rFonts w:eastAsiaTheme="minorEastAsia"/>
            <w:color w:val="000000" w:themeColor="text1"/>
            <w:sz w:val="22"/>
            <w:szCs w:val="22"/>
          </w:rPr>
          <w:t>S</w:t>
        </w:r>
      </w:ins>
      <w:del w:id="771" w:author="Chen Liao" w:date="2021-07-11T20:35:00Z">
        <w:r w:rsidRPr="00254563" w:rsidDel="002967AC">
          <w:rPr>
            <w:rFonts w:eastAsiaTheme="minorEastAsia"/>
            <w:color w:val="000000" w:themeColor="text1"/>
            <w:sz w:val="22"/>
            <w:szCs w:val="22"/>
          </w:rPr>
          <w:delText>and s</w:delText>
        </w:r>
      </w:del>
      <w:r w:rsidRPr="00254563">
        <w:rPr>
          <w:rFonts w:eastAsiaTheme="minorEastAsia"/>
          <w:color w:val="000000" w:themeColor="text1"/>
          <w:sz w:val="22"/>
          <w:szCs w:val="22"/>
        </w:rPr>
        <w:t>hading areas (panels A,D,G) represent the standard error of the mean.</w:t>
      </w:r>
      <w:del w:id="772" w:author="Chen Liao" w:date="2021-07-11T20:35:00Z">
        <w:r w:rsidRPr="00254563" w:rsidDel="00D17B1A">
          <w:rPr>
            <w:rFonts w:eastAsiaTheme="minorEastAsia"/>
            <w:color w:val="000000" w:themeColor="text1"/>
            <w:sz w:val="22"/>
            <w:szCs w:val="22"/>
          </w:rPr>
          <w:delText xml:space="preserve"> Un.: unclassified/uncultured.</w:delText>
        </w:r>
      </w:del>
    </w:p>
    <w:p w14:paraId="1CCE8325" w14:textId="3989F17E" w:rsidR="00212D03" w:rsidRPr="00254563" w:rsidRDefault="00212D03" w:rsidP="004071B6">
      <w:pPr>
        <w:spacing w:line="360" w:lineRule="auto"/>
        <w:rPr>
          <w:rFonts w:eastAsiaTheme="minorEastAsia"/>
          <w:b/>
          <w:bCs/>
          <w:color w:val="000000" w:themeColor="text1"/>
          <w:shd w:val="clear" w:color="auto" w:fill="FFFFFF"/>
        </w:rPr>
      </w:pPr>
    </w:p>
    <w:p w14:paraId="7C023A73" w14:textId="7C893925" w:rsidR="00212D03" w:rsidRPr="00254563" w:rsidRDefault="00212D03" w:rsidP="004071B6">
      <w:pPr>
        <w:spacing w:line="360" w:lineRule="auto"/>
        <w:rPr>
          <w:rFonts w:eastAsiaTheme="minorEastAsia"/>
          <w:b/>
          <w:bCs/>
          <w:color w:val="000000" w:themeColor="text1"/>
          <w:shd w:val="clear" w:color="auto" w:fill="FFFFFF"/>
        </w:rPr>
      </w:pPr>
    </w:p>
    <w:p w14:paraId="00A4E1DD" w14:textId="77777777" w:rsidR="00C9015A" w:rsidRPr="00254563" w:rsidRDefault="00C9015A" w:rsidP="004071B6">
      <w:pPr>
        <w:spacing w:line="360" w:lineRule="auto"/>
        <w:rPr>
          <w:b/>
          <w:bCs/>
          <w:color w:val="000000" w:themeColor="text1"/>
          <w:shd w:val="clear" w:color="auto" w:fill="FFFFFF"/>
        </w:rPr>
      </w:pPr>
      <w:r w:rsidRPr="00254563">
        <w:rPr>
          <w:b/>
          <w:bCs/>
          <w:color w:val="000000" w:themeColor="text1"/>
          <w:shd w:val="clear" w:color="auto" w:fill="FFFFFF"/>
        </w:rPr>
        <w:br w:type="page"/>
      </w:r>
    </w:p>
    <w:p w14:paraId="39184BA7" w14:textId="7C0C5850" w:rsidR="00E41A28" w:rsidRPr="00254563" w:rsidRDefault="006B2B11" w:rsidP="004071B6">
      <w:pPr>
        <w:spacing w:line="360" w:lineRule="auto"/>
        <w:jc w:val="both"/>
        <w:rPr>
          <w:rFonts w:eastAsiaTheme="minorEastAsia"/>
          <w:b/>
          <w:bCs/>
          <w:color w:val="000000" w:themeColor="text1"/>
          <w:shd w:val="clear" w:color="auto" w:fill="FFFFFF"/>
        </w:rPr>
      </w:pPr>
      <w:r w:rsidRPr="00254563">
        <w:rPr>
          <w:b/>
          <w:bCs/>
          <w:color w:val="000000" w:themeColor="text1"/>
          <w:shd w:val="clear" w:color="auto" w:fill="FFFFFF"/>
        </w:rPr>
        <w:lastRenderedPageBreak/>
        <w:t>Methods</w:t>
      </w:r>
    </w:p>
    <w:p w14:paraId="7480C408" w14:textId="16B00A59" w:rsidR="006B2B11" w:rsidRPr="00254563" w:rsidRDefault="006B2B11" w:rsidP="004071B6">
      <w:pPr>
        <w:spacing w:line="360" w:lineRule="auto"/>
        <w:jc w:val="both"/>
        <w:rPr>
          <w:color w:val="000000" w:themeColor="text1"/>
          <w:sz w:val="22"/>
          <w:szCs w:val="22"/>
          <w:shd w:val="clear" w:color="auto" w:fill="FFFFFF"/>
        </w:rPr>
      </w:pPr>
      <w:r w:rsidRPr="00254563">
        <w:rPr>
          <w:b/>
          <w:bCs/>
          <w:color w:val="000000" w:themeColor="text1"/>
          <w:sz w:val="22"/>
          <w:szCs w:val="22"/>
          <w:shd w:val="clear" w:color="auto" w:fill="FFFFFF"/>
        </w:rPr>
        <w:t>Animal experiment</w:t>
      </w:r>
      <w:r w:rsidR="00912FAD" w:rsidRPr="00254563">
        <w:rPr>
          <w:b/>
          <w:bCs/>
          <w:color w:val="000000" w:themeColor="text1"/>
          <w:sz w:val="22"/>
          <w:szCs w:val="22"/>
          <w:shd w:val="clear" w:color="auto" w:fill="FFFFFF"/>
        </w:rPr>
        <w:t>s</w:t>
      </w:r>
      <w:r w:rsidR="00A61398" w:rsidRPr="00254563">
        <w:rPr>
          <w:b/>
          <w:bCs/>
          <w:color w:val="000000" w:themeColor="text1"/>
          <w:sz w:val="22"/>
          <w:szCs w:val="22"/>
          <w:shd w:val="clear" w:color="auto" w:fill="FFFFFF"/>
        </w:rPr>
        <w:t>.</w:t>
      </w:r>
      <w:r w:rsidR="00A61398" w:rsidRPr="00254563">
        <w:rPr>
          <w:color w:val="000000" w:themeColor="text1"/>
          <w:sz w:val="22"/>
          <w:szCs w:val="22"/>
          <w:shd w:val="clear" w:color="auto" w:fill="FFFFFF"/>
        </w:rPr>
        <w:t xml:space="preserve"> </w:t>
      </w:r>
      <w:r w:rsidRPr="00254563">
        <w:rPr>
          <w:color w:val="000000" w:themeColor="text1"/>
          <w:sz w:val="22"/>
          <w:szCs w:val="22"/>
          <w:shd w:val="clear" w:color="auto" w:fill="FFFFFF"/>
        </w:rPr>
        <w:t xml:space="preserve">Specific-pathogen-free (SPF) female C57BL/6J mice were obtained at 6 weeks of age from </w:t>
      </w:r>
      <w:r w:rsidR="00651633" w:rsidRPr="00254563">
        <w:rPr>
          <w:color w:val="000000" w:themeColor="text1"/>
          <w:sz w:val="22"/>
          <w:szCs w:val="22"/>
          <w:shd w:val="clear" w:color="auto" w:fill="FFFFFF"/>
        </w:rPr>
        <w:t xml:space="preserve">four different vendors, including </w:t>
      </w:r>
      <w:r w:rsidRPr="00254563">
        <w:rPr>
          <w:color w:val="000000" w:themeColor="text1"/>
          <w:sz w:val="22"/>
          <w:szCs w:val="22"/>
          <w:shd w:val="clear" w:color="auto" w:fill="FFFFFF"/>
        </w:rPr>
        <w:t xml:space="preserve">Beijing (A Charles River Company, Beijing, China), Hunan (Hunan </w:t>
      </w:r>
      <w:proofErr w:type="spellStart"/>
      <w:r w:rsidRPr="00254563">
        <w:rPr>
          <w:color w:val="000000" w:themeColor="text1"/>
          <w:sz w:val="22"/>
          <w:szCs w:val="22"/>
          <w:shd w:val="clear" w:color="auto" w:fill="FFFFFF"/>
        </w:rPr>
        <w:t>Slac</w:t>
      </w:r>
      <w:proofErr w:type="spellEnd"/>
      <w:r w:rsidRPr="00254563">
        <w:rPr>
          <w:color w:val="000000" w:themeColor="text1"/>
          <w:sz w:val="22"/>
          <w:szCs w:val="22"/>
          <w:shd w:val="clear" w:color="auto" w:fill="FFFFFF"/>
        </w:rPr>
        <w:t xml:space="preserve"> </w:t>
      </w:r>
      <w:proofErr w:type="spellStart"/>
      <w:r w:rsidRPr="00254563">
        <w:rPr>
          <w:color w:val="000000" w:themeColor="text1"/>
          <w:sz w:val="22"/>
          <w:szCs w:val="22"/>
          <w:shd w:val="clear" w:color="auto" w:fill="FFFFFF"/>
        </w:rPr>
        <w:t>Jingda</w:t>
      </w:r>
      <w:proofErr w:type="spellEnd"/>
      <w:r w:rsidRPr="00254563">
        <w:rPr>
          <w:color w:val="000000" w:themeColor="text1"/>
          <w:sz w:val="22"/>
          <w:szCs w:val="22"/>
          <w:shd w:val="clear" w:color="auto" w:fill="FFFFFF"/>
        </w:rPr>
        <w:t xml:space="preserve"> Laboratory Animal Company, Ltd., Changsha, China), Guangdong (Guangdong Medical Laboratory Animal Center, Foshan, China))</w:t>
      </w:r>
      <w:r w:rsidR="00651633" w:rsidRPr="00254563">
        <w:rPr>
          <w:color w:val="000000" w:themeColor="text1"/>
          <w:sz w:val="22"/>
          <w:szCs w:val="22"/>
          <w:shd w:val="clear" w:color="auto" w:fill="FFFFFF"/>
        </w:rPr>
        <w:t xml:space="preserve"> and</w:t>
      </w:r>
      <w:r w:rsidRPr="00254563">
        <w:rPr>
          <w:color w:val="000000" w:themeColor="text1"/>
          <w:sz w:val="22"/>
          <w:szCs w:val="22"/>
          <w:shd w:val="clear" w:color="auto" w:fill="FFFFFF"/>
        </w:rPr>
        <w:t xml:space="preserve"> Shanghai</w:t>
      </w:r>
      <w:r w:rsidRPr="00254563">
        <w:rPr>
          <w:color w:val="000000" w:themeColor="text1"/>
          <w:sz w:val="22"/>
          <w:szCs w:val="22"/>
        </w:rPr>
        <w:t xml:space="preserve"> </w:t>
      </w:r>
      <w:r w:rsidRPr="00254563">
        <w:rPr>
          <w:color w:val="000000" w:themeColor="text1"/>
          <w:sz w:val="22"/>
          <w:szCs w:val="22"/>
          <w:shd w:val="clear" w:color="auto" w:fill="FFFFFF"/>
        </w:rPr>
        <w:t xml:space="preserve">(SLAC Laboratory Animal Co., Ltd., Shanghai, China). Mice were maintained </w:t>
      </w:r>
      <w:r w:rsidR="00651633" w:rsidRPr="00254563">
        <w:rPr>
          <w:color w:val="000000" w:themeColor="text1"/>
          <w:sz w:val="22"/>
          <w:szCs w:val="22"/>
          <w:shd w:val="clear" w:color="auto" w:fill="FFFFFF"/>
        </w:rPr>
        <w:t>in</w:t>
      </w:r>
      <w:r w:rsidRPr="00254563">
        <w:rPr>
          <w:color w:val="000000" w:themeColor="text1"/>
          <w:sz w:val="22"/>
          <w:szCs w:val="22"/>
          <w:shd w:val="clear" w:color="auto" w:fill="FFFFFF"/>
        </w:rPr>
        <w:t xml:space="preserve"> 12-h light/dark cycle and allowed ad libitum access to food and water throughout the experiment. After acclimatizing to the diet and housing environment for 1 week, mice from each vendor were randomly separated into three groups: cellulose group</w:t>
      </w:r>
      <w:r w:rsidR="00651633" w:rsidRPr="00254563">
        <w:rPr>
          <w:color w:val="000000" w:themeColor="text1"/>
          <w:sz w:val="22"/>
          <w:szCs w:val="22"/>
          <w:shd w:val="clear" w:color="auto" w:fill="FFFFFF"/>
        </w:rPr>
        <w:t xml:space="preserve"> (n = 5)</w:t>
      </w:r>
      <w:r w:rsidRPr="00254563">
        <w:rPr>
          <w:color w:val="000000" w:themeColor="text1"/>
          <w:sz w:val="22"/>
          <w:szCs w:val="22"/>
          <w:shd w:val="clear" w:color="auto" w:fill="FFFFFF"/>
        </w:rPr>
        <w:t>, resistant starch group</w:t>
      </w:r>
      <w:r w:rsidR="00651633" w:rsidRPr="00254563">
        <w:rPr>
          <w:color w:val="000000" w:themeColor="text1"/>
          <w:sz w:val="22"/>
          <w:szCs w:val="22"/>
          <w:shd w:val="clear" w:color="auto" w:fill="FFFFFF"/>
        </w:rPr>
        <w:t xml:space="preserve"> (n = 5)</w:t>
      </w:r>
      <w:r w:rsidRPr="00254563">
        <w:rPr>
          <w:color w:val="000000" w:themeColor="text1"/>
          <w:sz w:val="22"/>
          <w:szCs w:val="22"/>
          <w:shd w:val="clear" w:color="auto" w:fill="FFFFFF"/>
        </w:rPr>
        <w:t xml:space="preserve">, and inulin group (n = 5). Composition of all diets including the source of dietary fibers </w:t>
      </w:r>
      <w:commentRangeStart w:id="773"/>
      <w:r w:rsidR="000B5A94" w:rsidRPr="00254563">
        <w:rPr>
          <w:color w:val="000000" w:themeColor="text1"/>
          <w:sz w:val="22"/>
          <w:szCs w:val="22"/>
          <w:shd w:val="clear" w:color="auto" w:fill="FFFFFF"/>
        </w:rPr>
        <w:t xml:space="preserve">cellulose, resistant starch, and </w:t>
      </w:r>
      <w:r w:rsidRPr="00254563">
        <w:rPr>
          <w:color w:val="000000" w:themeColor="text1"/>
          <w:sz w:val="22"/>
          <w:szCs w:val="22"/>
          <w:shd w:val="clear" w:color="auto" w:fill="FFFFFF"/>
        </w:rPr>
        <w:t>inulin</w:t>
      </w:r>
      <w:commentRangeEnd w:id="773"/>
      <w:r w:rsidR="00C9015A" w:rsidRPr="00095768">
        <w:rPr>
          <w:rStyle w:val="CommentReference"/>
        </w:rPr>
        <w:commentReference w:id="773"/>
      </w:r>
      <w:r w:rsidRPr="00095768">
        <w:rPr>
          <w:color w:val="000000" w:themeColor="text1"/>
          <w:sz w:val="22"/>
          <w:szCs w:val="22"/>
          <w:shd w:val="clear" w:color="auto" w:fill="FFFFFF"/>
        </w:rPr>
        <w:t xml:space="preserve"> are provided in supplementary table 1 (</w:t>
      </w:r>
      <w:r w:rsidRPr="006D6E7A">
        <w:rPr>
          <w:b/>
          <w:bCs/>
          <w:color w:val="000000" w:themeColor="text1"/>
          <w:sz w:val="22"/>
          <w:szCs w:val="22"/>
          <w:highlight w:val="yellow"/>
          <w:shd w:val="clear" w:color="auto" w:fill="FFFFFF"/>
          <w:rPrChange w:id="774" w:author="Chen Liao" w:date="2021-07-11T14:04:00Z">
            <w:rPr>
              <w:color w:val="000000" w:themeColor="text1"/>
              <w:sz w:val="22"/>
              <w:szCs w:val="22"/>
              <w:highlight w:val="yellow"/>
              <w:shd w:val="clear" w:color="auto" w:fill="FFFFFF"/>
            </w:rPr>
          </w:rPrChange>
        </w:rPr>
        <w:t>Table S</w:t>
      </w:r>
      <w:ins w:id="775" w:author="Chen Liao" w:date="2021-07-11T14:04:00Z">
        <w:r w:rsidR="006D6E7A" w:rsidRPr="006D6E7A">
          <w:rPr>
            <w:b/>
            <w:bCs/>
            <w:color w:val="000000" w:themeColor="text1"/>
            <w:sz w:val="22"/>
            <w:szCs w:val="22"/>
            <w:highlight w:val="yellow"/>
            <w:shd w:val="clear" w:color="auto" w:fill="FFFFFF"/>
            <w:rPrChange w:id="776" w:author="Chen Liao" w:date="2021-07-11T14:04:00Z">
              <w:rPr>
                <w:color w:val="000000" w:themeColor="text1"/>
                <w:sz w:val="22"/>
                <w:szCs w:val="22"/>
                <w:highlight w:val="yellow"/>
                <w:shd w:val="clear" w:color="auto" w:fill="FFFFFF"/>
              </w:rPr>
            </w:rPrChange>
          </w:rPr>
          <w:t>4</w:t>
        </w:r>
      </w:ins>
      <w:del w:id="777" w:author="Chen Liao" w:date="2021-07-11T14:04:00Z">
        <w:r w:rsidR="000545FA" w:rsidRPr="00B72097" w:rsidDel="006D6E7A">
          <w:rPr>
            <w:color w:val="000000" w:themeColor="text1"/>
            <w:sz w:val="22"/>
            <w:szCs w:val="22"/>
            <w:highlight w:val="yellow"/>
            <w:shd w:val="clear" w:color="auto" w:fill="FFFFFF"/>
          </w:rPr>
          <w:delText>5</w:delText>
        </w:r>
      </w:del>
      <w:r w:rsidRPr="00380E2A">
        <w:rPr>
          <w:color w:val="000000" w:themeColor="text1"/>
          <w:sz w:val="22"/>
          <w:szCs w:val="22"/>
          <w:shd w:val="clear" w:color="auto" w:fill="FFFFFF"/>
        </w:rPr>
        <w:t>). Fecal pellets from each mouse were freshly collected over multiple time points: day 0 (before diet change), day 1, 3, 5, 8, 13, 19, 25, and 31 (Figure 1A). Fecal samples were snap-frozen in liquid nitrogen</w:t>
      </w:r>
      <w:r w:rsidRPr="00A129C6">
        <w:rPr>
          <w:color w:val="000000" w:themeColor="text1"/>
          <w:sz w:val="22"/>
          <w:szCs w:val="22"/>
          <w:shd w:val="clear" w:color="auto" w:fill="FFFFFF"/>
        </w:rPr>
        <w:t xml:space="preserve"> and stored at −80 °C until further processing. At every cage change (moving the mice to a new clean cage with fresh bedding </w:t>
      </w:r>
      <w:r w:rsidR="002B1107" w:rsidRPr="00B6149A">
        <w:rPr>
          <w:color w:val="000000" w:themeColor="text1"/>
          <w:sz w:val="22"/>
          <w:szCs w:val="22"/>
          <w:shd w:val="clear" w:color="auto" w:fill="FFFFFF"/>
        </w:rPr>
        <w:t>twice in one week</w:t>
      </w:r>
      <w:r w:rsidRPr="00C52D7C">
        <w:rPr>
          <w:color w:val="000000" w:themeColor="text1"/>
          <w:sz w:val="22"/>
          <w:szCs w:val="22"/>
          <w:shd w:val="clear" w:color="auto" w:fill="FFFFFF"/>
        </w:rPr>
        <w:t xml:space="preserve">), body weight was individually measured, and </w:t>
      </w:r>
      <w:r w:rsidRPr="00254563">
        <w:rPr>
          <w:color w:val="000000" w:themeColor="text1"/>
          <w:sz w:val="22"/>
          <w:szCs w:val="22"/>
        </w:rPr>
        <w:t>food intake and fecal output</w:t>
      </w:r>
      <w:r w:rsidRPr="00254563">
        <w:rPr>
          <w:color w:val="000000" w:themeColor="text1"/>
          <w:sz w:val="22"/>
          <w:szCs w:val="22"/>
          <w:shd w:val="clear" w:color="auto" w:fill="FFFFFF"/>
        </w:rPr>
        <w:t xml:space="preserve"> of each cage mice during the p</w:t>
      </w:r>
      <w:r w:rsidR="00C9015A" w:rsidRPr="00254563">
        <w:rPr>
          <w:color w:val="000000" w:themeColor="text1"/>
          <w:sz w:val="22"/>
          <w:szCs w:val="22"/>
          <w:shd w:val="clear" w:color="auto" w:fill="FFFFFF"/>
        </w:rPr>
        <w:t>revious</w:t>
      </w:r>
      <w:r w:rsidRPr="00254563">
        <w:rPr>
          <w:color w:val="000000" w:themeColor="text1"/>
          <w:sz w:val="22"/>
          <w:szCs w:val="22"/>
          <w:shd w:val="clear" w:color="auto" w:fill="FFFFFF"/>
        </w:rPr>
        <w:t xml:space="preserve"> three days per cage were measured. This study was approved by the Institutional Animal Care and Use Committee of the Shenzhen Institutes of Advanced Technology, Chinese Academy of Sciences.</w:t>
      </w:r>
    </w:p>
    <w:p w14:paraId="0AED4A44" w14:textId="77777777" w:rsidR="006B2B11" w:rsidRPr="00254563" w:rsidRDefault="006B2B11" w:rsidP="004071B6">
      <w:pPr>
        <w:spacing w:line="360" w:lineRule="auto"/>
        <w:jc w:val="both"/>
        <w:rPr>
          <w:color w:val="000000" w:themeColor="text1"/>
          <w:sz w:val="22"/>
          <w:szCs w:val="22"/>
          <w:shd w:val="clear" w:color="auto" w:fill="FFFFFF"/>
        </w:rPr>
      </w:pPr>
    </w:p>
    <w:p w14:paraId="515EADB2" w14:textId="43027E8E" w:rsidR="006B2B11" w:rsidRPr="00C52D7C" w:rsidRDefault="00975FBD" w:rsidP="004071B6">
      <w:pPr>
        <w:spacing w:line="360" w:lineRule="auto"/>
        <w:jc w:val="both"/>
        <w:rPr>
          <w:color w:val="000000" w:themeColor="text1"/>
          <w:sz w:val="22"/>
          <w:szCs w:val="22"/>
          <w:shd w:val="clear" w:color="auto" w:fill="FFFFFF"/>
        </w:rPr>
      </w:pPr>
      <w:r w:rsidRPr="00254563">
        <w:rPr>
          <w:b/>
          <w:bCs/>
          <w:color w:val="000000" w:themeColor="text1"/>
          <w:sz w:val="22"/>
          <w:szCs w:val="22"/>
          <w:shd w:val="clear" w:color="auto" w:fill="FFFFFF"/>
        </w:rPr>
        <w:t>Quantification</w:t>
      </w:r>
      <w:r w:rsidR="006B2B11" w:rsidRPr="00254563">
        <w:rPr>
          <w:b/>
          <w:bCs/>
          <w:color w:val="000000" w:themeColor="text1"/>
          <w:sz w:val="22"/>
          <w:szCs w:val="22"/>
          <w:shd w:val="clear" w:color="auto" w:fill="FFFFFF"/>
        </w:rPr>
        <w:t xml:space="preserve"> of fecal SCFA concentration</w:t>
      </w:r>
      <w:r w:rsidRPr="00254563">
        <w:rPr>
          <w:b/>
          <w:bCs/>
          <w:color w:val="000000" w:themeColor="text1"/>
          <w:sz w:val="22"/>
          <w:szCs w:val="22"/>
          <w:shd w:val="clear" w:color="auto" w:fill="FFFFFF"/>
        </w:rPr>
        <w:t xml:space="preserve"> by GC-MS</w:t>
      </w:r>
      <w:r w:rsidR="007740A5" w:rsidRPr="00254563">
        <w:rPr>
          <w:b/>
          <w:bCs/>
          <w:color w:val="000000" w:themeColor="text1"/>
          <w:sz w:val="22"/>
          <w:szCs w:val="22"/>
          <w:shd w:val="clear" w:color="auto" w:fill="FFFFFF"/>
        </w:rPr>
        <w:t xml:space="preserve">. </w:t>
      </w:r>
      <w:r w:rsidR="006B2B11" w:rsidRPr="00254563">
        <w:rPr>
          <w:color w:val="000000" w:themeColor="text1"/>
          <w:sz w:val="22"/>
          <w:szCs w:val="22"/>
          <w:shd w:val="clear" w:color="auto" w:fill="FFFFFF"/>
        </w:rPr>
        <w:t xml:space="preserve">The SCFAs </w:t>
      </w:r>
      <w:r w:rsidR="00912FAD" w:rsidRPr="00254563">
        <w:rPr>
          <w:color w:val="000000" w:themeColor="text1"/>
          <w:sz w:val="22"/>
          <w:szCs w:val="22"/>
          <w:shd w:val="clear" w:color="auto" w:fill="FFFFFF"/>
        </w:rPr>
        <w:t xml:space="preserve">of mice fecal samples </w:t>
      </w:r>
      <w:r w:rsidR="006B2B11" w:rsidRPr="00254563">
        <w:rPr>
          <w:color w:val="000000" w:themeColor="text1"/>
          <w:sz w:val="22"/>
          <w:szCs w:val="22"/>
          <w:shd w:val="clear" w:color="auto" w:fill="FFFFFF"/>
        </w:rPr>
        <w:t xml:space="preserve">were analyzed </w:t>
      </w:r>
      <w:r w:rsidR="00912FAD" w:rsidRPr="00254563">
        <w:rPr>
          <w:color w:val="000000" w:themeColor="text1"/>
          <w:sz w:val="22"/>
          <w:szCs w:val="22"/>
          <w:shd w:val="clear" w:color="auto" w:fill="FFFFFF"/>
        </w:rPr>
        <w:t xml:space="preserve">by GC-MS </w:t>
      </w:r>
      <w:r w:rsidR="00434C87" w:rsidRPr="000B5B26">
        <w:rPr>
          <w:color w:val="000000" w:themeColor="text1"/>
          <w:sz w:val="22"/>
          <w:szCs w:val="22"/>
          <w:shd w:val="clear" w:color="auto" w:fill="FFFFFF"/>
        </w:rPr>
        <w:fldChar w:fldCharType="begin"/>
      </w:r>
      <w:r w:rsidR="004E0554" w:rsidRPr="00254563">
        <w:rPr>
          <w:color w:val="000000" w:themeColor="text1"/>
          <w:sz w:val="22"/>
          <w:szCs w:val="22"/>
          <w:shd w:val="clear" w:color="auto" w:fill="FFFFFF"/>
        </w:rPr>
        <w:instrText xml:space="preserve"> ADDIN NE.Ref.{92CAD159-2022-4440-B7FA-913075C3285B}</w:instrText>
      </w:r>
      <w:r w:rsidR="00434C87" w:rsidRPr="000B5B26">
        <w:rPr>
          <w:color w:val="000000" w:themeColor="text1"/>
          <w:sz w:val="22"/>
          <w:szCs w:val="22"/>
          <w:shd w:val="clear" w:color="auto" w:fill="FFFFFF"/>
          <w:rPrChange w:id="778" w:author="Chen Liao" w:date="2021-07-09T20:20:00Z">
            <w:rPr>
              <w:color w:val="000000" w:themeColor="text1"/>
              <w:sz w:val="22"/>
              <w:szCs w:val="22"/>
              <w:shd w:val="clear" w:color="auto" w:fill="FFFFFF"/>
            </w:rPr>
          </w:rPrChange>
        </w:rPr>
        <w:fldChar w:fldCharType="separate"/>
      </w:r>
      <w:r w:rsidR="004E0554" w:rsidRPr="000B5B26">
        <w:rPr>
          <w:rFonts w:eastAsiaTheme="minorEastAsia"/>
          <w:color w:val="080000"/>
          <w:sz w:val="22"/>
          <w:szCs w:val="22"/>
        </w:rPr>
        <w:t>[53]</w:t>
      </w:r>
      <w:r w:rsidR="00434C87" w:rsidRPr="000B5B26">
        <w:rPr>
          <w:color w:val="000000" w:themeColor="text1"/>
          <w:sz w:val="22"/>
          <w:szCs w:val="22"/>
          <w:shd w:val="clear" w:color="auto" w:fill="FFFFFF"/>
        </w:rPr>
        <w:fldChar w:fldCharType="end"/>
      </w:r>
      <w:r w:rsidR="006B2B11" w:rsidRPr="00095768">
        <w:rPr>
          <w:color w:val="000000" w:themeColor="text1"/>
          <w:sz w:val="22"/>
          <w:szCs w:val="22"/>
          <w:shd w:val="clear" w:color="auto" w:fill="FFFFFF"/>
        </w:rPr>
        <w:t>. For the sample extraction, 0.05 g of frozen feces were mixed with 300 µL of pure water containing caproic acid-6,6,6-d3 (CDN Isotopes, Quebe</w:t>
      </w:r>
      <w:r w:rsidR="006B2B11" w:rsidRPr="00B72097">
        <w:rPr>
          <w:color w:val="000000" w:themeColor="text1"/>
          <w:sz w:val="22"/>
          <w:szCs w:val="22"/>
          <w:shd w:val="clear" w:color="auto" w:fill="FFFFFF"/>
        </w:rPr>
        <w:t>c, Canada) as internal standard (IS, final concentratio</w:t>
      </w:r>
      <w:r w:rsidR="006B2B11" w:rsidRPr="00A129C6">
        <w:rPr>
          <w:color w:val="000000" w:themeColor="text1"/>
          <w:sz w:val="22"/>
          <w:szCs w:val="22"/>
          <w:shd w:val="clear" w:color="auto" w:fill="FFFFFF"/>
        </w:rPr>
        <w:t>n 20 µg/mL). After adding 1.0 mm diameter zirconia/silica beads (</w:t>
      </w:r>
      <w:proofErr w:type="spellStart"/>
      <w:r w:rsidR="006B2B11" w:rsidRPr="00A129C6">
        <w:rPr>
          <w:color w:val="000000" w:themeColor="text1"/>
          <w:sz w:val="22"/>
          <w:szCs w:val="22"/>
          <w:shd w:val="clear" w:color="auto" w:fill="FFFFFF"/>
        </w:rPr>
        <w:t>BioSpec</w:t>
      </w:r>
      <w:proofErr w:type="spellEnd"/>
      <w:r w:rsidR="006B2B11" w:rsidRPr="00A129C6">
        <w:rPr>
          <w:color w:val="000000" w:themeColor="text1"/>
          <w:sz w:val="22"/>
          <w:szCs w:val="22"/>
          <w:shd w:val="clear" w:color="auto" w:fill="FFFFFF"/>
        </w:rPr>
        <w:t>, Bartlesville, OK), feces were homogenized for 20 s under 6500 rpm for three times,</w:t>
      </w:r>
      <w:r w:rsidR="006B2B11" w:rsidRPr="00B6149A">
        <w:rPr>
          <w:color w:val="000000" w:themeColor="text1"/>
          <w:sz w:val="22"/>
          <w:szCs w:val="22"/>
        </w:rPr>
        <w:t xml:space="preserve"> </w:t>
      </w:r>
      <w:r w:rsidR="006B2B11" w:rsidRPr="00C52D7C">
        <w:rPr>
          <w:color w:val="000000" w:themeColor="text1"/>
          <w:sz w:val="22"/>
          <w:szCs w:val="22"/>
          <w:shd w:val="clear" w:color="auto" w:fill="FFFFFF"/>
        </w:rPr>
        <w:t xml:space="preserve">then incubated at 4 °C with shaking for 30 min, followed by centrifugation for 30 min at 13,000×g. Following extraction with anhydrous diethyl ether, the SCFA extract accurately transferred into a glass insert in a GC vial and capped tightly after added 5 </w:t>
      </w:r>
      <w:r w:rsidR="006B2B11" w:rsidRPr="00254563">
        <w:rPr>
          <w:color w:val="000000" w:themeColor="text1"/>
          <w:sz w:val="22"/>
          <w:szCs w:val="22"/>
          <w:shd w:val="clear" w:color="auto" w:fill="FFFFFF"/>
        </w:rPr>
        <w:t xml:space="preserve">µl of N, O-bis(trimethyl-silyl)-trifluoroacetamide and vortexed for 5 s. The mixture was kept in the GC vial and incubated at room temperature (22 °C) overnight (or over 8 h) before loading to GC/MS. The analysis of </w:t>
      </w:r>
      <w:commentRangeStart w:id="779"/>
      <w:r w:rsidR="006B2B11" w:rsidRPr="00254563">
        <w:rPr>
          <w:color w:val="000000" w:themeColor="text1"/>
          <w:sz w:val="22"/>
          <w:szCs w:val="22"/>
          <w:shd w:val="clear" w:color="auto" w:fill="FFFFFF"/>
        </w:rPr>
        <w:t xml:space="preserve">acetic, </w:t>
      </w:r>
      <w:proofErr w:type="gramStart"/>
      <w:r w:rsidR="006B2B11" w:rsidRPr="00254563">
        <w:rPr>
          <w:color w:val="000000" w:themeColor="text1"/>
          <w:sz w:val="22"/>
          <w:szCs w:val="22"/>
          <w:shd w:val="clear" w:color="auto" w:fill="FFFFFF"/>
        </w:rPr>
        <w:t>propionic</w:t>
      </w:r>
      <w:proofErr w:type="gramEnd"/>
      <w:r w:rsidR="006B2B11" w:rsidRPr="00254563">
        <w:rPr>
          <w:color w:val="000000" w:themeColor="text1"/>
          <w:sz w:val="22"/>
          <w:szCs w:val="22"/>
          <w:shd w:val="clear" w:color="auto" w:fill="FFFFFF"/>
        </w:rPr>
        <w:t xml:space="preserve"> and butyric acids</w:t>
      </w:r>
      <w:commentRangeEnd w:id="779"/>
      <w:r w:rsidR="00C9015A" w:rsidRPr="00095768">
        <w:rPr>
          <w:rStyle w:val="CommentReference"/>
        </w:rPr>
        <w:commentReference w:id="779"/>
      </w:r>
      <w:r w:rsidR="006B2B11" w:rsidRPr="00095768">
        <w:rPr>
          <w:color w:val="000000" w:themeColor="text1"/>
          <w:sz w:val="22"/>
          <w:szCs w:val="22"/>
          <w:shd w:val="clear" w:color="auto" w:fill="FFFFFF"/>
        </w:rPr>
        <w:t xml:space="preserve"> w</w:t>
      </w:r>
      <w:r w:rsidR="006B2B11" w:rsidRPr="000B5B26">
        <w:rPr>
          <w:color w:val="000000" w:themeColor="text1"/>
          <w:sz w:val="22"/>
          <w:szCs w:val="22"/>
          <w:shd w:val="clear" w:color="auto" w:fill="FFFFFF"/>
        </w:rPr>
        <w:t xml:space="preserve">as performed by Agilent 8890/7000D triple quadrupole GC/MS equipped with a capillary HP-5 </w:t>
      </w:r>
      <w:proofErr w:type="spellStart"/>
      <w:r w:rsidR="006B2B11" w:rsidRPr="000B5B26">
        <w:rPr>
          <w:color w:val="000000" w:themeColor="text1"/>
          <w:sz w:val="22"/>
          <w:szCs w:val="22"/>
          <w:shd w:val="clear" w:color="auto" w:fill="FFFFFF"/>
        </w:rPr>
        <w:t>ms</w:t>
      </w:r>
      <w:proofErr w:type="spellEnd"/>
      <w:r w:rsidR="006B2B11" w:rsidRPr="000B5B26">
        <w:rPr>
          <w:color w:val="000000" w:themeColor="text1"/>
          <w:sz w:val="22"/>
          <w:szCs w:val="22"/>
          <w:shd w:val="clear" w:color="auto" w:fill="FFFFFF"/>
        </w:rPr>
        <w:t xml:space="preserve"> capillary column (30 m × 0.25 mm × 0.25 µm film thickness) (Agilent Technologies). The analytes were quantified in the selected ion monitoring (SIM) mode using t</w:t>
      </w:r>
      <w:r w:rsidR="006B2B11" w:rsidRPr="00B72097">
        <w:rPr>
          <w:color w:val="000000" w:themeColor="text1"/>
          <w:sz w:val="22"/>
          <w:szCs w:val="22"/>
          <w:shd w:val="clear" w:color="auto" w:fill="FFFFFF"/>
        </w:rPr>
        <w:t>he</w:t>
      </w:r>
      <w:r w:rsidR="006B2B11" w:rsidRPr="00380E2A">
        <w:rPr>
          <w:color w:val="000000" w:themeColor="text1"/>
          <w:sz w:val="22"/>
          <w:szCs w:val="22"/>
          <w:shd w:val="clear" w:color="auto" w:fill="FFFFFF"/>
        </w:rPr>
        <w:t xml:space="preserve"> target ion and confirmed by confirmative ions. </w:t>
      </w:r>
      <w:r w:rsidR="006B2B11" w:rsidRPr="00A129C6">
        <w:rPr>
          <w:color w:val="000000" w:themeColor="text1"/>
          <w:sz w:val="22"/>
          <w:szCs w:val="22"/>
          <w:highlight w:val="yellow"/>
          <w:shd w:val="clear" w:color="auto" w:fill="FFFFFF"/>
        </w:rPr>
        <w:t>The concentration was determined with reference to the peak side of IS.</w:t>
      </w:r>
      <w:r w:rsidR="006B2B11" w:rsidRPr="00B6149A">
        <w:rPr>
          <w:color w:val="000000" w:themeColor="text1"/>
          <w:sz w:val="22"/>
          <w:szCs w:val="22"/>
          <w:shd w:val="clear" w:color="auto" w:fill="FFFFFF"/>
        </w:rPr>
        <w:t xml:space="preserve"> </w:t>
      </w:r>
    </w:p>
    <w:p w14:paraId="383A54DD" w14:textId="77777777" w:rsidR="006B2B11" w:rsidRPr="00254563" w:rsidRDefault="006B2B11" w:rsidP="004071B6">
      <w:pPr>
        <w:spacing w:line="360" w:lineRule="auto"/>
        <w:jc w:val="both"/>
        <w:rPr>
          <w:color w:val="000000" w:themeColor="text1"/>
          <w:sz w:val="22"/>
          <w:szCs w:val="22"/>
          <w:shd w:val="clear" w:color="auto" w:fill="FFFFFF"/>
        </w:rPr>
      </w:pPr>
    </w:p>
    <w:p w14:paraId="2F5C09B0" w14:textId="21F05BD7" w:rsidR="006B2B11" w:rsidRPr="00B72097" w:rsidRDefault="006B2B11" w:rsidP="004071B6">
      <w:pPr>
        <w:spacing w:line="360" w:lineRule="auto"/>
        <w:jc w:val="both"/>
        <w:rPr>
          <w:color w:val="000000" w:themeColor="text1"/>
          <w:sz w:val="22"/>
          <w:szCs w:val="22"/>
        </w:rPr>
      </w:pPr>
      <w:r w:rsidRPr="00254563">
        <w:rPr>
          <w:b/>
          <w:bCs/>
          <w:color w:val="000000" w:themeColor="text1"/>
          <w:sz w:val="22"/>
          <w:szCs w:val="22"/>
          <w:shd w:val="clear" w:color="auto" w:fill="FFFFFF"/>
        </w:rPr>
        <w:t>DNA extraction and quantification of bacterial load</w:t>
      </w:r>
      <w:r w:rsidR="007740A5" w:rsidRPr="00254563">
        <w:rPr>
          <w:b/>
          <w:bCs/>
          <w:color w:val="000000" w:themeColor="text1"/>
          <w:sz w:val="22"/>
          <w:szCs w:val="22"/>
        </w:rPr>
        <w:t xml:space="preserve">. </w:t>
      </w:r>
      <w:r w:rsidRPr="00254563">
        <w:rPr>
          <w:color w:val="000000" w:themeColor="text1"/>
          <w:sz w:val="22"/>
          <w:szCs w:val="22"/>
        </w:rPr>
        <w:t>DNA</w:t>
      </w:r>
      <w:r w:rsidR="008E5BE0" w:rsidRPr="00254563">
        <w:rPr>
          <w:color w:val="000000" w:themeColor="text1"/>
          <w:sz w:val="22"/>
          <w:szCs w:val="22"/>
        </w:rPr>
        <w:t xml:space="preserve"> of mice fecal samples</w:t>
      </w:r>
      <w:r w:rsidRPr="00254563">
        <w:rPr>
          <w:color w:val="000000" w:themeColor="text1"/>
          <w:sz w:val="22"/>
          <w:szCs w:val="22"/>
        </w:rPr>
        <w:t xml:space="preserve"> was extracted using the </w:t>
      </w:r>
      <w:proofErr w:type="spellStart"/>
      <w:r w:rsidRPr="00254563">
        <w:rPr>
          <w:color w:val="000000" w:themeColor="text1"/>
          <w:sz w:val="22"/>
          <w:szCs w:val="22"/>
        </w:rPr>
        <w:t>QIAmp</w:t>
      </w:r>
      <w:proofErr w:type="spellEnd"/>
      <w:r w:rsidRPr="00254563">
        <w:rPr>
          <w:color w:val="000000" w:themeColor="text1"/>
          <w:sz w:val="22"/>
          <w:szCs w:val="22"/>
        </w:rPr>
        <w:t xml:space="preserve"> </w:t>
      </w:r>
      <w:proofErr w:type="spellStart"/>
      <w:r w:rsidRPr="00254563">
        <w:rPr>
          <w:color w:val="000000" w:themeColor="text1"/>
          <w:sz w:val="22"/>
          <w:szCs w:val="22"/>
        </w:rPr>
        <w:t>PowerFecal</w:t>
      </w:r>
      <w:proofErr w:type="spellEnd"/>
      <w:r w:rsidRPr="00254563">
        <w:rPr>
          <w:color w:val="000000" w:themeColor="text1"/>
          <w:sz w:val="22"/>
          <w:szCs w:val="22"/>
        </w:rPr>
        <w:t xml:space="preserve"> DNA kit (Qiagen, #12830–50) following standard manufacturer procedures. DNA </w:t>
      </w:r>
      <w:r w:rsidRPr="00254563">
        <w:rPr>
          <w:color w:val="000000" w:themeColor="text1"/>
          <w:sz w:val="22"/>
          <w:szCs w:val="22"/>
        </w:rPr>
        <w:lastRenderedPageBreak/>
        <w:t>samples were resuspended in Buffer C6 and quantitated using the Qubit fluorometer (</w:t>
      </w:r>
      <w:proofErr w:type="spellStart"/>
      <w:r w:rsidRPr="00254563">
        <w:rPr>
          <w:color w:val="000000" w:themeColor="text1"/>
          <w:sz w:val="22"/>
          <w:szCs w:val="22"/>
        </w:rPr>
        <w:t>ThermoFisher</w:t>
      </w:r>
      <w:proofErr w:type="spellEnd"/>
      <w:r w:rsidRPr="00254563">
        <w:rPr>
          <w:color w:val="000000" w:themeColor="text1"/>
          <w:sz w:val="22"/>
          <w:szCs w:val="22"/>
        </w:rPr>
        <w:t xml:space="preserve"> Scientific). To quantitatively assess bacterial load, total bacteria </w:t>
      </w:r>
      <w:r w:rsidR="0079589B" w:rsidRPr="00254563">
        <w:rPr>
          <w:color w:val="000000" w:themeColor="text1"/>
          <w:sz w:val="22"/>
          <w:szCs w:val="22"/>
        </w:rPr>
        <w:t xml:space="preserve">density </w:t>
      </w:r>
      <w:r w:rsidRPr="00254563">
        <w:rPr>
          <w:color w:val="000000" w:themeColor="text1"/>
          <w:sz w:val="22"/>
          <w:szCs w:val="22"/>
        </w:rPr>
        <w:t xml:space="preserve">were determined using qPCR as </w:t>
      </w:r>
      <w:commentRangeStart w:id="780"/>
      <w:r w:rsidR="00BE5423" w:rsidRPr="00254563">
        <w:rPr>
          <w:color w:val="000000" w:themeColor="text1"/>
          <w:sz w:val="22"/>
          <w:szCs w:val="22"/>
        </w:rPr>
        <w:t xml:space="preserve">previously </w:t>
      </w:r>
      <w:r w:rsidRPr="00254563">
        <w:rPr>
          <w:color w:val="000000" w:themeColor="text1"/>
          <w:sz w:val="22"/>
          <w:szCs w:val="22"/>
        </w:rPr>
        <w:t>described</w:t>
      </w:r>
      <w:commentRangeEnd w:id="780"/>
      <w:r w:rsidR="00BE5423" w:rsidRPr="00095768">
        <w:rPr>
          <w:rStyle w:val="CommentReference"/>
        </w:rPr>
        <w:commentReference w:id="780"/>
      </w:r>
      <w:r w:rsidR="007D2926" w:rsidRPr="00095768">
        <w:rPr>
          <w:color w:val="000000" w:themeColor="text1"/>
          <w:sz w:val="22"/>
          <w:szCs w:val="22"/>
        </w:rPr>
        <w:t xml:space="preserve"> </w:t>
      </w:r>
      <w:r w:rsidR="007D2926" w:rsidRPr="000B5B26">
        <w:rPr>
          <w:color w:val="000000" w:themeColor="text1"/>
          <w:sz w:val="22"/>
          <w:szCs w:val="22"/>
        </w:rPr>
        <w:fldChar w:fldCharType="begin"/>
      </w:r>
      <w:r w:rsidR="004E0554" w:rsidRPr="00254563">
        <w:rPr>
          <w:color w:val="000000" w:themeColor="text1"/>
          <w:sz w:val="22"/>
          <w:szCs w:val="22"/>
        </w:rPr>
        <w:instrText xml:space="preserve"> ADDIN NE.Ref.{6BC2CD6D-3CB1-48FE-9ED1-B35A1D4B296C}</w:instrText>
      </w:r>
      <w:r w:rsidR="007D2926" w:rsidRPr="000B5B26">
        <w:rPr>
          <w:color w:val="000000" w:themeColor="text1"/>
          <w:sz w:val="22"/>
          <w:szCs w:val="22"/>
          <w:rPrChange w:id="781" w:author="Chen Liao" w:date="2021-07-09T20:20:00Z">
            <w:rPr>
              <w:color w:val="000000" w:themeColor="text1"/>
              <w:sz w:val="22"/>
              <w:szCs w:val="22"/>
            </w:rPr>
          </w:rPrChange>
        </w:rPr>
        <w:fldChar w:fldCharType="separate"/>
      </w:r>
      <w:r w:rsidR="004E0554" w:rsidRPr="000B5B26">
        <w:rPr>
          <w:rFonts w:eastAsiaTheme="minorEastAsia"/>
          <w:color w:val="080000"/>
          <w:sz w:val="22"/>
          <w:szCs w:val="22"/>
        </w:rPr>
        <w:t>[54]</w:t>
      </w:r>
      <w:r w:rsidR="007D2926" w:rsidRPr="000B5B26">
        <w:rPr>
          <w:color w:val="000000" w:themeColor="text1"/>
          <w:sz w:val="22"/>
          <w:szCs w:val="22"/>
        </w:rPr>
        <w:fldChar w:fldCharType="end"/>
      </w:r>
      <w:r w:rsidRPr="00095768">
        <w:rPr>
          <w:color w:val="000000" w:themeColor="text1"/>
          <w:sz w:val="22"/>
          <w:szCs w:val="22"/>
        </w:rPr>
        <w:t>.</w:t>
      </w:r>
      <w:r w:rsidR="001A60FF" w:rsidRPr="000B5B26">
        <w:rPr>
          <w:color w:val="000000" w:themeColor="text1"/>
          <w:sz w:val="22"/>
          <w:szCs w:val="22"/>
        </w:rPr>
        <w:t xml:space="preserve"> The absolute abundance of a bacterial taxon was estimated by multiplication of its relative abundance and the total bacterial load.</w:t>
      </w:r>
    </w:p>
    <w:p w14:paraId="78EC6453" w14:textId="77777777" w:rsidR="006B2B11" w:rsidRPr="00A129C6" w:rsidRDefault="006B2B11" w:rsidP="004071B6">
      <w:pPr>
        <w:spacing w:line="360" w:lineRule="auto"/>
        <w:jc w:val="both"/>
        <w:rPr>
          <w:color w:val="000000" w:themeColor="text1"/>
          <w:sz w:val="22"/>
          <w:szCs w:val="22"/>
        </w:rPr>
      </w:pPr>
    </w:p>
    <w:p w14:paraId="6E97AEC3" w14:textId="0E84C9B6" w:rsidR="003E6B25" w:rsidRPr="00254563" w:rsidRDefault="00975FBD" w:rsidP="004071B6">
      <w:pPr>
        <w:spacing w:line="360" w:lineRule="auto"/>
        <w:jc w:val="both"/>
        <w:rPr>
          <w:rFonts w:eastAsiaTheme="minorEastAsia"/>
          <w:color w:val="000000" w:themeColor="text1"/>
          <w:sz w:val="22"/>
          <w:szCs w:val="22"/>
          <w:shd w:val="clear" w:color="auto" w:fill="FFFFFF"/>
        </w:rPr>
      </w:pPr>
      <w:r w:rsidRPr="00B6149A">
        <w:rPr>
          <w:b/>
          <w:bCs/>
          <w:color w:val="000000" w:themeColor="text1"/>
          <w:sz w:val="22"/>
          <w:szCs w:val="22"/>
          <w:shd w:val="clear" w:color="auto" w:fill="FFFFFF"/>
        </w:rPr>
        <w:t>16S rRNA a</w:t>
      </w:r>
      <w:r w:rsidR="006B2B11" w:rsidRPr="00C52D7C">
        <w:rPr>
          <w:b/>
          <w:bCs/>
          <w:color w:val="000000" w:themeColor="text1"/>
          <w:sz w:val="22"/>
          <w:szCs w:val="22"/>
          <w:shd w:val="clear" w:color="auto" w:fill="FFFFFF"/>
        </w:rPr>
        <w:t xml:space="preserve">mplicon </w:t>
      </w:r>
      <w:r w:rsidRPr="00254563">
        <w:rPr>
          <w:b/>
          <w:bCs/>
          <w:color w:val="000000" w:themeColor="text1"/>
          <w:sz w:val="22"/>
          <w:szCs w:val="22"/>
          <w:shd w:val="clear" w:color="auto" w:fill="FFFFFF"/>
        </w:rPr>
        <w:t xml:space="preserve">sequencing </w:t>
      </w:r>
      <w:r w:rsidR="006B2B11" w:rsidRPr="00254563">
        <w:rPr>
          <w:b/>
          <w:bCs/>
          <w:color w:val="000000" w:themeColor="text1"/>
          <w:sz w:val="22"/>
          <w:szCs w:val="22"/>
          <w:shd w:val="clear" w:color="auto" w:fill="FFFFFF"/>
        </w:rPr>
        <w:t xml:space="preserve">and </w:t>
      </w:r>
      <w:r w:rsidRPr="00254563">
        <w:rPr>
          <w:b/>
          <w:bCs/>
          <w:color w:val="000000" w:themeColor="text1"/>
          <w:sz w:val="22"/>
          <w:szCs w:val="22"/>
          <w:shd w:val="clear" w:color="auto" w:fill="FFFFFF"/>
        </w:rPr>
        <w:t xml:space="preserve">shotgun </w:t>
      </w:r>
      <w:r w:rsidR="006B2B11" w:rsidRPr="00254563">
        <w:rPr>
          <w:b/>
          <w:bCs/>
          <w:color w:val="000000" w:themeColor="text1"/>
          <w:sz w:val="22"/>
          <w:szCs w:val="22"/>
          <w:shd w:val="clear" w:color="auto" w:fill="FFFFFF"/>
        </w:rPr>
        <w:t>metagenomic sequencing</w:t>
      </w:r>
      <w:r w:rsidR="003E6B25" w:rsidRPr="00254563">
        <w:rPr>
          <w:b/>
          <w:bCs/>
          <w:color w:val="000000" w:themeColor="text1"/>
          <w:sz w:val="22"/>
          <w:szCs w:val="22"/>
        </w:rPr>
        <w:t xml:space="preserve">. </w:t>
      </w:r>
      <w:r w:rsidR="006B2B11" w:rsidRPr="00254563">
        <w:rPr>
          <w:color w:val="000000" w:themeColor="text1"/>
          <w:sz w:val="22"/>
          <w:szCs w:val="22"/>
        </w:rPr>
        <w:t>16S rRNA gene sequencing was performed as previously described</w:t>
      </w:r>
      <w:r w:rsidR="007D2926" w:rsidRPr="00254563">
        <w:rPr>
          <w:color w:val="000000" w:themeColor="text1"/>
          <w:sz w:val="22"/>
          <w:szCs w:val="22"/>
        </w:rPr>
        <w:t xml:space="preserve"> </w:t>
      </w:r>
      <w:r w:rsidR="00F621D1" w:rsidRPr="00254563">
        <w:rPr>
          <w:color w:val="000000" w:themeColor="text1"/>
          <w:sz w:val="22"/>
          <w:szCs w:val="22"/>
          <w:shd w:val="clear" w:color="auto" w:fill="FFFFFF"/>
        </w:rPr>
        <w:t xml:space="preserve">with modifications </w:t>
      </w:r>
      <w:r w:rsidR="00583771" w:rsidRPr="000B5B26">
        <w:rPr>
          <w:color w:val="000000" w:themeColor="text1"/>
          <w:sz w:val="22"/>
          <w:szCs w:val="22"/>
          <w:shd w:val="clear" w:color="auto" w:fill="FFFFFF"/>
        </w:rPr>
        <w:fldChar w:fldCharType="begin"/>
      </w:r>
      <w:r w:rsidR="004E0554" w:rsidRPr="00254563">
        <w:rPr>
          <w:color w:val="000000" w:themeColor="text1"/>
          <w:sz w:val="22"/>
          <w:szCs w:val="22"/>
          <w:shd w:val="clear" w:color="auto" w:fill="FFFFFF"/>
        </w:rPr>
        <w:instrText xml:space="preserve"> ADDIN NE.Ref.{DB42C5B1-BE4E-487B-B5A3-F1D3AA9F2E51}</w:instrText>
      </w:r>
      <w:r w:rsidR="00583771" w:rsidRPr="000B5B26">
        <w:rPr>
          <w:color w:val="000000" w:themeColor="text1"/>
          <w:sz w:val="22"/>
          <w:szCs w:val="22"/>
          <w:shd w:val="clear" w:color="auto" w:fill="FFFFFF"/>
          <w:rPrChange w:id="782" w:author="Chen Liao" w:date="2021-07-09T20:20:00Z">
            <w:rPr>
              <w:color w:val="000000" w:themeColor="text1"/>
              <w:sz w:val="22"/>
              <w:szCs w:val="22"/>
              <w:shd w:val="clear" w:color="auto" w:fill="FFFFFF"/>
            </w:rPr>
          </w:rPrChange>
        </w:rPr>
        <w:fldChar w:fldCharType="separate"/>
      </w:r>
      <w:r w:rsidR="004E0554" w:rsidRPr="000B5B26">
        <w:rPr>
          <w:rFonts w:eastAsiaTheme="minorEastAsia"/>
          <w:color w:val="080000"/>
          <w:sz w:val="22"/>
          <w:szCs w:val="22"/>
        </w:rPr>
        <w:t>[55]</w:t>
      </w:r>
      <w:r w:rsidR="00583771" w:rsidRPr="000B5B26">
        <w:rPr>
          <w:color w:val="000000" w:themeColor="text1"/>
          <w:sz w:val="22"/>
          <w:szCs w:val="22"/>
          <w:shd w:val="clear" w:color="auto" w:fill="FFFFFF"/>
        </w:rPr>
        <w:fldChar w:fldCharType="end"/>
      </w:r>
      <w:r w:rsidR="006B2B11" w:rsidRPr="00095768">
        <w:rPr>
          <w:color w:val="000000" w:themeColor="text1"/>
          <w:sz w:val="22"/>
          <w:szCs w:val="22"/>
        </w:rPr>
        <w:t>. Library preparation was done using a two-step PCR method. During the first step of PCR, primers S-D-Bact-0341-b-S-17</w:t>
      </w:r>
      <w:r w:rsidR="008B7823" w:rsidRPr="00B72097">
        <w:rPr>
          <w:color w:val="000000" w:themeColor="text1"/>
        </w:rPr>
        <w:t xml:space="preserve"> </w:t>
      </w:r>
      <w:r w:rsidR="008B7823" w:rsidRPr="00380E2A">
        <w:rPr>
          <w:color w:val="000000" w:themeColor="text1"/>
          <w:sz w:val="22"/>
          <w:szCs w:val="22"/>
        </w:rPr>
        <w:t>(forward)</w:t>
      </w:r>
      <w:r w:rsidR="006B2B11" w:rsidRPr="00A129C6">
        <w:rPr>
          <w:color w:val="000000" w:themeColor="text1"/>
          <w:sz w:val="22"/>
          <w:szCs w:val="22"/>
        </w:rPr>
        <w:t xml:space="preserve"> and S-</w:t>
      </w:r>
      <w:bookmarkStart w:id="783" w:name="OLE_LINK32"/>
      <w:r w:rsidR="006B2B11" w:rsidRPr="00A129C6">
        <w:rPr>
          <w:color w:val="000000" w:themeColor="text1"/>
          <w:sz w:val="22"/>
          <w:szCs w:val="22"/>
        </w:rPr>
        <w:t>D-Bact-0785-a-A-21</w:t>
      </w:r>
      <w:bookmarkEnd w:id="783"/>
      <w:r w:rsidR="008B7823" w:rsidRPr="00553533">
        <w:rPr>
          <w:color w:val="000000" w:themeColor="text1"/>
          <w:sz w:val="22"/>
          <w:szCs w:val="22"/>
        </w:rPr>
        <w:t xml:space="preserve"> (re</w:t>
      </w:r>
      <w:r w:rsidR="008B7823" w:rsidRPr="00F155CB">
        <w:rPr>
          <w:color w:val="000000" w:themeColor="text1"/>
          <w:sz w:val="22"/>
          <w:szCs w:val="22"/>
        </w:rPr>
        <w:t>verse)</w:t>
      </w:r>
      <w:r w:rsidR="006B2B11" w:rsidRPr="001D27C8">
        <w:rPr>
          <w:color w:val="000000" w:themeColor="text1"/>
          <w:sz w:val="22"/>
          <w:szCs w:val="22"/>
        </w:rPr>
        <w:t xml:space="preserve"> were used to target and amplify the v3-4 region</w:t>
      </w:r>
      <w:r w:rsidR="008B7823" w:rsidRPr="002C5DB1">
        <w:rPr>
          <w:color w:val="000000" w:themeColor="text1"/>
          <w:sz w:val="22"/>
          <w:szCs w:val="22"/>
        </w:rPr>
        <w:t xml:space="preserve"> </w:t>
      </w:r>
      <w:r w:rsidR="00D67D1E" w:rsidRPr="000B5B26">
        <w:rPr>
          <w:color w:val="000000" w:themeColor="text1"/>
          <w:sz w:val="22"/>
          <w:szCs w:val="22"/>
        </w:rPr>
        <w:fldChar w:fldCharType="begin"/>
      </w:r>
      <w:r w:rsidR="004E0554" w:rsidRPr="00254563">
        <w:rPr>
          <w:color w:val="000000" w:themeColor="text1"/>
          <w:sz w:val="22"/>
          <w:szCs w:val="22"/>
        </w:rPr>
        <w:instrText xml:space="preserve"> ADDIN NE.Ref.{713B3503-BE14-40DB-93A3-A93056A99DEB}</w:instrText>
      </w:r>
      <w:r w:rsidR="00D67D1E" w:rsidRPr="000B5B26">
        <w:rPr>
          <w:color w:val="000000" w:themeColor="text1"/>
          <w:sz w:val="22"/>
          <w:szCs w:val="22"/>
          <w:rPrChange w:id="784" w:author="Chen Liao" w:date="2021-07-09T20:20:00Z">
            <w:rPr>
              <w:color w:val="000000" w:themeColor="text1"/>
              <w:sz w:val="22"/>
              <w:szCs w:val="22"/>
            </w:rPr>
          </w:rPrChange>
        </w:rPr>
        <w:fldChar w:fldCharType="separate"/>
      </w:r>
      <w:r w:rsidR="004E0554" w:rsidRPr="000B5B26">
        <w:rPr>
          <w:rFonts w:eastAsiaTheme="minorEastAsia"/>
          <w:color w:val="080000"/>
          <w:sz w:val="22"/>
          <w:szCs w:val="22"/>
        </w:rPr>
        <w:t>[56]</w:t>
      </w:r>
      <w:r w:rsidR="00D67D1E" w:rsidRPr="000B5B26">
        <w:rPr>
          <w:color w:val="000000" w:themeColor="text1"/>
          <w:sz w:val="22"/>
          <w:szCs w:val="22"/>
        </w:rPr>
        <w:fldChar w:fldCharType="end"/>
      </w:r>
      <w:r w:rsidR="006B2B11" w:rsidRPr="00095768">
        <w:rPr>
          <w:color w:val="000000" w:themeColor="text1"/>
          <w:sz w:val="22"/>
          <w:szCs w:val="22"/>
        </w:rPr>
        <w:t>, as well as to add second-step priming sites. Dual index codes were added to each sample at the second PCR step. The PCR products were pu</w:t>
      </w:r>
      <w:r w:rsidR="006B2B11" w:rsidRPr="00B72097">
        <w:rPr>
          <w:color w:val="000000" w:themeColor="text1"/>
          <w:sz w:val="22"/>
          <w:szCs w:val="22"/>
        </w:rPr>
        <w:t xml:space="preserve">rified with </w:t>
      </w:r>
      <w:proofErr w:type="spellStart"/>
      <w:r w:rsidR="006B2B11" w:rsidRPr="00B72097">
        <w:rPr>
          <w:color w:val="000000" w:themeColor="text1"/>
          <w:sz w:val="22"/>
          <w:szCs w:val="22"/>
        </w:rPr>
        <w:t>Agencourt</w:t>
      </w:r>
      <w:proofErr w:type="spellEnd"/>
      <w:r w:rsidR="006B2B11" w:rsidRPr="00B72097">
        <w:rPr>
          <w:color w:val="000000" w:themeColor="text1"/>
          <w:sz w:val="22"/>
          <w:szCs w:val="22"/>
        </w:rPr>
        <w:t xml:space="preserve"> </w:t>
      </w:r>
      <w:proofErr w:type="spellStart"/>
      <w:r w:rsidR="006B2B11" w:rsidRPr="00B72097">
        <w:rPr>
          <w:color w:val="000000" w:themeColor="text1"/>
          <w:sz w:val="22"/>
          <w:szCs w:val="22"/>
        </w:rPr>
        <w:t>AMPure</w:t>
      </w:r>
      <w:proofErr w:type="spellEnd"/>
      <w:r w:rsidR="006B2B11" w:rsidRPr="00B72097">
        <w:rPr>
          <w:color w:val="000000" w:themeColor="text1"/>
          <w:sz w:val="22"/>
          <w:szCs w:val="22"/>
        </w:rPr>
        <w:t xml:space="preserve"> XP magnetic beads (Beckman Coulter, Brea, CA, USA) and quality controlled with </w:t>
      </w:r>
      <w:proofErr w:type="spellStart"/>
      <w:r w:rsidR="006B2B11" w:rsidRPr="00B72097">
        <w:rPr>
          <w:color w:val="000000" w:themeColor="text1"/>
          <w:sz w:val="22"/>
          <w:szCs w:val="22"/>
        </w:rPr>
        <w:t>TapeStation</w:t>
      </w:r>
      <w:proofErr w:type="spellEnd"/>
      <w:r w:rsidR="006B2B11" w:rsidRPr="00B72097">
        <w:rPr>
          <w:color w:val="000000" w:themeColor="text1"/>
          <w:sz w:val="22"/>
          <w:szCs w:val="22"/>
        </w:rPr>
        <w:t xml:space="preserve"> (Agilent Technologies, Santa Clara, CA, USA). The final DNA concentrations of the purified products were measured with Qubit 2.0 fluorom</w:t>
      </w:r>
      <w:r w:rsidR="006B2B11" w:rsidRPr="00A129C6">
        <w:rPr>
          <w:color w:val="000000" w:themeColor="text1"/>
          <w:sz w:val="22"/>
          <w:szCs w:val="22"/>
        </w:rPr>
        <w:t xml:space="preserve">eter (Thermo Fisher Scientific). The purified products were pooled in equal molar concentrations, and denatured following the Illumina protocol. </w:t>
      </w:r>
      <w:r w:rsidR="00BE5423" w:rsidRPr="00B6149A">
        <w:rPr>
          <w:color w:val="000000" w:themeColor="text1"/>
          <w:sz w:val="22"/>
          <w:szCs w:val="22"/>
        </w:rPr>
        <w:t>S</w:t>
      </w:r>
      <w:r w:rsidR="006B2B11" w:rsidRPr="00C52D7C">
        <w:rPr>
          <w:color w:val="000000" w:themeColor="text1"/>
          <w:sz w:val="22"/>
          <w:szCs w:val="22"/>
        </w:rPr>
        <w:t xml:space="preserve">equencing was </w:t>
      </w:r>
      <w:r w:rsidR="00BE5423" w:rsidRPr="00254563">
        <w:rPr>
          <w:color w:val="000000" w:themeColor="text1"/>
          <w:sz w:val="22"/>
          <w:szCs w:val="22"/>
        </w:rPr>
        <w:t>performed</w:t>
      </w:r>
      <w:r w:rsidR="006B2B11" w:rsidRPr="00254563">
        <w:rPr>
          <w:color w:val="000000" w:themeColor="text1"/>
          <w:sz w:val="22"/>
          <w:szCs w:val="22"/>
        </w:rPr>
        <w:t xml:space="preserve"> in a single run on </w:t>
      </w:r>
      <w:proofErr w:type="spellStart"/>
      <w:r w:rsidR="006B2B11" w:rsidRPr="00254563">
        <w:rPr>
          <w:color w:val="000000" w:themeColor="text1"/>
          <w:sz w:val="22"/>
          <w:szCs w:val="22"/>
        </w:rPr>
        <w:t>NovaSeq</w:t>
      </w:r>
      <w:proofErr w:type="spellEnd"/>
      <w:r w:rsidR="006B2B11" w:rsidRPr="00254563">
        <w:rPr>
          <w:color w:val="000000" w:themeColor="text1"/>
          <w:sz w:val="22"/>
          <w:szCs w:val="22"/>
        </w:rPr>
        <w:t xml:space="preserve"> 6000 (Illumina</w:t>
      </w:r>
      <w:r w:rsidR="006B2B11" w:rsidRPr="00254563">
        <w:rPr>
          <w:color w:val="000000" w:themeColor="text1"/>
          <w:sz w:val="22"/>
          <w:szCs w:val="22"/>
          <w:shd w:val="clear" w:color="auto" w:fill="FFFFFF"/>
        </w:rPr>
        <w:t>, USA</w:t>
      </w:r>
      <w:r w:rsidR="006B2B11" w:rsidRPr="00254563">
        <w:rPr>
          <w:color w:val="000000" w:themeColor="text1"/>
          <w:sz w:val="22"/>
          <w:szCs w:val="22"/>
        </w:rPr>
        <w:t>).</w:t>
      </w:r>
      <w:r w:rsidR="009A021E" w:rsidRPr="00254563">
        <w:rPr>
          <w:color w:val="000000" w:themeColor="text1"/>
          <w:sz w:val="22"/>
          <w:szCs w:val="22"/>
        </w:rPr>
        <w:t xml:space="preserve"> </w:t>
      </w:r>
      <w:r w:rsidR="009A021E" w:rsidRPr="00254563">
        <w:rPr>
          <w:color w:val="000000" w:themeColor="text1"/>
          <w:sz w:val="22"/>
          <w:szCs w:val="22"/>
          <w:shd w:val="clear" w:color="auto" w:fill="FFFFFF"/>
        </w:rPr>
        <w:t>Blank controls (no sample added, processed routinely, n = 4) were included in the extraction process to control for contamination throughout processing.</w:t>
      </w:r>
    </w:p>
    <w:p w14:paraId="3BA475C8" w14:textId="4DC2B94D" w:rsidR="006B2B11" w:rsidRPr="00254563" w:rsidRDefault="006B2B11" w:rsidP="004071B6">
      <w:pPr>
        <w:spacing w:line="360" w:lineRule="auto"/>
        <w:ind w:firstLine="720"/>
        <w:jc w:val="both"/>
        <w:rPr>
          <w:color w:val="000000" w:themeColor="text1"/>
          <w:sz w:val="22"/>
          <w:szCs w:val="22"/>
          <w:shd w:val="clear" w:color="auto" w:fill="FFFFFF"/>
        </w:rPr>
      </w:pPr>
      <w:r w:rsidRPr="00254563">
        <w:rPr>
          <w:color w:val="000000" w:themeColor="text1"/>
          <w:sz w:val="22"/>
          <w:szCs w:val="22"/>
          <w:shd w:val="clear" w:color="auto" w:fill="FFFFFF"/>
        </w:rPr>
        <w:t>Metagenomic sequencing was performed using fecal samples from the inulin diet group at day 0, 5 and 31. Extracted DNA sample was purified using silica-based columns</w:t>
      </w:r>
      <w:r w:rsidR="00A27127" w:rsidRPr="00254563">
        <w:rPr>
          <w:color w:val="000000" w:themeColor="text1"/>
          <w:sz w:val="22"/>
          <w:szCs w:val="22"/>
          <w:shd w:val="clear" w:color="auto" w:fill="FFFFFF"/>
        </w:rPr>
        <w:t xml:space="preserve">. Metagenomics sequencing libraries were prepared with at least 2 </w:t>
      </w:r>
      <w:proofErr w:type="spellStart"/>
      <w:r w:rsidR="00A27127" w:rsidRPr="00254563">
        <w:rPr>
          <w:color w:val="000000" w:themeColor="text1"/>
          <w:sz w:val="22"/>
          <w:szCs w:val="22"/>
          <w:shd w:val="clear" w:color="auto" w:fill="FFFFFF"/>
        </w:rPr>
        <w:t>μg</w:t>
      </w:r>
      <w:proofErr w:type="spellEnd"/>
      <w:r w:rsidR="00A27127" w:rsidRPr="00254563">
        <w:rPr>
          <w:color w:val="000000" w:themeColor="text1"/>
          <w:sz w:val="22"/>
          <w:szCs w:val="22"/>
          <w:shd w:val="clear" w:color="auto" w:fill="FFFFFF"/>
        </w:rPr>
        <w:t xml:space="preserve"> of total DNA using the </w:t>
      </w:r>
      <w:proofErr w:type="spellStart"/>
      <w:r w:rsidR="00A27127" w:rsidRPr="00254563">
        <w:rPr>
          <w:color w:val="000000" w:themeColor="text1"/>
          <w:sz w:val="22"/>
          <w:szCs w:val="22"/>
          <w:shd w:val="clear" w:color="auto" w:fill="FFFFFF"/>
        </w:rPr>
        <w:t>Nextera</w:t>
      </w:r>
      <w:proofErr w:type="spellEnd"/>
      <w:r w:rsidR="00A27127" w:rsidRPr="00254563">
        <w:rPr>
          <w:color w:val="000000" w:themeColor="text1"/>
          <w:sz w:val="22"/>
          <w:szCs w:val="22"/>
          <w:shd w:val="clear" w:color="auto" w:fill="FFFFFF"/>
        </w:rPr>
        <w:t xml:space="preserve"> XT DNA sample Prep Kit (Illumina, San Diego, USA) with an equimolar pool of libraries achieved independently based on </w:t>
      </w:r>
      <w:r w:rsidR="00A27127" w:rsidRPr="00254563">
        <w:rPr>
          <w:color w:val="000000" w:themeColor="text1"/>
          <w:sz w:val="22"/>
          <w:szCs w:val="22"/>
        </w:rPr>
        <w:t>Qubit 2.0 fluorometer</w:t>
      </w:r>
      <w:r w:rsidR="00A27127" w:rsidRPr="00254563">
        <w:rPr>
          <w:color w:val="000000" w:themeColor="text1"/>
          <w:sz w:val="22"/>
          <w:szCs w:val="22"/>
          <w:shd w:val="clear" w:color="auto" w:fill="FFFFFF"/>
        </w:rPr>
        <w:t xml:space="preserve"> results combined with SYBR Green quantification (Thermo Fisher Scientific, Massachusetts, USA).</w:t>
      </w:r>
      <w:r w:rsidRPr="00254563">
        <w:rPr>
          <w:color w:val="000000" w:themeColor="text1"/>
          <w:sz w:val="22"/>
          <w:szCs w:val="22"/>
          <w:shd w:val="clear" w:color="auto" w:fill="FFFFFF"/>
        </w:rPr>
        <w:t xml:space="preserve"> </w:t>
      </w:r>
      <w:r w:rsidR="00A27127" w:rsidRPr="00254563">
        <w:rPr>
          <w:color w:val="000000" w:themeColor="text1"/>
          <w:sz w:val="22"/>
          <w:szCs w:val="22"/>
          <w:shd w:val="clear" w:color="auto" w:fill="FFFFFF"/>
        </w:rPr>
        <w:t>The indexed libraries were</w:t>
      </w:r>
      <w:r w:rsidRPr="00254563">
        <w:rPr>
          <w:color w:val="000000" w:themeColor="text1"/>
          <w:sz w:val="22"/>
          <w:szCs w:val="22"/>
        </w:rPr>
        <w:t xml:space="preserve"> sequenced on </w:t>
      </w:r>
      <w:proofErr w:type="spellStart"/>
      <w:r w:rsidRPr="00254563">
        <w:rPr>
          <w:color w:val="000000" w:themeColor="text1"/>
          <w:sz w:val="22"/>
          <w:szCs w:val="22"/>
        </w:rPr>
        <w:t>NovaSeq</w:t>
      </w:r>
      <w:proofErr w:type="spellEnd"/>
      <w:r w:rsidRPr="00254563">
        <w:rPr>
          <w:color w:val="000000" w:themeColor="text1"/>
          <w:sz w:val="22"/>
          <w:szCs w:val="22"/>
        </w:rPr>
        <w:t xml:space="preserve"> 6000 (Illumina</w:t>
      </w:r>
      <w:r w:rsidRPr="00254563">
        <w:rPr>
          <w:color w:val="000000" w:themeColor="text1"/>
          <w:sz w:val="22"/>
          <w:szCs w:val="22"/>
          <w:shd w:val="clear" w:color="auto" w:fill="FFFFFF"/>
        </w:rPr>
        <w:t>, USA</w:t>
      </w:r>
      <w:r w:rsidRPr="00254563">
        <w:rPr>
          <w:color w:val="000000" w:themeColor="text1"/>
          <w:sz w:val="22"/>
          <w:szCs w:val="22"/>
        </w:rPr>
        <w:t>)</w:t>
      </w:r>
      <w:r w:rsidR="00BE5423" w:rsidRPr="00254563">
        <w:rPr>
          <w:color w:val="000000" w:themeColor="text1"/>
          <w:sz w:val="22"/>
          <w:szCs w:val="22"/>
        </w:rPr>
        <w:t xml:space="preserve"> by </w:t>
      </w:r>
      <w:r w:rsidR="00CD2D8A" w:rsidRPr="00254563">
        <w:rPr>
          <w:color w:val="000000" w:themeColor="text1"/>
          <w:sz w:val="22"/>
          <w:szCs w:val="22"/>
        </w:rPr>
        <w:t xml:space="preserve">Guangdong </w:t>
      </w:r>
      <w:proofErr w:type="spellStart"/>
      <w:r w:rsidR="00CD2D8A" w:rsidRPr="00254563">
        <w:rPr>
          <w:color w:val="000000" w:themeColor="text1"/>
          <w:sz w:val="22"/>
          <w:szCs w:val="22"/>
        </w:rPr>
        <w:t>Magigene</w:t>
      </w:r>
      <w:proofErr w:type="spellEnd"/>
      <w:r w:rsidR="00CD2D8A" w:rsidRPr="00254563">
        <w:rPr>
          <w:color w:val="000000" w:themeColor="text1"/>
          <w:sz w:val="22"/>
          <w:szCs w:val="22"/>
        </w:rPr>
        <w:t xml:space="preserve"> Biotechnology </w:t>
      </w:r>
      <w:proofErr w:type="spellStart"/>
      <w:r w:rsidR="00CD2D8A" w:rsidRPr="00254563">
        <w:rPr>
          <w:color w:val="000000" w:themeColor="text1"/>
          <w:sz w:val="22"/>
          <w:szCs w:val="22"/>
        </w:rPr>
        <w:t>Co.,Ltd</w:t>
      </w:r>
      <w:proofErr w:type="spellEnd"/>
      <w:r w:rsidR="00CD2D8A" w:rsidRPr="00254563">
        <w:rPr>
          <w:color w:val="000000" w:themeColor="text1"/>
          <w:sz w:val="22"/>
          <w:szCs w:val="22"/>
        </w:rPr>
        <w:t>. (Guangzhou, China)</w:t>
      </w:r>
      <w:r w:rsidRPr="00254563">
        <w:rPr>
          <w:color w:val="000000" w:themeColor="text1"/>
          <w:sz w:val="22"/>
          <w:szCs w:val="22"/>
        </w:rPr>
        <w:t>.</w:t>
      </w:r>
    </w:p>
    <w:p w14:paraId="2F4750CD" w14:textId="77777777" w:rsidR="006B2B11" w:rsidRPr="00254563" w:rsidRDefault="006B2B11" w:rsidP="004071B6">
      <w:pPr>
        <w:spacing w:line="360" w:lineRule="auto"/>
        <w:jc w:val="both"/>
        <w:rPr>
          <w:color w:val="000000" w:themeColor="text1"/>
          <w:sz w:val="22"/>
          <w:szCs w:val="22"/>
          <w:shd w:val="clear" w:color="auto" w:fill="FFFFFF"/>
        </w:rPr>
      </w:pPr>
    </w:p>
    <w:p w14:paraId="072D6DDD" w14:textId="73CA9887" w:rsidR="00E60B0D" w:rsidRPr="00B150BE" w:rsidRDefault="004E36E7" w:rsidP="004071B6">
      <w:pPr>
        <w:spacing w:line="360" w:lineRule="auto"/>
        <w:jc w:val="both"/>
        <w:rPr>
          <w:rFonts w:eastAsiaTheme="minorEastAsia"/>
          <w:color w:val="000000" w:themeColor="text1"/>
          <w:sz w:val="22"/>
          <w:szCs w:val="22"/>
          <w:shd w:val="clear" w:color="auto" w:fill="FFFFFF"/>
        </w:rPr>
      </w:pPr>
      <w:r w:rsidRPr="00254563">
        <w:rPr>
          <w:b/>
          <w:bCs/>
          <w:color w:val="000000" w:themeColor="text1"/>
          <w:sz w:val="22"/>
          <w:szCs w:val="22"/>
          <w:shd w:val="clear" w:color="auto" w:fill="FFFFFF"/>
        </w:rPr>
        <w:t>Bioinformatic</w:t>
      </w:r>
      <w:r w:rsidR="00975FBD" w:rsidRPr="00254563">
        <w:rPr>
          <w:b/>
          <w:bCs/>
          <w:color w:val="000000" w:themeColor="text1"/>
          <w:sz w:val="22"/>
          <w:szCs w:val="22"/>
          <w:shd w:val="clear" w:color="auto" w:fill="FFFFFF"/>
        </w:rPr>
        <w:t>s</w:t>
      </w:r>
      <w:r w:rsidRPr="00254563">
        <w:rPr>
          <w:b/>
          <w:bCs/>
          <w:color w:val="000000" w:themeColor="text1"/>
          <w:sz w:val="22"/>
          <w:szCs w:val="22"/>
          <w:shd w:val="clear" w:color="auto" w:fill="FFFFFF"/>
        </w:rPr>
        <w:t xml:space="preserve"> </w:t>
      </w:r>
      <w:r w:rsidR="006B2B11" w:rsidRPr="00254563">
        <w:rPr>
          <w:b/>
          <w:bCs/>
          <w:color w:val="000000" w:themeColor="text1"/>
          <w:sz w:val="22"/>
          <w:szCs w:val="22"/>
          <w:shd w:val="clear" w:color="auto" w:fill="FFFFFF"/>
        </w:rPr>
        <w:t>analysis</w:t>
      </w:r>
      <w:r w:rsidR="003E6B25" w:rsidRPr="00254563">
        <w:rPr>
          <w:color w:val="000000" w:themeColor="text1"/>
          <w:sz w:val="22"/>
          <w:szCs w:val="22"/>
          <w:shd w:val="clear" w:color="auto" w:fill="FFFFFF"/>
        </w:rPr>
        <w:t xml:space="preserve">. </w:t>
      </w:r>
      <w:r w:rsidR="006B2B11" w:rsidRPr="00254563">
        <w:rPr>
          <w:color w:val="000000" w:themeColor="text1"/>
          <w:sz w:val="22"/>
          <w:szCs w:val="22"/>
          <w:shd w:val="clear" w:color="auto" w:fill="FFFFFF"/>
        </w:rPr>
        <w:t xml:space="preserve">The 16S rRNA sequencing reads were analyzed </w:t>
      </w:r>
      <w:r w:rsidR="00ED55CF" w:rsidRPr="00254563">
        <w:rPr>
          <w:color w:val="000000" w:themeColor="text1"/>
          <w:sz w:val="22"/>
          <w:szCs w:val="22"/>
          <w:shd w:val="clear" w:color="auto" w:fill="FFFFFF"/>
        </w:rPr>
        <w:t>by</w:t>
      </w:r>
      <w:r w:rsidR="006B2B11" w:rsidRPr="00254563">
        <w:rPr>
          <w:color w:val="000000" w:themeColor="text1"/>
          <w:sz w:val="22"/>
          <w:szCs w:val="22"/>
          <w:shd w:val="clear" w:color="auto" w:fill="FFFFFF"/>
        </w:rPr>
        <w:t xml:space="preserve"> QIIME 2</w:t>
      </w:r>
      <w:r w:rsidR="00A67362" w:rsidRPr="00254563">
        <w:rPr>
          <w:color w:val="000000" w:themeColor="text1"/>
          <w:sz w:val="22"/>
          <w:szCs w:val="22"/>
          <w:shd w:val="clear" w:color="auto" w:fill="FFFFFF"/>
        </w:rPr>
        <w:t xml:space="preserve"> (version </w:t>
      </w:r>
      <w:r w:rsidR="006B2B11" w:rsidRPr="00254563">
        <w:rPr>
          <w:color w:val="000000" w:themeColor="text1"/>
          <w:sz w:val="22"/>
          <w:szCs w:val="22"/>
          <w:shd w:val="clear" w:color="auto" w:fill="FFFFFF"/>
        </w:rPr>
        <w:t>2020.2</w:t>
      </w:r>
      <w:r w:rsidR="00A67362" w:rsidRPr="00254563">
        <w:rPr>
          <w:color w:val="000000" w:themeColor="text1"/>
          <w:sz w:val="22"/>
          <w:szCs w:val="22"/>
          <w:shd w:val="clear" w:color="auto" w:fill="FFFFFF"/>
        </w:rPr>
        <w:t>)</w:t>
      </w:r>
      <w:r w:rsidR="006B2B11" w:rsidRPr="00254563">
        <w:rPr>
          <w:color w:val="000000" w:themeColor="text1"/>
          <w:sz w:val="22"/>
          <w:szCs w:val="22"/>
          <w:shd w:val="clear" w:color="auto" w:fill="FFFFFF"/>
        </w:rPr>
        <w:t xml:space="preserve"> </w:t>
      </w:r>
      <w:r w:rsidR="00DD7030" w:rsidRPr="000B5B26">
        <w:rPr>
          <w:color w:val="000000" w:themeColor="text1"/>
          <w:sz w:val="22"/>
          <w:szCs w:val="22"/>
          <w:shd w:val="clear" w:color="auto" w:fill="FFFFFF"/>
        </w:rPr>
        <w:fldChar w:fldCharType="begin"/>
      </w:r>
      <w:r w:rsidR="004E0554" w:rsidRPr="00254563">
        <w:rPr>
          <w:color w:val="000000" w:themeColor="text1"/>
          <w:sz w:val="22"/>
          <w:szCs w:val="22"/>
          <w:shd w:val="clear" w:color="auto" w:fill="FFFFFF"/>
        </w:rPr>
        <w:instrText xml:space="preserve"> ADDIN NE.Ref.{BBB4847F-5015-4755-A8C4-482A03969AF2}</w:instrText>
      </w:r>
      <w:r w:rsidR="00DD7030" w:rsidRPr="000B5B26">
        <w:rPr>
          <w:color w:val="000000" w:themeColor="text1"/>
          <w:sz w:val="22"/>
          <w:szCs w:val="22"/>
          <w:shd w:val="clear" w:color="auto" w:fill="FFFFFF"/>
          <w:rPrChange w:id="785" w:author="Chen Liao" w:date="2021-07-09T20:20:00Z">
            <w:rPr>
              <w:color w:val="000000" w:themeColor="text1"/>
              <w:sz w:val="22"/>
              <w:szCs w:val="22"/>
              <w:shd w:val="clear" w:color="auto" w:fill="FFFFFF"/>
            </w:rPr>
          </w:rPrChange>
        </w:rPr>
        <w:fldChar w:fldCharType="separate"/>
      </w:r>
      <w:r w:rsidR="004E0554" w:rsidRPr="000B5B26">
        <w:rPr>
          <w:rFonts w:eastAsiaTheme="minorEastAsia"/>
          <w:color w:val="080000"/>
          <w:sz w:val="22"/>
          <w:szCs w:val="22"/>
        </w:rPr>
        <w:t>[57]</w:t>
      </w:r>
      <w:r w:rsidR="00DD7030" w:rsidRPr="000B5B26">
        <w:rPr>
          <w:color w:val="000000" w:themeColor="text1"/>
          <w:sz w:val="22"/>
          <w:szCs w:val="22"/>
          <w:shd w:val="clear" w:color="auto" w:fill="FFFFFF"/>
        </w:rPr>
        <w:fldChar w:fldCharType="end"/>
      </w:r>
      <w:r w:rsidR="006B2B11" w:rsidRPr="00095768">
        <w:rPr>
          <w:color w:val="000000" w:themeColor="text1"/>
          <w:sz w:val="22"/>
          <w:szCs w:val="22"/>
          <w:shd w:val="clear" w:color="auto" w:fill="FFFFFF"/>
        </w:rPr>
        <w:t xml:space="preserve">. Demultiplexed paired-end reads were trimmed to remove primers and </w:t>
      </w:r>
      <w:r w:rsidR="00630698" w:rsidRPr="000B5B26">
        <w:rPr>
          <w:color w:val="000000" w:themeColor="text1"/>
          <w:sz w:val="22"/>
          <w:szCs w:val="22"/>
          <w:shd w:val="clear" w:color="auto" w:fill="FFFFFF"/>
        </w:rPr>
        <w:t>low-</w:t>
      </w:r>
      <w:r w:rsidR="006B2B11" w:rsidRPr="00B72097">
        <w:rPr>
          <w:color w:val="000000" w:themeColor="text1"/>
          <w:sz w:val="22"/>
          <w:szCs w:val="22"/>
          <w:shd w:val="clear" w:color="auto" w:fill="FFFFFF"/>
        </w:rPr>
        <w:t xml:space="preserve">quality bases with q2-cutadapt plugin. The trimmed sequences were denoised and joined with q2-dada2 plugin. </w:t>
      </w:r>
      <w:r w:rsidR="009A021E" w:rsidRPr="00A129C6">
        <w:rPr>
          <w:color w:val="000000" w:themeColor="text1"/>
          <w:sz w:val="22"/>
          <w:szCs w:val="22"/>
          <w:shd w:val="clear" w:color="auto" w:fill="FFFFFF"/>
        </w:rPr>
        <w:t xml:space="preserve">Potential reagent contaminants were identified using </w:t>
      </w:r>
      <w:proofErr w:type="spellStart"/>
      <w:r w:rsidR="009A021E" w:rsidRPr="00A129C6">
        <w:rPr>
          <w:color w:val="000000" w:themeColor="text1"/>
          <w:sz w:val="22"/>
          <w:szCs w:val="22"/>
          <w:shd w:val="clear" w:color="auto" w:fill="FFFFFF"/>
        </w:rPr>
        <w:t>decontam</w:t>
      </w:r>
      <w:proofErr w:type="spellEnd"/>
      <w:r w:rsidR="009A021E" w:rsidRPr="00A129C6">
        <w:rPr>
          <w:color w:val="000000" w:themeColor="text1"/>
          <w:sz w:val="22"/>
          <w:szCs w:val="22"/>
          <w:shd w:val="clear" w:color="auto" w:fill="FFFFFF"/>
        </w:rPr>
        <w:t xml:space="preserve"> package based </w:t>
      </w:r>
      <w:r w:rsidR="009A021E" w:rsidRPr="00B150BE">
        <w:rPr>
          <w:color w:val="000000" w:themeColor="text1"/>
          <w:sz w:val="22"/>
          <w:szCs w:val="22"/>
          <w:shd w:val="clear" w:color="auto" w:fill="FFFFFF"/>
        </w:rPr>
        <w:t xml:space="preserve">on either the frequency of the </w:t>
      </w:r>
      <w:ins w:id="786" w:author="Chen Liao" w:date="2021-07-11T10:40:00Z">
        <w:r w:rsidR="000807FF" w:rsidRPr="00B72097">
          <w:rPr>
            <w:color w:val="000000" w:themeColor="text1"/>
            <w:sz w:val="22"/>
            <w:szCs w:val="22"/>
            <w:shd w:val="clear" w:color="auto" w:fill="FFFFFF"/>
          </w:rPr>
          <w:t xml:space="preserve">amplicon sequence variants </w:t>
        </w:r>
        <w:r w:rsidR="000807FF">
          <w:rPr>
            <w:color w:val="000000" w:themeColor="text1"/>
            <w:sz w:val="22"/>
            <w:szCs w:val="22"/>
            <w:shd w:val="clear" w:color="auto" w:fill="FFFFFF"/>
          </w:rPr>
          <w:t>(</w:t>
        </w:r>
      </w:ins>
      <w:r w:rsidR="009A021E" w:rsidRPr="00B150BE">
        <w:rPr>
          <w:color w:val="000000" w:themeColor="text1"/>
          <w:sz w:val="22"/>
          <w:szCs w:val="22"/>
          <w:shd w:val="clear" w:color="auto" w:fill="FFFFFF"/>
        </w:rPr>
        <w:t>ASV</w:t>
      </w:r>
      <w:ins w:id="787" w:author="Chen Liao" w:date="2021-07-11T10:40:00Z">
        <w:r w:rsidR="000807FF">
          <w:rPr>
            <w:color w:val="000000" w:themeColor="text1"/>
            <w:sz w:val="22"/>
            <w:szCs w:val="22"/>
            <w:shd w:val="clear" w:color="auto" w:fill="FFFFFF"/>
          </w:rPr>
          <w:t>s)</w:t>
        </w:r>
      </w:ins>
      <w:r w:rsidR="009A021E" w:rsidRPr="00B150BE">
        <w:rPr>
          <w:color w:val="000000" w:themeColor="text1"/>
          <w:sz w:val="22"/>
          <w:szCs w:val="22"/>
          <w:shd w:val="clear" w:color="auto" w:fill="FFFFFF"/>
        </w:rPr>
        <w:t xml:space="preserve"> in the </w:t>
      </w:r>
      <w:r w:rsidR="00267997" w:rsidRPr="00306E41">
        <w:rPr>
          <w:color w:val="000000" w:themeColor="text1"/>
          <w:sz w:val="22"/>
          <w:szCs w:val="22"/>
          <w:shd w:val="clear" w:color="auto" w:fill="FFFFFF"/>
        </w:rPr>
        <w:t>blank</w:t>
      </w:r>
      <w:r w:rsidR="009A021E" w:rsidRPr="000807FF">
        <w:rPr>
          <w:color w:val="000000" w:themeColor="text1"/>
          <w:sz w:val="22"/>
          <w:szCs w:val="22"/>
          <w:shd w:val="clear" w:color="auto" w:fill="FFFFFF"/>
        </w:rPr>
        <w:t xml:space="preserve"> control or the negative correlation with DNA concentration</w:t>
      </w:r>
      <w:r w:rsidR="00267997" w:rsidRPr="000807FF">
        <w:rPr>
          <w:color w:val="000000" w:themeColor="text1"/>
          <w:sz w:val="22"/>
          <w:szCs w:val="22"/>
          <w:shd w:val="clear" w:color="auto" w:fill="FFFFFF"/>
        </w:rPr>
        <w:t xml:space="preserve"> </w:t>
      </w:r>
      <w:r w:rsidR="00267997" w:rsidRPr="000B5B26">
        <w:rPr>
          <w:color w:val="000000" w:themeColor="text1"/>
          <w:sz w:val="22"/>
          <w:szCs w:val="22"/>
          <w:shd w:val="clear" w:color="auto" w:fill="FFFFFF"/>
        </w:rPr>
        <w:fldChar w:fldCharType="begin"/>
      </w:r>
      <w:r w:rsidR="004E0554" w:rsidRPr="00254563">
        <w:rPr>
          <w:color w:val="000000" w:themeColor="text1"/>
          <w:sz w:val="22"/>
          <w:szCs w:val="22"/>
          <w:shd w:val="clear" w:color="auto" w:fill="FFFFFF"/>
        </w:rPr>
        <w:instrText xml:space="preserve"> ADDIN NE.Ref.{2701511D-47EF-4344-B865-9E99FBA27A36}</w:instrText>
      </w:r>
      <w:r w:rsidR="00267997" w:rsidRPr="000B5B26">
        <w:rPr>
          <w:color w:val="000000" w:themeColor="text1"/>
          <w:sz w:val="22"/>
          <w:szCs w:val="22"/>
          <w:shd w:val="clear" w:color="auto" w:fill="FFFFFF"/>
          <w:rPrChange w:id="788" w:author="Chen Liao" w:date="2021-07-09T20:20:00Z">
            <w:rPr>
              <w:color w:val="000000" w:themeColor="text1"/>
              <w:sz w:val="22"/>
              <w:szCs w:val="22"/>
              <w:shd w:val="clear" w:color="auto" w:fill="FFFFFF"/>
            </w:rPr>
          </w:rPrChange>
        </w:rPr>
        <w:fldChar w:fldCharType="separate"/>
      </w:r>
      <w:r w:rsidR="004E0554" w:rsidRPr="000B5B26">
        <w:rPr>
          <w:rFonts w:eastAsiaTheme="minorEastAsia"/>
          <w:color w:val="080000"/>
          <w:sz w:val="22"/>
          <w:szCs w:val="22"/>
        </w:rPr>
        <w:t>[58]</w:t>
      </w:r>
      <w:r w:rsidR="00267997" w:rsidRPr="000B5B26">
        <w:rPr>
          <w:color w:val="000000" w:themeColor="text1"/>
          <w:sz w:val="22"/>
          <w:szCs w:val="22"/>
          <w:shd w:val="clear" w:color="auto" w:fill="FFFFFF"/>
        </w:rPr>
        <w:fldChar w:fldCharType="end"/>
      </w:r>
      <w:r w:rsidR="009A021E" w:rsidRPr="00095768">
        <w:rPr>
          <w:color w:val="000000" w:themeColor="text1"/>
          <w:sz w:val="22"/>
          <w:szCs w:val="22"/>
          <w:shd w:val="clear" w:color="auto" w:fill="FFFFFF"/>
        </w:rPr>
        <w:t xml:space="preserve">. </w:t>
      </w:r>
      <w:r w:rsidR="006B2B11" w:rsidRPr="000B5B26">
        <w:rPr>
          <w:color w:val="000000" w:themeColor="text1"/>
          <w:sz w:val="22"/>
          <w:szCs w:val="22"/>
          <w:shd w:val="clear" w:color="auto" w:fill="FFFFFF"/>
        </w:rPr>
        <w:t>The generated feature table was filtered to remove ASVs present in only a single sample and remaining ASVs were used to construct a rooted phylogenetic tree via q2-phylogeny. Rarefaction curve analysis of the data obtained was used to estimate the complete</w:t>
      </w:r>
      <w:r w:rsidR="006B2B11" w:rsidRPr="00B72097">
        <w:rPr>
          <w:color w:val="000000" w:themeColor="text1"/>
          <w:sz w:val="22"/>
          <w:szCs w:val="22"/>
          <w:shd w:val="clear" w:color="auto" w:fill="FFFFFF"/>
        </w:rPr>
        <w:t xml:space="preserve">ness of microbial communities sampling and performed using the </w:t>
      </w:r>
      <w:proofErr w:type="spellStart"/>
      <w:r w:rsidR="006B2B11" w:rsidRPr="00B72097">
        <w:rPr>
          <w:color w:val="000000" w:themeColor="text1"/>
          <w:sz w:val="22"/>
          <w:szCs w:val="22"/>
          <w:shd w:val="clear" w:color="auto" w:fill="FFFFFF"/>
        </w:rPr>
        <w:t>iNEXT</w:t>
      </w:r>
      <w:proofErr w:type="spellEnd"/>
      <w:r w:rsidR="006B2B11" w:rsidRPr="00B72097">
        <w:rPr>
          <w:color w:val="000000" w:themeColor="text1"/>
          <w:sz w:val="22"/>
          <w:szCs w:val="22"/>
          <w:shd w:val="clear" w:color="auto" w:fill="FFFFFF"/>
        </w:rPr>
        <w:t xml:space="preserve"> R package</w:t>
      </w:r>
      <w:r w:rsidR="006C4A62" w:rsidRPr="00380E2A">
        <w:rPr>
          <w:color w:val="000000" w:themeColor="text1"/>
          <w:sz w:val="22"/>
          <w:szCs w:val="22"/>
          <w:shd w:val="clear" w:color="auto" w:fill="FFFFFF"/>
        </w:rPr>
        <w:t xml:space="preserve"> </w:t>
      </w:r>
      <w:r w:rsidR="001A6B4C" w:rsidRPr="000B5B26">
        <w:rPr>
          <w:color w:val="000000" w:themeColor="text1"/>
          <w:sz w:val="22"/>
          <w:szCs w:val="22"/>
          <w:shd w:val="clear" w:color="auto" w:fill="FFFFFF"/>
        </w:rPr>
        <w:fldChar w:fldCharType="begin"/>
      </w:r>
      <w:r w:rsidR="004E0554" w:rsidRPr="00254563">
        <w:rPr>
          <w:color w:val="000000" w:themeColor="text1"/>
          <w:sz w:val="22"/>
          <w:szCs w:val="22"/>
          <w:shd w:val="clear" w:color="auto" w:fill="FFFFFF"/>
        </w:rPr>
        <w:instrText xml:space="preserve"> ADDIN NE.Ref.{D15AD28C-8533-4ECE-8920-B8BA4D0DF309}</w:instrText>
      </w:r>
      <w:r w:rsidR="001A6B4C" w:rsidRPr="000B5B26">
        <w:rPr>
          <w:color w:val="000000" w:themeColor="text1"/>
          <w:sz w:val="22"/>
          <w:szCs w:val="22"/>
          <w:shd w:val="clear" w:color="auto" w:fill="FFFFFF"/>
          <w:rPrChange w:id="789" w:author="Chen Liao" w:date="2021-07-09T20:20:00Z">
            <w:rPr>
              <w:color w:val="000000" w:themeColor="text1"/>
              <w:sz w:val="22"/>
              <w:szCs w:val="22"/>
              <w:shd w:val="clear" w:color="auto" w:fill="FFFFFF"/>
            </w:rPr>
          </w:rPrChange>
        </w:rPr>
        <w:fldChar w:fldCharType="separate"/>
      </w:r>
      <w:r w:rsidR="004E0554" w:rsidRPr="000B5B26">
        <w:rPr>
          <w:rFonts w:eastAsiaTheme="minorEastAsia"/>
          <w:color w:val="080000"/>
          <w:sz w:val="22"/>
          <w:szCs w:val="22"/>
        </w:rPr>
        <w:t>[59]</w:t>
      </w:r>
      <w:r w:rsidR="001A6B4C" w:rsidRPr="000B5B26">
        <w:rPr>
          <w:color w:val="000000" w:themeColor="text1"/>
          <w:sz w:val="22"/>
          <w:szCs w:val="22"/>
          <w:shd w:val="clear" w:color="auto" w:fill="FFFFFF"/>
        </w:rPr>
        <w:fldChar w:fldCharType="end"/>
      </w:r>
      <w:r w:rsidR="006B2B11" w:rsidRPr="00095768">
        <w:rPr>
          <w:color w:val="000000" w:themeColor="text1"/>
          <w:sz w:val="22"/>
          <w:szCs w:val="22"/>
          <w:shd w:val="clear" w:color="auto" w:fill="FFFFFF"/>
        </w:rPr>
        <w:t xml:space="preserve">. Subsequently, in order to avoid sample-to-sample bias due to variable </w:t>
      </w:r>
      <w:r w:rsidR="006B2B11" w:rsidRPr="00095768">
        <w:rPr>
          <w:color w:val="000000" w:themeColor="text1"/>
          <w:sz w:val="22"/>
          <w:szCs w:val="22"/>
          <w:shd w:val="clear" w:color="auto" w:fill="FFFFFF"/>
        </w:rPr>
        <w:lastRenderedPageBreak/>
        <w:t>sequencing depth (different number of reads per sample), samples were rarefied to 38,980 sequences per sample</w:t>
      </w:r>
      <w:r w:rsidR="0050704E" w:rsidRPr="00095768">
        <w:rPr>
          <w:color w:val="000000" w:themeColor="text1"/>
          <w:sz w:val="22"/>
          <w:szCs w:val="22"/>
          <w:shd w:val="clear" w:color="auto" w:fill="FFFFFF"/>
        </w:rPr>
        <w:t>.</w:t>
      </w:r>
      <w:r w:rsidR="006B2B11" w:rsidRPr="00095768">
        <w:rPr>
          <w:color w:val="000000" w:themeColor="text1"/>
          <w:sz w:val="22"/>
          <w:szCs w:val="22"/>
          <w:shd w:val="clear" w:color="auto" w:fill="FFFFFF"/>
        </w:rPr>
        <w:t xml:space="preserve"> </w:t>
      </w:r>
      <w:r w:rsidR="0050704E" w:rsidRPr="00B9382E">
        <w:rPr>
          <w:color w:val="000000" w:themeColor="text1"/>
          <w:sz w:val="22"/>
          <w:szCs w:val="22"/>
          <w:shd w:val="clear" w:color="auto" w:fill="FFFFFF"/>
        </w:rPr>
        <w:t>Rarefaction analysis showed that great majority of the bacteria species diversity and richness that could be sampled was captured by our sequencing depth (</w:t>
      </w:r>
      <w:r w:rsidR="0050704E" w:rsidRPr="00B150BE">
        <w:rPr>
          <w:b/>
          <w:bCs/>
          <w:color w:val="000000" w:themeColor="text1"/>
          <w:sz w:val="22"/>
          <w:szCs w:val="22"/>
          <w:highlight w:val="yellow"/>
          <w:shd w:val="clear" w:color="auto" w:fill="FFFFFF"/>
          <w:rPrChange w:id="790" w:author="Chen Liao" w:date="2021-07-11T09:37:00Z">
            <w:rPr>
              <w:color w:val="000000" w:themeColor="text1"/>
              <w:sz w:val="22"/>
              <w:szCs w:val="22"/>
              <w:highlight w:val="yellow"/>
              <w:shd w:val="clear" w:color="auto" w:fill="FFFFFF"/>
            </w:rPr>
          </w:rPrChange>
        </w:rPr>
        <w:t xml:space="preserve">Fig. </w:t>
      </w:r>
      <w:r w:rsidR="003668FE" w:rsidRPr="00B150BE">
        <w:rPr>
          <w:b/>
          <w:bCs/>
          <w:color w:val="000000" w:themeColor="text1"/>
          <w:sz w:val="22"/>
          <w:szCs w:val="22"/>
          <w:highlight w:val="yellow"/>
          <w:shd w:val="clear" w:color="auto" w:fill="FFFFFF"/>
          <w:rPrChange w:id="791" w:author="Chen Liao" w:date="2021-07-11T09:37:00Z">
            <w:rPr>
              <w:color w:val="000000" w:themeColor="text1"/>
              <w:sz w:val="22"/>
              <w:szCs w:val="22"/>
              <w:highlight w:val="yellow"/>
              <w:shd w:val="clear" w:color="auto" w:fill="FFFFFF"/>
            </w:rPr>
          </w:rPrChange>
        </w:rPr>
        <w:t>S</w:t>
      </w:r>
      <w:r w:rsidR="0050704E" w:rsidRPr="00B150BE">
        <w:rPr>
          <w:b/>
          <w:bCs/>
          <w:color w:val="000000" w:themeColor="text1"/>
          <w:sz w:val="22"/>
          <w:szCs w:val="22"/>
          <w:highlight w:val="yellow"/>
          <w:shd w:val="clear" w:color="auto" w:fill="FFFFFF"/>
          <w:rPrChange w:id="792" w:author="Chen Liao" w:date="2021-07-11T09:37:00Z">
            <w:rPr>
              <w:color w:val="000000" w:themeColor="text1"/>
              <w:sz w:val="22"/>
              <w:szCs w:val="22"/>
              <w:highlight w:val="yellow"/>
              <w:shd w:val="clear" w:color="auto" w:fill="FFFFFF"/>
            </w:rPr>
          </w:rPrChange>
        </w:rPr>
        <w:t>1</w:t>
      </w:r>
      <w:ins w:id="793" w:author="Chen Liao" w:date="2021-07-11T14:03:00Z">
        <w:r w:rsidR="00F840DC">
          <w:rPr>
            <w:b/>
            <w:bCs/>
            <w:color w:val="000000" w:themeColor="text1"/>
            <w:sz w:val="22"/>
            <w:szCs w:val="22"/>
            <w:highlight w:val="yellow"/>
            <w:shd w:val="clear" w:color="auto" w:fill="FFFFFF"/>
          </w:rPr>
          <w:t>7</w:t>
        </w:r>
      </w:ins>
      <w:del w:id="794" w:author="Chen Liao" w:date="2021-07-11T14:03:00Z">
        <w:r w:rsidR="00AF2FDD" w:rsidRPr="00B150BE" w:rsidDel="00F840DC">
          <w:rPr>
            <w:b/>
            <w:bCs/>
            <w:color w:val="000000" w:themeColor="text1"/>
            <w:sz w:val="22"/>
            <w:szCs w:val="22"/>
            <w:highlight w:val="yellow"/>
            <w:shd w:val="clear" w:color="auto" w:fill="FFFFFF"/>
            <w:rPrChange w:id="795" w:author="Chen Liao" w:date="2021-07-11T09:37:00Z">
              <w:rPr>
                <w:color w:val="000000" w:themeColor="text1"/>
                <w:sz w:val="22"/>
                <w:szCs w:val="22"/>
                <w:highlight w:val="yellow"/>
                <w:shd w:val="clear" w:color="auto" w:fill="FFFFFF"/>
              </w:rPr>
            </w:rPrChange>
          </w:rPr>
          <w:delText>6</w:delText>
        </w:r>
      </w:del>
      <w:r w:rsidR="0050704E" w:rsidRPr="001D27C8">
        <w:rPr>
          <w:color w:val="000000" w:themeColor="text1"/>
          <w:sz w:val="22"/>
          <w:szCs w:val="22"/>
          <w:shd w:val="clear" w:color="auto" w:fill="FFFFFF"/>
        </w:rPr>
        <w:t xml:space="preserve">), indicated </w:t>
      </w:r>
      <w:r w:rsidR="0050704E" w:rsidRPr="00D35F95">
        <w:rPr>
          <w:color w:val="000000" w:themeColor="text1"/>
          <w:sz w:val="22"/>
          <w:szCs w:val="22"/>
          <w:shd w:val="clear" w:color="auto" w:fill="FFFFFF"/>
        </w:rPr>
        <w:t>sufficient sequencing depth for majority of the analyzed samples. E</w:t>
      </w:r>
      <w:r w:rsidR="006B2B11" w:rsidRPr="00B150BE">
        <w:rPr>
          <w:color w:val="000000" w:themeColor="text1"/>
          <w:sz w:val="22"/>
          <w:szCs w:val="22"/>
          <w:shd w:val="clear" w:color="auto" w:fill="FFFFFF"/>
        </w:rPr>
        <w:t>stimated alpha diversity metrics</w:t>
      </w:r>
      <w:r w:rsidR="00DB78FF" w:rsidRPr="00306E41">
        <w:rPr>
          <w:color w:val="000000" w:themeColor="text1"/>
          <w:sz w:val="22"/>
          <w:szCs w:val="22"/>
          <w:shd w:val="clear" w:color="auto" w:fill="FFFFFF"/>
        </w:rPr>
        <w:t xml:space="preserve"> </w:t>
      </w:r>
      <w:r w:rsidR="006B2B11" w:rsidRPr="000807FF">
        <w:rPr>
          <w:color w:val="000000" w:themeColor="text1"/>
          <w:sz w:val="22"/>
          <w:szCs w:val="22"/>
          <w:shd w:val="clear" w:color="auto" w:fill="FFFFFF"/>
        </w:rPr>
        <w:t xml:space="preserve">using q2-diversity. </w:t>
      </w:r>
      <w:r w:rsidR="00EF6AE4" w:rsidRPr="000807FF">
        <w:rPr>
          <w:color w:val="000000" w:themeColor="text1"/>
          <w:sz w:val="22"/>
          <w:szCs w:val="22"/>
          <w:shd w:val="clear" w:color="auto" w:fill="FFFFFF"/>
        </w:rPr>
        <w:t>Beta diversity metrics (Aitchison distance) and b</w:t>
      </w:r>
      <w:r w:rsidR="00E03CF2" w:rsidRPr="000807FF">
        <w:rPr>
          <w:color w:val="000000" w:themeColor="text1"/>
          <w:sz w:val="22"/>
          <w:szCs w:val="22"/>
          <w:shd w:val="clear" w:color="auto" w:fill="FFFFFF"/>
        </w:rPr>
        <w:t>iplot</w:t>
      </w:r>
      <w:r w:rsidR="00EF6AE4" w:rsidRPr="000807FF">
        <w:rPr>
          <w:color w:val="000000" w:themeColor="text1"/>
          <w:sz w:val="22"/>
          <w:szCs w:val="22"/>
          <w:shd w:val="clear" w:color="auto" w:fill="FFFFFF"/>
        </w:rPr>
        <w:t xml:space="preserve"> were</w:t>
      </w:r>
      <w:r w:rsidR="00E03CF2" w:rsidRPr="000807FF">
        <w:rPr>
          <w:color w:val="000000" w:themeColor="text1"/>
          <w:sz w:val="22"/>
          <w:szCs w:val="22"/>
          <w:shd w:val="clear" w:color="auto" w:fill="FFFFFF"/>
        </w:rPr>
        <w:t xml:space="preserve"> generated using DEICODE (robust Aitchison PCA, RPCA) </w:t>
      </w:r>
      <w:r w:rsidR="004D09C6" w:rsidRPr="00095768">
        <w:rPr>
          <w:color w:val="000000" w:themeColor="text1"/>
          <w:sz w:val="22"/>
          <w:szCs w:val="22"/>
          <w:shd w:val="clear" w:color="auto" w:fill="FFFFFF"/>
        </w:rPr>
        <w:fldChar w:fldCharType="begin"/>
      </w:r>
      <w:r w:rsidR="004E0554" w:rsidRPr="00254563">
        <w:rPr>
          <w:color w:val="000000" w:themeColor="text1"/>
          <w:sz w:val="22"/>
          <w:szCs w:val="22"/>
          <w:shd w:val="clear" w:color="auto" w:fill="FFFFFF"/>
        </w:rPr>
        <w:instrText xml:space="preserve"> ADDIN NE.Ref.{AD55618F-63B1-4AEC-8D2A-F95E05BB5778}</w:instrText>
      </w:r>
      <w:r w:rsidR="004D09C6" w:rsidRPr="00095768">
        <w:rPr>
          <w:color w:val="000000" w:themeColor="text1"/>
          <w:sz w:val="22"/>
          <w:szCs w:val="22"/>
          <w:shd w:val="clear" w:color="auto" w:fill="FFFFFF"/>
          <w:rPrChange w:id="796" w:author="Chen Liao" w:date="2021-07-09T20:20:00Z">
            <w:rPr>
              <w:color w:val="000000" w:themeColor="text1"/>
              <w:sz w:val="22"/>
              <w:szCs w:val="22"/>
              <w:shd w:val="clear" w:color="auto" w:fill="FFFFFF"/>
            </w:rPr>
          </w:rPrChange>
        </w:rPr>
        <w:fldChar w:fldCharType="separate"/>
      </w:r>
      <w:r w:rsidR="004E0554" w:rsidRPr="00095768">
        <w:rPr>
          <w:rFonts w:eastAsiaTheme="minorEastAsia"/>
          <w:color w:val="080000"/>
          <w:sz w:val="22"/>
          <w:szCs w:val="22"/>
        </w:rPr>
        <w:t>[60]</w:t>
      </w:r>
      <w:r w:rsidR="004D09C6" w:rsidRPr="00095768">
        <w:rPr>
          <w:color w:val="000000" w:themeColor="text1"/>
          <w:sz w:val="22"/>
          <w:szCs w:val="22"/>
          <w:shd w:val="clear" w:color="auto" w:fill="FFFFFF"/>
        </w:rPr>
        <w:fldChar w:fldCharType="end"/>
      </w:r>
      <w:r w:rsidR="00E03CF2" w:rsidRPr="00254563">
        <w:rPr>
          <w:rFonts w:eastAsia="SimSun"/>
          <w:color w:val="000000" w:themeColor="text1"/>
          <w:sz w:val="22"/>
          <w:szCs w:val="22"/>
          <w:shd w:val="clear" w:color="auto" w:fill="FFFFFF"/>
          <w:rPrChange w:id="797" w:author="Chen Liao" w:date="2021-07-09T20:20:00Z">
            <w:rPr>
              <w:rFonts w:ascii="SimSun" w:eastAsia="SimSun" w:hAnsi="SimSun" w:cs="SimSun"/>
              <w:color w:val="000000" w:themeColor="text1"/>
              <w:sz w:val="22"/>
              <w:szCs w:val="22"/>
              <w:shd w:val="clear" w:color="auto" w:fill="FFFFFF"/>
            </w:rPr>
          </w:rPrChange>
        </w:rPr>
        <w:t>.</w:t>
      </w:r>
      <w:r w:rsidR="00E03CF2" w:rsidRPr="00095768">
        <w:rPr>
          <w:color w:val="000000" w:themeColor="text1"/>
          <w:sz w:val="22"/>
          <w:szCs w:val="22"/>
          <w:shd w:val="clear" w:color="auto" w:fill="FFFFFF"/>
        </w:rPr>
        <w:t xml:space="preserve"> </w:t>
      </w:r>
      <w:r w:rsidR="006B2B11" w:rsidRPr="00095768">
        <w:rPr>
          <w:color w:val="000000" w:themeColor="text1"/>
          <w:sz w:val="22"/>
          <w:szCs w:val="22"/>
          <w:shd w:val="clear" w:color="auto" w:fill="FFFFFF"/>
        </w:rPr>
        <w:t xml:space="preserve">Group significance between alpha and beta diversity indexes was calculated with QIIME2 plugins using the Kruskal–Wallis test and permutational multivariate analysis of variance (PERMANOVA), respectively. To </w:t>
      </w:r>
      <w:r w:rsidR="006B2B11" w:rsidRPr="00B72097">
        <w:rPr>
          <w:color w:val="000000" w:themeColor="text1"/>
          <w:sz w:val="22"/>
          <w:szCs w:val="22"/>
          <w:shd w:val="clear" w:color="auto" w:fill="FFFFFF"/>
        </w:rPr>
        <w:t xml:space="preserve">assign taxonomy to </w:t>
      </w:r>
      <w:del w:id="798" w:author="Chen Liao" w:date="2021-07-11T10:41:00Z">
        <w:r w:rsidR="006B2B11" w:rsidRPr="00B72097" w:rsidDel="000807FF">
          <w:rPr>
            <w:color w:val="000000" w:themeColor="text1"/>
            <w:sz w:val="22"/>
            <w:szCs w:val="22"/>
            <w:shd w:val="clear" w:color="auto" w:fill="FFFFFF"/>
          </w:rPr>
          <w:delText>the amplicon sequence variants (</w:delText>
        </w:r>
      </w:del>
      <w:r w:rsidR="006B2B11" w:rsidRPr="00B72097">
        <w:rPr>
          <w:color w:val="000000" w:themeColor="text1"/>
          <w:sz w:val="22"/>
          <w:szCs w:val="22"/>
          <w:shd w:val="clear" w:color="auto" w:fill="FFFFFF"/>
        </w:rPr>
        <w:t>ASVs</w:t>
      </w:r>
      <w:del w:id="799" w:author="Chen Liao" w:date="2021-07-11T10:41:00Z">
        <w:r w:rsidR="006B2B11" w:rsidRPr="00B72097" w:rsidDel="000807FF">
          <w:rPr>
            <w:color w:val="000000" w:themeColor="text1"/>
            <w:sz w:val="22"/>
            <w:szCs w:val="22"/>
            <w:shd w:val="clear" w:color="auto" w:fill="FFFFFF"/>
          </w:rPr>
          <w:delText>)</w:delText>
        </w:r>
      </w:del>
      <w:r w:rsidR="006B2B11" w:rsidRPr="00B72097">
        <w:rPr>
          <w:color w:val="000000" w:themeColor="text1"/>
          <w:sz w:val="22"/>
          <w:szCs w:val="22"/>
          <w:shd w:val="clear" w:color="auto" w:fill="FFFFFF"/>
        </w:rPr>
        <w:t>, the q2-feature-classifier basing on the classify-</w:t>
      </w:r>
      <w:proofErr w:type="spellStart"/>
      <w:r w:rsidR="006B2B11" w:rsidRPr="00B72097">
        <w:rPr>
          <w:color w:val="000000" w:themeColor="text1"/>
          <w:sz w:val="22"/>
          <w:szCs w:val="22"/>
          <w:shd w:val="clear" w:color="auto" w:fill="FFFFFF"/>
        </w:rPr>
        <w:t>sklearn</w:t>
      </w:r>
      <w:proofErr w:type="spellEnd"/>
      <w:r w:rsidR="006B2B11" w:rsidRPr="00B72097">
        <w:rPr>
          <w:color w:val="000000" w:themeColor="text1"/>
          <w:sz w:val="22"/>
          <w:szCs w:val="22"/>
          <w:shd w:val="clear" w:color="auto" w:fill="FFFFFF"/>
        </w:rPr>
        <w:t xml:space="preserve"> naïve Bayes taxonomy classifier was used with the SILVA (v.138) as reference database.</w:t>
      </w:r>
      <w:r w:rsidR="00E60B0D" w:rsidRPr="00A129C6">
        <w:rPr>
          <w:color w:val="000000" w:themeColor="text1"/>
          <w:sz w:val="22"/>
          <w:szCs w:val="22"/>
          <w:shd w:val="clear" w:color="auto" w:fill="FFFFFF"/>
        </w:rPr>
        <w:t xml:space="preserve"> Unless specified</w:t>
      </w:r>
      <w:ins w:id="800" w:author="Chen Liao" w:date="2021-07-11T09:37:00Z">
        <w:r w:rsidR="00B150BE">
          <w:rPr>
            <w:color w:val="000000" w:themeColor="text1"/>
            <w:sz w:val="22"/>
            <w:szCs w:val="22"/>
            <w:shd w:val="clear" w:color="auto" w:fill="FFFFFF"/>
          </w:rPr>
          <w:t xml:space="preserve"> (</w:t>
        </w:r>
      </w:ins>
      <w:ins w:id="801" w:author="Chen Liao" w:date="2021-07-11T09:40:00Z">
        <w:r w:rsidR="00B150BE" w:rsidRPr="00B150BE">
          <w:rPr>
            <w:b/>
            <w:bCs/>
            <w:color w:val="000000" w:themeColor="text1"/>
            <w:sz w:val="22"/>
            <w:szCs w:val="22"/>
            <w:shd w:val="clear" w:color="auto" w:fill="FFFFFF"/>
            <w:rPrChange w:id="802" w:author="Chen Liao" w:date="2021-07-11T09:41:00Z">
              <w:rPr>
                <w:color w:val="000000" w:themeColor="text1"/>
                <w:sz w:val="22"/>
                <w:szCs w:val="22"/>
                <w:shd w:val="clear" w:color="auto" w:fill="FFFFFF"/>
              </w:rPr>
            </w:rPrChange>
          </w:rPr>
          <w:t>Fig. 2C</w:t>
        </w:r>
      </w:ins>
      <w:ins w:id="803" w:author="Chen Liao" w:date="2021-07-11T10:41:00Z">
        <w:r w:rsidR="000809D3">
          <w:rPr>
            <w:color w:val="000000" w:themeColor="text1"/>
            <w:sz w:val="22"/>
            <w:szCs w:val="22"/>
            <w:shd w:val="clear" w:color="auto" w:fill="FFFFFF"/>
          </w:rPr>
          <w:t xml:space="preserve">, </w:t>
        </w:r>
      </w:ins>
      <w:ins w:id="804" w:author="Chen Liao" w:date="2021-07-11T20:21:00Z">
        <w:r w:rsidR="00F56BCA" w:rsidRPr="00F56BCA">
          <w:rPr>
            <w:b/>
            <w:bCs/>
            <w:color w:val="000000" w:themeColor="text1"/>
            <w:sz w:val="22"/>
            <w:szCs w:val="22"/>
            <w:shd w:val="clear" w:color="auto" w:fill="FFFFFF"/>
            <w:rPrChange w:id="805" w:author="Chen Liao" w:date="2021-07-11T20:21:00Z">
              <w:rPr>
                <w:color w:val="000000" w:themeColor="text1"/>
                <w:sz w:val="22"/>
                <w:szCs w:val="22"/>
                <w:shd w:val="clear" w:color="auto" w:fill="FFFFFF"/>
              </w:rPr>
            </w:rPrChange>
          </w:rPr>
          <w:t>Fig.6B</w:t>
        </w:r>
        <w:r w:rsidR="00F56BCA">
          <w:rPr>
            <w:color w:val="000000" w:themeColor="text1"/>
            <w:sz w:val="22"/>
            <w:szCs w:val="22"/>
            <w:shd w:val="clear" w:color="auto" w:fill="FFFFFF"/>
          </w:rPr>
          <w:t xml:space="preserve">, </w:t>
        </w:r>
      </w:ins>
      <w:ins w:id="806" w:author="Chen Liao" w:date="2021-07-11T09:41:00Z">
        <w:r w:rsidR="00B150BE" w:rsidRPr="00B150BE">
          <w:rPr>
            <w:b/>
            <w:bCs/>
            <w:color w:val="000000" w:themeColor="text1"/>
            <w:sz w:val="22"/>
            <w:szCs w:val="22"/>
            <w:shd w:val="clear" w:color="auto" w:fill="FFFFFF"/>
            <w:rPrChange w:id="807" w:author="Chen Liao" w:date="2021-07-11T09:41:00Z">
              <w:rPr>
                <w:color w:val="000000" w:themeColor="text1"/>
                <w:sz w:val="22"/>
                <w:szCs w:val="22"/>
                <w:shd w:val="clear" w:color="auto" w:fill="FFFFFF"/>
              </w:rPr>
            </w:rPrChange>
          </w:rPr>
          <w:t>Fig. S1A</w:t>
        </w:r>
        <w:r w:rsidR="00B150BE">
          <w:rPr>
            <w:color w:val="000000" w:themeColor="text1"/>
            <w:sz w:val="22"/>
            <w:szCs w:val="22"/>
            <w:shd w:val="clear" w:color="auto" w:fill="FFFFFF"/>
          </w:rPr>
          <w:t>)</w:t>
        </w:r>
      </w:ins>
      <w:r w:rsidR="00E60B0D" w:rsidRPr="00A129C6">
        <w:rPr>
          <w:color w:val="000000" w:themeColor="text1"/>
          <w:sz w:val="22"/>
          <w:szCs w:val="22"/>
          <w:shd w:val="clear" w:color="auto" w:fill="FFFFFF"/>
        </w:rPr>
        <w:t xml:space="preserve">, ASVs </w:t>
      </w:r>
      <w:del w:id="808" w:author="Chen Liao" w:date="2021-07-11T09:41:00Z">
        <w:r w:rsidR="00E60B0D" w:rsidRPr="00A129C6" w:rsidDel="00B150BE">
          <w:rPr>
            <w:color w:val="000000" w:themeColor="text1"/>
            <w:sz w:val="22"/>
            <w:szCs w:val="22"/>
            <w:shd w:val="clear" w:color="auto" w:fill="FFFFFF"/>
          </w:rPr>
          <w:delText xml:space="preserve">are </w:delText>
        </w:r>
      </w:del>
      <w:ins w:id="809" w:author="Chen Liao" w:date="2021-07-11T09:41:00Z">
        <w:r w:rsidR="00B150BE">
          <w:rPr>
            <w:color w:val="000000" w:themeColor="text1"/>
            <w:sz w:val="22"/>
            <w:szCs w:val="22"/>
            <w:shd w:val="clear" w:color="auto" w:fill="FFFFFF"/>
          </w:rPr>
          <w:t>were</w:t>
        </w:r>
        <w:r w:rsidR="00B150BE" w:rsidRPr="00A129C6">
          <w:rPr>
            <w:color w:val="000000" w:themeColor="text1"/>
            <w:sz w:val="22"/>
            <w:szCs w:val="22"/>
            <w:shd w:val="clear" w:color="auto" w:fill="FFFFFF"/>
          </w:rPr>
          <w:t xml:space="preserve"> </w:t>
        </w:r>
      </w:ins>
      <w:r w:rsidR="00E60B0D" w:rsidRPr="00A129C6">
        <w:rPr>
          <w:color w:val="000000" w:themeColor="text1"/>
          <w:sz w:val="22"/>
          <w:szCs w:val="22"/>
          <w:shd w:val="clear" w:color="auto" w:fill="FFFFFF"/>
        </w:rPr>
        <w:t>grouped to the lowest class</w:t>
      </w:r>
      <w:r w:rsidR="00E60B0D" w:rsidRPr="00B150BE">
        <w:rPr>
          <w:color w:val="000000" w:themeColor="text1"/>
          <w:sz w:val="22"/>
          <w:szCs w:val="22"/>
          <w:shd w:val="clear" w:color="auto" w:fill="FFFFFF"/>
        </w:rPr>
        <w:t xml:space="preserve">ified taxonomy level for </w:t>
      </w:r>
      <w:del w:id="810" w:author="Chen Liao" w:date="2021-07-11T09:41:00Z">
        <w:r w:rsidR="00E60B0D" w:rsidRPr="00B150BE" w:rsidDel="00B150BE">
          <w:rPr>
            <w:color w:val="000000" w:themeColor="text1"/>
            <w:sz w:val="22"/>
            <w:szCs w:val="22"/>
            <w:shd w:val="clear" w:color="auto" w:fill="FFFFFF"/>
          </w:rPr>
          <w:delText xml:space="preserve">further </w:delText>
        </w:r>
      </w:del>
      <w:ins w:id="811" w:author="Chen Liao" w:date="2021-07-11T09:41:00Z">
        <w:r w:rsidR="00B150BE">
          <w:rPr>
            <w:color w:val="000000" w:themeColor="text1"/>
            <w:sz w:val="22"/>
            <w:szCs w:val="22"/>
            <w:shd w:val="clear" w:color="auto" w:fill="FFFFFF"/>
          </w:rPr>
          <w:t>all data</w:t>
        </w:r>
        <w:r w:rsidR="00B150BE" w:rsidRPr="00B150BE">
          <w:rPr>
            <w:color w:val="000000" w:themeColor="text1"/>
            <w:sz w:val="22"/>
            <w:szCs w:val="22"/>
            <w:shd w:val="clear" w:color="auto" w:fill="FFFFFF"/>
          </w:rPr>
          <w:t xml:space="preserve"> </w:t>
        </w:r>
        <w:r w:rsidR="00B150BE">
          <w:rPr>
            <w:color w:val="000000" w:themeColor="text1"/>
            <w:sz w:val="22"/>
            <w:szCs w:val="22"/>
            <w:shd w:val="clear" w:color="auto" w:fill="FFFFFF"/>
          </w:rPr>
          <w:t xml:space="preserve">modeling and </w:t>
        </w:r>
      </w:ins>
      <w:r w:rsidR="00E60B0D" w:rsidRPr="00B150BE">
        <w:rPr>
          <w:color w:val="000000" w:themeColor="text1"/>
          <w:sz w:val="22"/>
          <w:szCs w:val="22"/>
          <w:shd w:val="clear" w:color="auto" w:fill="FFFFFF"/>
        </w:rPr>
        <w:t>analysis.</w:t>
      </w:r>
      <w:ins w:id="812" w:author="Chen Liao" w:date="2021-07-11T09:41:00Z">
        <w:r w:rsidR="00B150BE">
          <w:rPr>
            <w:color w:val="000000" w:themeColor="text1"/>
            <w:sz w:val="22"/>
            <w:szCs w:val="22"/>
            <w:shd w:val="clear" w:color="auto" w:fill="FFFFFF"/>
          </w:rPr>
          <w:t xml:space="preserve"> </w:t>
        </w:r>
      </w:ins>
      <w:ins w:id="813" w:author="Chen Liao" w:date="2021-07-11T09:42:00Z">
        <w:r w:rsidR="00B150BE">
          <w:rPr>
            <w:color w:val="000000" w:themeColor="text1"/>
            <w:sz w:val="22"/>
            <w:szCs w:val="22"/>
            <w:shd w:val="clear" w:color="auto" w:fill="FFFFFF"/>
          </w:rPr>
          <w:t xml:space="preserve">These taxonomic groups are labelled with prefix “s_” (species level), “g_” (genus level),  “f_” </w:t>
        </w:r>
      </w:ins>
      <w:ins w:id="814" w:author="Chen Liao" w:date="2021-07-11T09:43:00Z">
        <w:r w:rsidR="00B150BE">
          <w:rPr>
            <w:color w:val="000000" w:themeColor="text1"/>
            <w:sz w:val="22"/>
            <w:szCs w:val="22"/>
            <w:shd w:val="clear" w:color="auto" w:fill="FFFFFF"/>
          </w:rPr>
          <w:t>(family level), “o_” (order level), “c_” (class level), “p_” (phylum level),</w:t>
        </w:r>
      </w:ins>
      <w:ins w:id="815" w:author="Chen Liao" w:date="2021-07-11T09:44:00Z">
        <w:r w:rsidR="00B150BE">
          <w:rPr>
            <w:color w:val="000000" w:themeColor="text1"/>
            <w:sz w:val="22"/>
            <w:szCs w:val="22"/>
            <w:shd w:val="clear" w:color="auto" w:fill="FFFFFF"/>
          </w:rPr>
          <w:t xml:space="preserve"> and “k_” (kingdom level) to indicate the taxonomic rank where grouping </w:t>
        </w:r>
      </w:ins>
      <w:ins w:id="816" w:author="Chen Liao" w:date="2021-07-11T09:45:00Z">
        <w:r w:rsidR="00B150BE">
          <w:rPr>
            <w:color w:val="000000" w:themeColor="text1"/>
            <w:sz w:val="22"/>
            <w:szCs w:val="22"/>
            <w:shd w:val="clear" w:color="auto" w:fill="FFFFFF"/>
          </w:rPr>
          <w:t>was operated. For example, “</w:t>
        </w:r>
        <w:proofErr w:type="spellStart"/>
        <w:r w:rsidR="00B150BE">
          <w:rPr>
            <w:color w:val="000000" w:themeColor="text1"/>
            <w:sz w:val="22"/>
            <w:szCs w:val="22"/>
            <w:shd w:val="clear" w:color="auto" w:fill="FFFFFF"/>
          </w:rPr>
          <w:t>g_Bacteroides</w:t>
        </w:r>
        <w:proofErr w:type="spellEnd"/>
        <w:r w:rsidR="00B150BE">
          <w:rPr>
            <w:color w:val="000000" w:themeColor="text1"/>
            <w:sz w:val="22"/>
            <w:szCs w:val="22"/>
            <w:shd w:val="clear" w:color="auto" w:fill="FFFFFF"/>
          </w:rPr>
          <w:t>” clusters all</w:t>
        </w:r>
      </w:ins>
      <w:ins w:id="817" w:author="Chen Liao" w:date="2021-07-11T09:46:00Z">
        <w:r w:rsidR="00B150BE">
          <w:rPr>
            <w:color w:val="000000" w:themeColor="text1"/>
            <w:sz w:val="22"/>
            <w:szCs w:val="22"/>
            <w:shd w:val="clear" w:color="auto" w:fill="FFFFFF"/>
          </w:rPr>
          <w:t xml:space="preserve"> </w:t>
        </w:r>
      </w:ins>
      <w:ins w:id="818" w:author="Chen Liao" w:date="2021-07-11T09:45:00Z">
        <w:r w:rsidR="00B150BE">
          <w:rPr>
            <w:color w:val="000000" w:themeColor="text1"/>
            <w:sz w:val="22"/>
            <w:szCs w:val="22"/>
            <w:shd w:val="clear" w:color="auto" w:fill="FFFFFF"/>
          </w:rPr>
          <w:t xml:space="preserve">sequences that are classified </w:t>
        </w:r>
      </w:ins>
      <w:ins w:id="819" w:author="Chen Liao" w:date="2021-07-11T09:46:00Z">
        <w:r w:rsidR="00B150BE">
          <w:rPr>
            <w:color w:val="000000" w:themeColor="text1"/>
            <w:sz w:val="22"/>
            <w:szCs w:val="22"/>
            <w:shd w:val="clear" w:color="auto" w:fill="FFFFFF"/>
          </w:rPr>
          <w:t xml:space="preserve">as Bacteroides at the genus level but </w:t>
        </w:r>
        <w:r w:rsidR="00687DD5">
          <w:rPr>
            <w:color w:val="000000" w:themeColor="text1"/>
            <w:sz w:val="22"/>
            <w:szCs w:val="22"/>
            <w:shd w:val="clear" w:color="auto" w:fill="FFFFFF"/>
          </w:rPr>
          <w:t>unc</w:t>
        </w:r>
        <w:r w:rsidR="00B150BE">
          <w:rPr>
            <w:color w:val="000000" w:themeColor="text1"/>
            <w:sz w:val="22"/>
            <w:szCs w:val="22"/>
            <w:shd w:val="clear" w:color="auto" w:fill="FFFFFF"/>
          </w:rPr>
          <w:t>lassified at the species level.</w:t>
        </w:r>
      </w:ins>
    </w:p>
    <w:p w14:paraId="4ABECDC8" w14:textId="2B04E9C2" w:rsidR="006B2B11" w:rsidRPr="00254563" w:rsidDel="00227405" w:rsidRDefault="007C71D1" w:rsidP="004071B6">
      <w:pPr>
        <w:spacing w:line="360" w:lineRule="auto"/>
        <w:jc w:val="both"/>
        <w:rPr>
          <w:del w:id="820" w:author="Chen Liao" w:date="2021-07-04T17:06:00Z"/>
          <w:color w:val="000000" w:themeColor="text1"/>
          <w:sz w:val="22"/>
          <w:szCs w:val="22"/>
          <w:shd w:val="clear" w:color="auto" w:fill="FFFFFF"/>
        </w:rPr>
      </w:pPr>
      <w:r w:rsidRPr="00B150BE">
        <w:rPr>
          <w:rFonts w:eastAsiaTheme="minorEastAsia"/>
          <w:color w:val="000000" w:themeColor="text1"/>
          <w:sz w:val="22"/>
          <w:szCs w:val="22"/>
          <w:shd w:val="clear" w:color="auto" w:fill="FFFFFF"/>
        </w:rPr>
        <w:tab/>
      </w:r>
      <w:r w:rsidR="006B2B11" w:rsidRPr="00B150BE">
        <w:rPr>
          <w:color w:val="000000" w:themeColor="text1"/>
          <w:sz w:val="22"/>
          <w:szCs w:val="22"/>
          <w:shd w:val="clear" w:color="auto" w:fill="FFFFFF"/>
        </w:rPr>
        <w:t xml:space="preserve">For metagenome analysis, raw sequencing reads were subjected to quality filtering and barcode trimming using </w:t>
      </w:r>
      <w:proofErr w:type="spellStart"/>
      <w:r w:rsidR="006B2B11" w:rsidRPr="00B150BE">
        <w:rPr>
          <w:color w:val="000000" w:themeColor="text1"/>
          <w:sz w:val="22"/>
          <w:szCs w:val="22"/>
          <w:shd w:val="clear" w:color="auto" w:fill="FFFFFF"/>
        </w:rPr>
        <w:t>KneadData</w:t>
      </w:r>
      <w:proofErr w:type="spellEnd"/>
      <w:r w:rsidR="006B2B11" w:rsidRPr="00B150BE">
        <w:rPr>
          <w:color w:val="000000" w:themeColor="text1"/>
          <w:sz w:val="22"/>
          <w:szCs w:val="22"/>
          <w:shd w:val="clear" w:color="auto" w:fill="FFFFFF"/>
        </w:rPr>
        <w:t xml:space="preserve"> (v0.5.4) by employing </w:t>
      </w:r>
      <w:proofErr w:type="spellStart"/>
      <w:r w:rsidR="006B2B11" w:rsidRPr="00B150BE">
        <w:rPr>
          <w:color w:val="000000" w:themeColor="text1"/>
          <w:sz w:val="22"/>
          <w:szCs w:val="22"/>
          <w:shd w:val="clear" w:color="auto" w:fill="FFFFFF"/>
        </w:rPr>
        <w:t>trimmomatic</w:t>
      </w:r>
      <w:proofErr w:type="spellEnd"/>
      <w:r w:rsidR="006B2B11" w:rsidRPr="00B150BE">
        <w:rPr>
          <w:color w:val="000000" w:themeColor="text1"/>
          <w:sz w:val="22"/>
          <w:szCs w:val="22"/>
          <w:shd w:val="clear" w:color="auto" w:fill="FFFFFF"/>
        </w:rPr>
        <w:t xml:space="preserve"> settings of 4-base wide sliding window, with average qualit</w:t>
      </w:r>
      <w:r w:rsidR="006B2B11" w:rsidRPr="000807FF">
        <w:rPr>
          <w:color w:val="000000" w:themeColor="text1"/>
          <w:sz w:val="22"/>
          <w:szCs w:val="22"/>
          <w:shd w:val="clear" w:color="auto" w:fill="FFFFFF"/>
        </w:rPr>
        <w:t>y per base &gt;20 and minimum length 90 bp. Reads mapping to the mouse genome were removed. Kraken2 was run against genome taxonomy database (GTDB_r89_54k) with default parameters</w:t>
      </w:r>
      <w:r w:rsidR="00180748" w:rsidRPr="00B6149A">
        <w:rPr>
          <w:color w:val="000000" w:themeColor="text1"/>
          <w:sz w:val="22"/>
          <w:szCs w:val="22"/>
          <w:shd w:val="clear" w:color="auto" w:fill="FFFFFF"/>
        </w:rPr>
        <w:t xml:space="preserve"> </w:t>
      </w:r>
      <w:r w:rsidR="00180748" w:rsidRPr="00095768">
        <w:rPr>
          <w:color w:val="000000" w:themeColor="text1"/>
          <w:sz w:val="22"/>
          <w:szCs w:val="22"/>
          <w:shd w:val="clear" w:color="auto" w:fill="FFFFFF"/>
        </w:rPr>
        <w:fldChar w:fldCharType="begin"/>
      </w:r>
      <w:r w:rsidR="004E0554" w:rsidRPr="00254563">
        <w:rPr>
          <w:color w:val="000000" w:themeColor="text1"/>
          <w:sz w:val="22"/>
          <w:szCs w:val="22"/>
          <w:shd w:val="clear" w:color="auto" w:fill="FFFFFF"/>
        </w:rPr>
        <w:instrText xml:space="preserve"> ADDIN NE.Ref.{74CB457D-9E0A-49EB-A21A-1F21D01A2D6D}</w:instrText>
      </w:r>
      <w:r w:rsidR="00180748" w:rsidRPr="00095768">
        <w:rPr>
          <w:color w:val="000000" w:themeColor="text1"/>
          <w:sz w:val="22"/>
          <w:szCs w:val="22"/>
          <w:shd w:val="clear" w:color="auto" w:fill="FFFFFF"/>
          <w:rPrChange w:id="821" w:author="Chen Liao" w:date="2021-07-09T20:20:00Z">
            <w:rPr>
              <w:color w:val="000000" w:themeColor="text1"/>
              <w:sz w:val="22"/>
              <w:szCs w:val="22"/>
              <w:shd w:val="clear" w:color="auto" w:fill="FFFFFF"/>
            </w:rPr>
          </w:rPrChange>
        </w:rPr>
        <w:fldChar w:fldCharType="separate"/>
      </w:r>
      <w:r w:rsidR="004E0554" w:rsidRPr="00095768">
        <w:rPr>
          <w:rFonts w:eastAsiaTheme="minorEastAsia"/>
          <w:color w:val="080000"/>
          <w:sz w:val="22"/>
          <w:szCs w:val="22"/>
        </w:rPr>
        <w:t>[61]</w:t>
      </w:r>
      <w:r w:rsidR="00180748" w:rsidRPr="00095768">
        <w:rPr>
          <w:color w:val="000000" w:themeColor="text1"/>
          <w:sz w:val="22"/>
          <w:szCs w:val="22"/>
          <w:shd w:val="clear" w:color="auto" w:fill="FFFFFF"/>
        </w:rPr>
        <w:fldChar w:fldCharType="end"/>
      </w:r>
      <w:r w:rsidR="006B2B11" w:rsidRPr="00095768">
        <w:rPr>
          <w:color w:val="000000" w:themeColor="text1"/>
          <w:sz w:val="22"/>
          <w:szCs w:val="22"/>
          <w:shd w:val="clear" w:color="auto" w:fill="FFFFFF"/>
        </w:rPr>
        <w:t xml:space="preserve">. Following classification by Kraken2, Bracken was used to re-estimate bacterial abundances at taxonomic levels from species to phylum using a read length parameter of 150. Next, the filtered sequences were assembled into contigs using </w:t>
      </w:r>
      <w:proofErr w:type="spellStart"/>
      <w:r w:rsidR="006B2B11" w:rsidRPr="00095768">
        <w:rPr>
          <w:color w:val="000000" w:themeColor="text1"/>
          <w:sz w:val="22"/>
          <w:szCs w:val="22"/>
          <w:shd w:val="clear" w:color="auto" w:fill="FFFFFF"/>
        </w:rPr>
        <w:t>metaSPAdes</w:t>
      </w:r>
      <w:proofErr w:type="spellEnd"/>
      <w:r w:rsidR="006B2B11" w:rsidRPr="00095768">
        <w:rPr>
          <w:color w:val="000000" w:themeColor="text1"/>
          <w:sz w:val="22"/>
          <w:szCs w:val="22"/>
          <w:shd w:val="clear" w:color="auto" w:fill="FFFFFF"/>
        </w:rPr>
        <w:t xml:space="preserve"> with default settings</w:t>
      </w:r>
      <w:r w:rsidR="00180748" w:rsidRPr="00B9382E">
        <w:rPr>
          <w:color w:val="000000" w:themeColor="text1"/>
          <w:sz w:val="22"/>
          <w:szCs w:val="22"/>
          <w:shd w:val="clear" w:color="auto" w:fill="FFFFFF"/>
        </w:rPr>
        <w:t xml:space="preserve"> </w:t>
      </w:r>
      <w:r w:rsidR="00180748" w:rsidRPr="00095768">
        <w:rPr>
          <w:color w:val="000000" w:themeColor="text1"/>
          <w:sz w:val="22"/>
          <w:szCs w:val="22"/>
          <w:shd w:val="clear" w:color="auto" w:fill="FFFFFF"/>
        </w:rPr>
        <w:fldChar w:fldCharType="begin"/>
      </w:r>
      <w:r w:rsidR="004E0554" w:rsidRPr="00254563">
        <w:rPr>
          <w:color w:val="000000" w:themeColor="text1"/>
          <w:sz w:val="22"/>
          <w:szCs w:val="22"/>
          <w:shd w:val="clear" w:color="auto" w:fill="FFFFFF"/>
        </w:rPr>
        <w:instrText xml:space="preserve"> ADDIN NE.Ref.{D0D6019C-1888-4172-9E08-C4CF6ED8E380}</w:instrText>
      </w:r>
      <w:r w:rsidR="00180748" w:rsidRPr="00095768">
        <w:rPr>
          <w:color w:val="000000" w:themeColor="text1"/>
          <w:sz w:val="22"/>
          <w:szCs w:val="22"/>
          <w:shd w:val="clear" w:color="auto" w:fill="FFFFFF"/>
          <w:rPrChange w:id="822" w:author="Chen Liao" w:date="2021-07-09T20:20:00Z">
            <w:rPr>
              <w:color w:val="000000" w:themeColor="text1"/>
              <w:sz w:val="22"/>
              <w:szCs w:val="22"/>
              <w:shd w:val="clear" w:color="auto" w:fill="FFFFFF"/>
            </w:rPr>
          </w:rPrChange>
        </w:rPr>
        <w:fldChar w:fldCharType="separate"/>
      </w:r>
      <w:r w:rsidR="004E0554" w:rsidRPr="00095768">
        <w:rPr>
          <w:rFonts w:eastAsiaTheme="minorEastAsia"/>
          <w:color w:val="080000"/>
          <w:sz w:val="22"/>
          <w:szCs w:val="22"/>
        </w:rPr>
        <w:t>[62]</w:t>
      </w:r>
      <w:r w:rsidR="00180748" w:rsidRPr="00095768">
        <w:rPr>
          <w:color w:val="000000" w:themeColor="text1"/>
          <w:sz w:val="22"/>
          <w:szCs w:val="22"/>
          <w:shd w:val="clear" w:color="auto" w:fill="FFFFFF"/>
        </w:rPr>
        <w:fldChar w:fldCharType="end"/>
      </w:r>
      <w:r w:rsidR="006B2B11" w:rsidRPr="00095768">
        <w:rPr>
          <w:color w:val="000000" w:themeColor="text1"/>
          <w:sz w:val="22"/>
          <w:szCs w:val="22"/>
          <w:shd w:val="clear" w:color="auto" w:fill="FFFFFF"/>
        </w:rPr>
        <w:t xml:space="preserve">. </w:t>
      </w:r>
      <w:r w:rsidR="00515060" w:rsidRPr="00095768">
        <w:rPr>
          <w:color w:val="000000" w:themeColor="text1"/>
          <w:sz w:val="22"/>
          <w:szCs w:val="22"/>
          <w:shd w:val="clear" w:color="auto" w:fill="FFFFFF"/>
        </w:rPr>
        <w:t xml:space="preserve">The gene abundance was analyzed and calculated </w:t>
      </w:r>
      <w:r w:rsidR="00515060" w:rsidRPr="00095768">
        <w:rPr>
          <w:color w:val="000000" w:themeColor="text1"/>
          <w:sz w:val="22"/>
          <w:szCs w:val="22"/>
        </w:rPr>
        <w:t xml:space="preserve">as previously described </w:t>
      </w:r>
      <w:r w:rsidR="00515060" w:rsidRPr="00B9382E">
        <w:rPr>
          <w:color w:val="000000" w:themeColor="text1"/>
          <w:sz w:val="22"/>
          <w:szCs w:val="22"/>
          <w:shd w:val="clear" w:color="auto" w:fill="FFFFFF"/>
        </w:rPr>
        <w:t xml:space="preserve">with modifications </w:t>
      </w:r>
      <w:r w:rsidR="00515060" w:rsidRPr="00095768">
        <w:rPr>
          <w:color w:val="000000" w:themeColor="text1"/>
          <w:sz w:val="22"/>
          <w:szCs w:val="22"/>
          <w:shd w:val="clear" w:color="auto" w:fill="FFFFFF"/>
        </w:rPr>
        <w:fldChar w:fldCharType="begin"/>
      </w:r>
      <w:r w:rsidR="004E0554" w:rsidRPr="00254563">
        <w:rPr>
          <w:color w:val="000000" w:themeColor="text1"/>
          <w:sz w:val="22"/>
          <w:szCs w:val="22"/>
          <w:shd w:val="clear" w:color="auto" w:fill="FFFFFF"/>
        </w:rPr>
        <w:instrText xml:space="preserve"> ADDIN NE.Ref.{72B6AACB-BE25-47DF-A5E8-F9F74E982076}</w:instrText>
      </w:r>
      <w:r w:rsidR="00515060" w:rsidRPr="00095768">
        <w:rPr>
          <w:color w:val="000000" w:themeColor="text1"/>
          <w:sz w:val="22"/>
          <w:szCs w:val="22"/>
          <w:shd w:val="clear" w:color="auto" w:fill="FFFFFF"/>
          <w:rPrChange w:id="823" w:author="Chen Liao" w:date="2021-07-09T20:20:00Z">
            <w:rPr>
              <w:color w:val="000000" w:themeColor="text1"/>
              <w:sz w:val="22"/>
              <w:szCs w:val="22"/>
              <w:shd w:val="clear" w:color="auto" w:fill="FFFFFF"/>
            </w:rPr>
          </w:rPrChange>
        </w:rPr>
        <w:fldChar w:fldCharType="separate"/>
      </w:r>
      <w:r w:rsidR="004E0554" w:rsidRPr="00095768">
        <w:rPr>
          <w:rFonts w:eastAsiaTheme="minorEastAsia"/>
          <w:color w:val="080000"/>
          <w:sz w:val="22"/>
          <w:szCs w:val="22"/>
        </w:rPr>
        <w:t>[63]</w:t>
      </w:r>
      <w:r w:rsidR="00515060" w:rsidRPr="00095768">
        <w:rPr>
          <w:color w:val="000000" w:themeColor="text1"/>
          <w:sz w:val="22"/>
          <w:szCs w:val="22"/>
          <w:shd w:val="clear" w:color="auto" w:fill="FFFFFF"/>
        </w:rPr>
        <w:fldChar w:fldCharType="end"/>
      </w:r>
      <w:r w:rsidR="00515060" w:rsidRPr="00095768">
        <w:rPr>
          <w:color w:val="000000" w:themeColor="text1"/>
          <w:sz w:val="22"/>
          <w:szCs w:val="22"/>
          <w:shd w:val="clear" w:color="auto" w:fill="FFFFFF"/>
        </w:rPr>
        <w:t xml:space="preserve">. </w:t>
      </w:r>
      <w:r w:rsidR="006B2B11" w:rsidRPr="00095768">
        <w:rPr>
          <w:color w:val="000000" w:themeColor="text1"/>
          <w:sz w:val="22"/>
          <w:szCs w:val="22"/>
          <w:shd w:val="clear" w:color="auto" w:fill="FFFFFF"/>
        </w:rPr>
        <w:t>Putative genes were then predicted on contigs longer than 200 base pairs using Prodigal under metagenome mode (-p meta)</w:t>
      </w:r>
      <w:r w:rsidR="00FF3D93" w:rsidRPr="00B9382E">
        <w:rPr>
          <w:color w:val="000000" w:themeColor="text1"/>
          <w:sz w:val="22"/>
          <w:szCs w:val="22"/>
          <w:shd w:val="clear" w:color="auto" w:fill="FFFFFF"/>
        </w:rPr>
        <w:t xml:space="preserve"> </w:t>
      </w:r>
      <w:r w:rsidR="00FF3D93" w:rsidRPr="00095768">
        <w:rPr>
          <w:color w:val="000000" w:themeColor="text1"/>
          <w:sz w:val="22"/>
          <w:szCs w:val="22"/>
          <w:shd w:val="clear" w:color="auto" w:fill="FFFFFF"/>
        </w:rPr>
        <w:fldChar w:fldCharType="begin"/>
      </w:r>
      <w:r w:rsidR="004E0554" w:rsidRPr="00254563">
        <w:rPr>
          <w:color w:val="000000" w:themeColor="text1"/>
          <w:sz w:val="22"/>
          <w:szCs w:val="22"/>
          <w:shd w:val="clear" w:color="auto" w:fill="FFFFFF"/>
        </w:rPr>
        <w:instrText xml:space="preserve"> ADDIN NE.Ref.{527A84EC-18FA-44C6-9E4B-4FDBB2E155FE}</w:instrText>
      </w:r>
      <w:r w:rsidR="00FF3D93" w:rsidRPr="00095768">
        <w:rPr>
          <w:color w:val="000000" w:themeColor="text1"/>
          <w:sz w:val="22"/>
          <w:szCs w:val="22"/>
          <w:shd w:val="clear" w:color="auto" w:fill="FFFFFF"/>
          <w:rPrChange w:id="824" w:author="Chen Liao" w:date="2021-07-09T20:20:00Z">
            <w:rPr>
              <w:color w:val="000000" w:themeColor="text1"/>
              <w:sz w:val="22"/>
              <w:szCs w:val="22"/>
              <w:shd w:val="clear" w:color="auto" w:fill="FFFFFF"/>
            </w:rPr>
          </w:rPrChange>
        </w:rPr>
        <w:fldChar w:fldCharType="separate"/>
      </w:r>
      <w:r w:rsidR="004E0554" w:rsidRPr="00095768">
        <w:rPr>
          <w:rFonts w:eastAsiaTheme="minorEastAsia"/>
          <w:color w:val="080000"/>
          <w:sz w:val="22"/>
          <w:szCs w:val="22"/>
        </w:rPr>
        <w:t>[64]</w:t>
      </w:r>
      <w:r w:rsidR="00FF3D93" w:rsidRPr="00095768">
        <w:rPr>
          <w:color w:val="000000" w:themeColor="text1"/>
          <w:sz w:val="22"/>
          <w:szCs w:val="22"/>
          <w:shd w:val="clear" w:color="auto" w:fill="FFFFFF"/>
        </w:rPr>
        <w:fldChar w:fldCharType="end"/>
      </w:r>
      <w:r w:rsidR="006B2B11" w:rsidRPr="00095768">
        <w:rPr>
          <w:color w:val="000000" w:themeColor="text1"/>
          <w:sz w:val="22"/>
          <w:szCs w:val="22"/>
          <w:shd w:val="clear" w:color="auto" w:fill="FFFFFF"/>
        </w:rPr>
        <w:t>. A non-redundant gene catalogue was constructed with CD-HIT using the parameters “-c 0.95 –</w:t>
      </w:r>
      <w:proofErr w:type="spellStart"/>
      <w:r w:rsidR="006B2B11" w:rsidRPr="00095768">
        <w:rPr>
          <w:color w:val="000000" w:themeColor="text1"/>
          <w:sz w:val="22"/>
          <w:szCs w:val="22"/>
          <w:shd w:val="clear" w:color="auto" w:fill="FFFFFF"/>
        </w:rPr>
        <w:t>aS</w:t>
      </w:r>
      <w:proofErr w:type="spellEnd"/>
      <w:r w:rsidR="006B2B11" w:rsidRPr="00095768">
        <w:rPr>
          <w:color w:val="000000" w:themeColor="text1"/>
          <w:sz w:val="22"/>
          <w:szCs w:val="22"/>
          <w:shd w:val="clear" w:color="auto" w:fill="FFFFFF"/>
        </w:rPr>
        <w:t xml:space="preserve"> 0.9”</w:t>
      </w:r>
      <w:r w:rsidR="00FF3D93" w:rsidRPr="00095768">
        <w:rPr>
          <w:color w:val="000000" w:themeColor="text1"/>
          <w:sz w:val="22"/>
          <w:szCs w:val="22"/>
          <w:shd w:val="clear" w:color="auto" w:fill="FFFFFF"/>
        </w:rPr>
        <w:t xml:space="preserve"> </w:t>
      </w:r>
      <w:r w:rsidR="00026B9B" w:rsidRPr="00095768">
        <w:rPr>
          <w:color w:val="000000" w:themeColor="text1"/>
          <w:sz w:val="22"/>
          <w:szCs w:val="22"/>
          <w:shd w:val="clear" w:color="auto" w:fill="FFFFFF"/>
        </w:rPr>
        <w:fldChar w:fldCharType="begin"/>
      </w:r>
      <w:r w:rsidR="004E0554" w:rsidRPr="00254563">
        <w:rPr>
          <w:color w:val="000000" w:themeColor="text1"/>
          <w:sz w:val="22"/>
          <w:szCs w:val="22"/>
          <w:shd w:val="clear" w:color="auto" w:fill="FFFFFF"/>
        </w:rPr>
        <w:instrText xml:space="preserve"> ADDIN NE.Ref.{26CEBFF8-47DA-4765-AADD-07EF3CEA5934}</w:instrText>
      </w:r>
      <w:r w:rsidR="00026B9B" w:rsidRPr="00095768">
        <w:rPr>
          <w:color w:val="000000" w:themeColor="text1"/>
          <w:sz w:val="22"/>
          <w:szCs w:val="22"/>
          <w:shd w:val="clear" w:color="auto" w:fill="FFFFFF"/>
          <w:rPrChange w:id="825" w:author="Chen Liao" w:date="2021-07-09T20:20:00Z">
            <w:rPr>
              <w:color w:val="000000" w:themeColor="text1"/>
              <w:sz w:val="22"/>
              <w:szCs w:val="22"/>
              <w:shd w:val="clear" w:color="auto" w:fill="FFFFFF"/>
            </w:rPr>
          </w:rPrChange>
        </w:rPr>
        <w:fldChar w:fldCharType="separate"/>
      </w:r>
      <w:r w:rsidR="004E0554" w:rsidRPr="00095768">
        <w:rPr>
          <w:rFonts w:eastAsiaTheme="minorEastAsia"/>
          <w:color w:val="080000"/>
          <w:sz w:val="22"/>
          <w:szCs w:val="22"/>
        </w:rPr>
        <w:t>[65]</w:t>
      </w:r>
      <w:r w:rsidR="00026B9B" w:rsidRPr="00095768">
        <w:rPr>
          <w:color w:val="000000" w:themeColor="text1"/>
          <w:sz w:val="22"/>
          <w:szCs w:val="22"/>
          <w:shd w:val="clear" w:color="auto" w:fill="FFFFFF"/>
        </w:rPr>
        <w:fldChar w:fldCharType="end"/>
      </w:r>
      <w:r w:rsidR="006B2B11" w:rsidRPr="00095768">
        <w:rPr>
          <w:color w:val="000000" w:themeColor="text1"/>
          <w:sz w:val="22"/>
          <w:szCs w:val="22"/>
          <w:shd w:val="clear" w:color="auto" w:fill="FFFFFF"/>
        </w:rPr>
        <w:t xml:space="preserve">. The abundance of each predicted gene was evaluated by mapping reads back with KMA algorithm and then normalized with the following equation: </w:t>
      </w:r>
      <w:r w:rsidR="006B2B11" w:rsidRPr="00B72097">
        <w:rPr>
          <w:color w:val="000000" w:themeColor="text1"/>
          <w:sz w:val="22"/>
          <w:szCs w:val="22"/>
          <w:highlight w:val="yellow"/>
          <w:shd w:val="clear" w:color="auto" w:fill="FFFFFF"/>
        </w:rPr>
        <w:t xml:space="preserve">RPM = 1M × (mapped reads/gene length)/(sum of mapped </w:t>
      </w:r>
      <w:r w:rsidR="006B2B11" w:rsidRPr="00142E3F">
        <w:rPr>
          <w:color w:val="000000" w:themeColor="text1"/>
          <w:sz w:val="22"/>
          <w:szCs w:val="22"/>
          <w:highlight w:val="yellow"/>
          <w:shd w:val="clear" w:color="auto" w:fill="FFFFFF"/>
        </w:rPr>
        <w:t>reads/gene length)</w:t>
      </w:r>
      <w:r w:rsidR="008A2D79" w:rsidRPr="00A129C6">
        <w:rPr>
          <w:color w:val="000000" w:themeColor="text1"/>
          <w:sz w:val="22"/>
          <w:szCs w:val="22"/>
          <w:shd w:val="clear" w:color="auto" w:fill="FFFFFF"/>
        </w:rPr>
        <w:t xml:space="preserve"> </w:t>
      </w:r>
      <w:r w:rsidR="008A2D79" w:rsidRPr="00095768">
        <w:rPr>
          <w:color w:val="000000" w:themeColor="text1"/>
          <w:sz w:val="22"/>
          <w:szCs w:val="22"/>
          <w:shd w:val="clear" w:color="auto" w:fill="FFFFFF"/>
        </w:rPr>
        <w:fldChar w:fldCharType="begin"/>
      </w:r>
      <w:r w:rsidR="004E0554" w:rsidRPr="00254563">
        <w:rPr>
          <w:color w:val="000000" w:themeColor="text1"/>
          <w:sz w:val="22"/>
          <w:szCs w:val="22"/>
          <w:shd w:val="clear" w:color="auto" w:fill="FFFFFF"/>
        </w:rPr>
        <w:instrText xml:space="preserve"> ADDIN NE.Ref.{E4DB8DD2-7D13-46B2-AF1B-BAFB052DEA66}</w:instrText>
      </w:r>
      <w:r w:rsidR="008A2D79" w:rsidRPr="00095768">
        <w:rPr>
          <w:color w:val="000000" w:themeColor="text1"/>
          <w:sz w:val="22"/>
          <w:szCs w:val="22"/>
          <w:shd w:val="clear" w:color="auto" w:fill="FFFFFF"/>
          <w:rPrChange w:id="826" w:author="Chen Liao" w:date="2021-07-09T20:20:00Z">
            <w:rPr>
              <w:color w:val="000000" w:themeColor="text1"/>
              <w:sz w:val="22"/>
              <w:szCs w:val="22"/>
              <w:shd w:val="clear" w:color="auto" w:fill="FFFFFF"/>
            </w:rPr>
          </w:rPrChange>
        </w:rPr>
        <w:fldChar w:fldCharType="separate"/>
      </w:r>
      <w:r w:rsidR="004E0554" w:rsidRPr="00095768">
        <w:rPr>
          <w:rFonts w:eastAsiaTheme="minorEastAsia"/>
          <w:color w:val="080000"/>
          <w:sz w:val="22"/>
          <w:szCs w:val="22"/>
        </w:rPr>
        <w:t>[66]</w:t>
      </w:r>
      <w:r w:rsidR="008A2D79" w:rsidRPr="00095768">
        <w:rPr>
          <w:color w:val="000000" w:themeColor="text1"/>
          <w:sz w:val="22"/>
          <w:szCs w:val="22"/>
          <w:shd w:val="clear" w:color="auto" w:fill="FFFFFF"/>
        </w:rPr>
        <w:fldChar w:fldCharType="end"/>
      </w:r>
      <w:r w:rsidR="006B2B11" w:rsidRPr="00095768">
        <w:rPr>
          <w:color w:val="000000" w:themeColor="text1"/>
          <w:sz w:val="22"/>
          <w:szCs w:val="22"/>
          <w:shd w:val="clear" w:color="auto" w:fill="FFFFFF"/>
        </w:rPr>
        <w:t xml:space="preserve">. For all the predicted genes, </w:t>
      </w:r>
      <w:proofErr w:type="spellStart"/>
      <w:r w:rsidR="006B2B11" w:rsidRPr="00095768">
        <w:rPr>
          <w:color w:val="000000" w:themeColor="text1"/>
          <w:sz w:val="22"/>
          <w:szCs w:val="22"/>
          <w:shd w:val="clear" w:color="auto" w:fill="FFFFFF"/>
        </w:rPr>
        <w:t>CAZymes</w:t>
      </w:r>
      <w:proofErr w:type="spellEnd"/>
      <w:r w:rsidR="006B2B11" w:rsidRPr="00095768">
        <w:rPr>
          <w:color w:val="000000" w:themeColor="text1"/>
          <w:sz w:val="22"/>
          <w:szCs w:val="22"/>
          <w:shd w:val="clear" w:color="auto" w:fill="FFFFFF"/>
        </w:rPr>
        <w:t xml:space="preserve"> were annotated using </w:t>
      </w:r>
      <w:proofErr w:type="spellStart"/>
      <w:r w:rsidR="006B2B11" w:rsidRPr="00095768">
        <w:rPr>
          <w:color w:val="000000" w:themeColor="text1"/>
          <w:sz w:val="22"/>
          <w:szCs w:val="22"/>
          <w:shd w:val="clear" w:color="auto" w:fill="FFFFFF"/>
        </w:rPr>
        <w:t>hmmsearch</w:t>
      </w:r>
      <w:proofErr w:type="spellEnd"/>
      <w:r w:rsidR="006B2B11" w:rsidRPr="00095768">
        <w:rPr>
          <w:color w:val="000000" w:themeColor="text1"/>
          <w:sz w:val="22"/>
          <w:szCs w:val="22"/>
          <w:shd w:val="clear" w:color="auto" w:fill="FFFFFF"/>
        </w:rPr>
        <w:t xml:space="preserve"> against the dbCAN</w:t>
      </w:r>
      <w:r w:rsidR="008A2D79" w:rsidRPr="00095768">
        <w:rPr>
          <w:color w:val="000000" w:themeColor="text1"/>
          <w:sz w:val="22"/>
          <w:szCs w:val="22"/>
          <w:shd w:val="clear" w:color="auto" w:fill="FFFFFF"/>
        </w:rPr>
        <w:t>2</w:t>
      </w:r>
      <w:r w:rsidR="006B2B11" w:rsidRPr="00095768">
        <w:rPr>
          <w:color w:val="000000" w:themeColor="text1"/>
          <w:sz w:val="22"/>
          <w:szCs w:val="22"/>
          <w:shd w:val="clear" w:color="auto" w:fill="FFFFFF"/>
        </w:rPr>
        <w:t xml:space="preserve"> database V9 (e value &lt;1 × 10−10; coverage &gt;0.3)</w:t>
      </w:r>
      <w:r w:rsidR="008A2D79" w:rsidRPr="00B9382E">
        <w:rPr>
          <w:color w:val="000000" w:themeColor="text1"/>
          <w:sz w:val="22"/>
          <w:szCs w:val="22"/>
          <w:shd w:val="clear" w:color="auto" w:fill="FFFFFF"/>
        </w:rPr>
        <w:t xml:space="preserve"> </w:t>
      </w:r>
      <w:r w:rsidR="008A2D79" w:rsidRPr="00095768">
        <w:rPr>
          <w:color w:val="000000" w:themeColor="text1"/>
          <w:sz w:val="22"/>
          <w:szCs w:val="22"/>
          <w:shd w:val="clear" w:color="auto" w:fill="FFFFFF"/>
        </w:rPr>
        <w:fldChar w:fldCharType="begin"/>
      </w:r>
      <w:r w:rsidR="004E0554" w:rsidRPr="00254563">
        <w:rPr>
          <w:color w:val="000000" w:themeColor="text1"/>
          <w:sz w:val="22"/>
          <w:szCs w:val="22"/>
          <w:shd w:val="clear" w:color="auto" w:fill="FFFFFF"/>
        </w:rPr>
        <w:instrText xml:space="preserve"> ADDIN NE.Ref.{AF9FDC7E-976F-413F-A966-54B6A45C4A15}</w:instrText>
      </w:r>
      <w:r w:rsidR="008A2D79" w:rsidRPr="00095768">
        <w:rPr>
          <w:color w:val="000000" w:themeColor="text1"/>
          <w:sz w:val="22"/>
          <w:szCs w:val="22"/>
          <w:shd w:val="clear" w:color="auto" w:fill="FFFFFF"/>
          <w:rPrChange w:id="827" w:author="Chen Liao" w:date="2021-07-09T20:20:00Z">
            <w:rPr>
              <w:color w:val="000000" w:themeColor="text1"/>
              <w:sz w:val="22"/>
              <w:szCs w:val="22"/>
              <w:shd w:val="clear" w:color="auto" w:fill="FFFFFF"/>
            </w:rPr>
          </w:rPrChange>
        </w:rPr>
        <w:fldChar w:fldCharType="separate"/>
      </w:r>
      <w:r w:rsidR="004E0554" w:rsidRPr="00095768">
        <w:rPr>
          <w:rFonts w:eastAsiaTheme="minorEastAsia"/>
          <w:color w:val="080000"/>
          <w:sz w:val="22"/>
          <w:szCs w:val="22"/>
        </w:rPr>
        <w:t>[67]</w:t>
      </w:r>
      <w:r w:rsidR="008A2D79" w:rsidRPr="00095768">
        <w:rPr>
          <w:color w:val="000000" w:themeColor="text1"/>
          <w:sz w:val="22"/>
          <w:szCs w:val="22"/>
          <w:shd w:val="clear" w:color="auto" w:fill="FFFFFF"/>
        </w:rPr>
        <w:fldChar w:fldCharType="end"/>
      </w:r>
      <w:r w:rsidR="006B2B11" w:rsidRPr="00095768">
        <w:rPr>
          <w:color w:val="000000" w:themeColor="text1"/>
          <w:sz w:val="22"/>
          <w:szCs w:val="22"/>
          <w:shd w:val="clear" w:color="auto" w:fill="FFFFFF"/>
        </w:rPr>
        <w:t xml:space="preserve">. The domain with the highest coverage was selected for sequences overlapping multiple </w:t>
      </w:r>
      <w:proofErr w:type="spellStart"/>
      <w:r w:rsidR="006B2B11" w:rsidRPr="00095768">
        <w:rPr>
          <w:color w:val="000000" w:themeColor="text1"/>
          <w:sz w:val="22"/>
          <w:szCs w:val="22"/>
          <w:shd w:val="clear" w:color="auto" w:fill="FFFFFF"/>
        </w:rPr>
        <w:t>CAZyme</w:t>
      </w:r>
      <w:proofErr w:type="spellEnd"/>
      <w:r w:rsidR="006B2B11" w:rsidRPr="00095768">
        <w:rPr>
          <w:color w:val="000000" w:themeColor="text1"/>
          <w:sz w:val="22"/>
          <w:szCs w:val="22"/>
          <w:shd w:val="clear" w:color="auto" w:fill="FFFFFF"/>
        </w:rPr>
        <w:t xml:space="preserve"> domains. </w:t>
      </w:r>
      <w:r w:rsidR="00FD249F" w:rsidRPr="00B72097">
        <w:rPr>
          <w:color w:val="000000" w:themeColor="text1"/>
          <w:sz w:val="22"/>
          <w:szCs w:val="22"/>
          <w:shd w:val="clear" w:color="auto" w:fill="FFFFFF"/>
        </w:rPr>
        <w:t xml:space="preserve">For all samples, short genomic assemblies (&lt;2,000 bp) that could have biased the subsequent analysis were first excluded. Genomes were </w:t>
      </w:r>
      <w:r w:rsidR="00FD249F" w:rsidRPr="00142E3F">
        <w:rPr>
          <w:color w:val="000000" w:themeColor="text1"/>
          <w:sz w:val="22"/>
          <w:szCs w:val="22"/>
          <w:shd w:val="clear" w:color="auto" w:fill="FFFFFF"/>
        </w:rPr>
        <w:t>then binned using VAMB</w:t>
      </w:r>
      <w:r w:rsidR="00CD5C3F" w:rsidRPr="00A129C6">
        <w:rPr>
          <w:color w:val="000000" w:themeColor="text1"/>
          <w:sz w:val="22"/>
          <w:szCs w:val="22"/>
          <w:shd w:val="clear" w:color="auto" w:fill="FFFFFF"/>
        </w:rPr>
        <w:t xml:space="preserve"> </w:t>
      </w:r>
      <w:r w:rsidR="00CD5C3F" w:rsidRPr="00095768">
        <w:rPr>
          <w:color w:val="000000" w:themeColor="text1"/>
          <w:sz w:val="22"/>
          <w:szCs w:val="22"/>
          <w:shd w:val="clear" w:color="auto" w:fill="FFFFFF"/>
        </w:rPr>
        <w:fldChar w:fldCharType="begin"/>
      </w:r>
      <w:r w:rsidR="004E0554" w:rsidRPr="00254563">
        <w:rPr>
          <w:color w:val="000000" w:themeColor="text1"/>
          <w:sz w:val="22"/>
          <w:szCs w:val="22"/>
          <w:shd w:val="clear" w:color="auto" w:fill="FFFFFF"/>
        </w:rPr>
        <w:instrText xml:space="preserve"> ADDIN NE.Ref.{E64736DC-80EA-407C-87A5-3740B388F085}</w:instrText>
      </w:r>
      <w:r w:rsidR="00CD5C3F" w:rsidRPr="00095768">
        <w:rPr>
          <w:color w:val="000000" w:themeColor="text1"/>
          <w:sz w:val="22"/>
          <w:szCs w:val="22"/>
          <w:shd w:val="clear" w:color="auto" w:fill="FFFFFF"/>
          <w:rPrChange w:id="828" w:author="Chen Liao" w:date="2021-07-09T20:20:00Z">
            <w:rPr>
              <w:color w:val="000000" w:themeColor="text1"/>
              <w:sz w:val="22"/>
              <w:szCs w:val="22"/>
              <w:shd w:val="clear" w:color="auto" w:fill="FFFFFF"/>
            </w:rPr>
          </w:rPrChange>
        </w:rPr>
        <w:fldChar w:fldCharType="separate"/>
      </w:r>
      <w:r w:rsidR="004E0554" w:rsidRPr="00095768">
        <w:rPr>
          <w:rFonts w:eastAsiaTheme="minorEastAsia"/>
          <w:color w:val="080000"/>
          <w:sz w:val="22"/>
          <w:szCs w:val="22"/>
        </w:rPr>
        <w:t>[68]</w:t>
      </w:r>
      <w:r w:rsidR="00CD5C3F" w:rsidRPr="00095768">
        <w:rPr>
          <w:color w:val="000000" w:themeColor="text1"/>
          <w:sz w:val="22"/>
          <w:szCs w:val="22"/>
          <w:shd w:val="clear" w:color="auto" w:fill="FFFFFF"/>
        </w:rPr>
        <w:fldChar w:fldCharType="end"/>
      </w:r>
      <w:r w:rsidR="00FD249F" w:rsidRPr="00095768">
        <w:rPr>
          <w:color w:val="000000" w:themeColor="text1"/>
          <w:sz w:val="22"/>
          <w:szCs w:val="22"/>
          <w:shd w:val="clear" w:color="auto" w:fill="FFFFFF"/>
        </w:rPr>
        <w:t>. The binning results were refined based on the bin quality assessment (completeness &gt;7</w:t>
      </w:r>
      <w:r w:rsidR="00F81F77" w:rsidRPr="00095768">
        <w:rPr>
          <w:color w:val="000000" w:themeColor="text1"/>
          <w:sz w:val="22"/>
          <w:szCs w:val="22"/>
          <w:shd w:val="clear" w:color="auto" w:fill="FFFFFF"/>
        </w:rPr>
        <w:t>5</w:t>
      </w:r>
      <w:r w:rsidR="00FD249F" w:rsidRPr="00095768">
        <w:rPr>
          <w:color w:val="000000" w:themeColor="text1"/>
          <w:sz w:val="22"/>
          <w:szCs w:val="22"/>
          <w:shd w:val="clear" w:color="auto" w:fill="FFFFFF"/>
        </w:rPr>
        <w:t>, and contamination &lt;</w:t>
      </w:r>
      <w:r w:rsidR="00F81F77" w:rsidRPr="00B9382E">
        <w:rPr>
          <w:color w:val="000000" w:themeColor="text1"/>
          <w:sz w:val="22"/>
          <w:szCs w:val="22"/>
          <w:shd w:val="clear" w:color="auto" w:fill="FFFFFF"/>
        </w:rPr>
        <w:t>15</w:t>
      </w:r>
      <w:r w:rsidR="00FD249F" w:rsidRPr="00B72097">
        <w:rPr>
          <w:color w:val="000000" w:themeColor="text1"/>
          <w:sz w:val="22"/>
          <w:szCs w:val="22"/>
          <w:shd w:val="clear" w:color="auto" w:fill="FFFFFF"/>
        </w:rPr>
        <w:t xml:space="preserve">) of different </w:t>
      </w:r>
      <w:proofErr w:type="spellStart"/>
      <w:r w:rsidR="00FD249F" w:rsidRPr="00B72097">
        <w:rPr>
          <w:color w:val="000000" w:themeColor="text1"/>
          <w:sz w:val="22"/>
          <w:szCs w:val="22"/>
          <w:shd w:val="clear" w:color="auto" w:fill="FFFFFF"/>
        </w:rPr>
        <w:t>binners</w:t>
      </w:r>
      <w:proofErr w:type="spellEnd"/>
      <w:r w:rsidR="00FD249F" w:rsidRPr="00B72097">
        <w:rPr>
          <w:color w:val="000000" w:themeColor="text1"/>
          <w:sz w:val="22"/>
          <w:szCs w:val="22"/>
          <w:shd w:val="clear" w:color="auto" w:fill="FFFFFF"/>
        </w:rPr>
        <w:t xml:space="preserve"> from </w:t>
      </w:r>
      <w:proofErr w:type="spellStart"/>
      <w:r w:rsidR="00FD249F" w:rsidRPr="00B72097">
        <w:rPr>
          <w:color w:val="000000" w:themeColor="text1"/>
          <w:sz w:val="22"/>
          <w:szCs w:val="22"/>
          <w:shd w:val="clear" w:color="auto" w:fill="FFFFFF"/>
        </w:rPr>
        <w:t>CheckM</w:t>
      </w:r>
      <w:proofErr w:type="spellEnd"/>
      <w:r w:rsidR="00C044C5" w:rsidRPr="00142E3F">
        <w:rPr>
          <w:color w:val="000000" w:themeColor="text1"/>
          <w:sz w:val="22"/>
          <w:szCs w:val="22"/>
          <w:shd w:val="clear" w:color="auto" w:fill="FFFFFF"/>
        </w:rPr>
        <w:t xml:space="preserve"> </w:t>
      </w:r>
      <w:r w:rsidR="00BE039F" w:rsidRPr="00095768">
        <w:rPr>
          <w:color w:val="000000" w:themeColor="text1"/>
          <w:sz w:val="22"/>
          <w:szCs w:val="22"/>
          <w:shd w:val="clear" w:color="auto" w:fill="FFFFFF"/>
        </w:rPr>
        <w:fldChar w:fldCharType="begin"/>
      </w:r>
      <w:r w:rsidR="004E0554" w:rsidRPr="00254563">
        <w:rPr>
          <w:color w:val="000000" w:themeColor="text1"/>
          <w:sz w:val="22"/>
          <w:szCs w:val="22"/>
          <w:shd w:val="clear" w:color="auto" w:fill="FFFFFF"/>
        </w:rPr>
        <w:instrText xml:space="preserve"> ADDIN NE.Ref.{621535F4-3A2F-49BC-9499-EFCCBDD59145}</w:instrText>
      </w:r>
      <w:r w:rsidR="00BE039F" w:rsidRPr="00095768">
        <w:rPr>
          <w:color w:val="000000" w:themeColor="text1"/>
          <w:sz w:val="22"/>
          <w:szCs w:val="22"/>
          <w:shd w:val="clear" w:color="auto" w:fill="FFFFFF"/>
          <w:rPrChange w:id="829" w:author="Chen Liao" w:date="2021-07-09T20:20:00Z">
            <w:rPr>
              <w:color w:val="000000" w:themeColor="text1"/>
              <w:sz w:val="22"/>
              <w:szCs w:val="22"/>
              <w:shd w:val="clear" w:color="auto" w:fill="FFFFFF"/>
            </w:rPr>
          </w:rPrChange>
        </w:rPr>
        <w:fldChar w:fldCharType="separate"/>
      </w:r>
      <w:r w:rsidR="004E0554" w:rsidRPr="00095768">
        <w:rPr>
          <w:rFonts w:eastAsiaTheme="minorEastAsia"/>
          <w:color w:val="080000"/>
          <w:sz w:val="22"/>
          <w:szCs w:val="22"/>
        </w:rPr>
        <w:t>[69]</w:t>
      </w:r>
      <w:r w:rsidR="00BE039F" w:rsidRPr="00095768">
        <w:rPr>
          <w:color w:val="000000" w:themeColor="text1"/>
          <w:sz w:val="22"/>
          <w:szCs w:val="22"/>
          <w:shd w:val="clear" w:color="auto" w:fill="FFFFFF"/>
        </w:rPr>
        <w:fldChar w:fldCharType="end"/>
      </w:r>
      <w:r w:rsidR="00FD249F" w:rsidRPr="00095768">
        <w:rPr>
          <w:color w:val="000000" w:themeColor="text1"/>
          <w:sz w:val="22"/>
          <w:szCs w:val="22"/>
          <w:shd w:val="clear" w:color="auto" w:fill="FFFFFF"/>
        </w:rPr>
        <w:t>. Taxonomic classification of each bin was determined by</w:t>
      </w:r>
      <w:r w:rsidR="00BE039F" w:rsidRPr="00095768">
        <w:rPr>
          <w:color w:val="000000" w:themeColor="text1"/>
          <w:sz w:val="22"/>
          <w:szCs w:val="22"/>
          <w:shd w:val="clear" w:color="auto" w:fill="FFFFFF"/>
        </w:rPr>
        <w:t xml:space="preserve"> GTDB-</w:t>
      </w:r>
      <w:proofErr w:type="spellStart"/>
      <w:r w:rsidR="00BE039F" w:rsidRPr="00095768">
        <w:rPr>
          <w:color w:val="000000" w:themeColor="text1"/>
          <w:sz w:val="22"/>
          <w:szCs w:val="22"/>
          <w:shd w:val="clear" w:color="auto" w:fill="FFFFFF"/>
        </w:rPr>
        <w:t>tk</w:t>
      </w:r>
      <w:proofErr w:type="spellEnd"/>
      <w:r w:rsidR="00BE039F" w:rsidRPr="00095768">
        <w:rPr>
          <w:color w:val="000000" w:themeColor="text1"/>
          <w:sz w:val="22"/>
          <w:szCs w:val="22"/>
          <w:shd w:val="clear" w:color="auto" w:fill="FFFFFF"/>
        </w:rPr>
        <w:t xml:space="preserve"> </w:t>
      </w:r>
      <w:r w:rsidR="00BE039F" w:rsidRPr="00095768">
        <w:rPr>
          <w:color w:val="000000" w:themeColor="text1"/>
          <w:sz w:val="22"/>
          <w:szCs w:val="22"/>
          <w:shd w:val="clear" w:color="auto" w:fill="FFFFFF"/>
        </w:rPr>
        <w:fldChar w:fldCharType="begin"/>
      </w:r>
      <w:r w:rsidR="004E0554" w:rsidRPr="00254563">
        <w:rPr>
          <w:color w:val="000000" w:themeColor="text1"/>
          <w:sz w:val="22"/>
          <w:szCs w:val="22"/>
          <w:shd w:val="clear" w:color="auto" w:fill="FFFFFF"/>
        </w:rPr>
        <w:instrText xml:space="preserve"> ADDIN NE.Ref.{D7236CE5-6B4D-4EAC-B73B-80E78D46C78B}</w:instrText>
      </w:r>
      <w:r w:rsidR="00BE039F" w:rsidRPr="00095768">
        <w:rPr>
          <w:color w:val="000000" w:themeColor="text1"/>
          <w:sz w:val="22"/>
          <w:szCs w:val="22"/>
          <w:shd w:val="clear" w:color="auto" w:fill="FFFFFF"/>
          <w:rPrChange w:id="830" w:author="Chen Liao" w:date="2021-07-09T20:20:00Z">
            <w:rPr>
              <w:color w:val="000000" w:themeColor="text1"/>
              <w:sz w:val="22"/>
              <w:szCs w:val="22"/>
              <w:shd w:val="clear" w:color="auto" w:fill="FFFFFF"/>
            </w:rPr>
          </w:rPrChange>
        </w:rPr>
        <w:fldChar w:fldCharType="separate"/>
      </w:r>
      <w:r w:rsidR="004E0554" w:rsidRPr="00095768">
        <w:rPr>
          <w:rFonts w:eastAsiaTheme="minorEastAsia"/>
          <w:color w:val="080000"/>
          <w:sz w:val="22"/>
          <w:szCs w:val="22"/>
        </w:rPr>
        <w:t>[70]</w:t>
      </w:r>
      <w:r w:rsidR="00BE039F" w:rsidRPr="00095768">
        <w:rPr>
          <w:color w:val="000000" w:themeColor="text1"/>
          <w:sz w:val="22"/>
          <w:szCs w:val="22"/>
          <w:shd w:val="clear" w:color="auto" w:fill="FFFFFF"/>
        </w:rPr>
        <w:fldChar w:fldCharType="end"/>
      </w:r>
      <w:r w:rsidR="005C5AED" w:rsidRPr="00095768">
        <w:rPr>
          <w:color w:val="000000" w:themeColor="text1"/>
          <w:sz w:val="22"/>
          <w:szCs w:val="22"/>
          <w:shd w:val="clear" w:color="auto" w:fill="FFFFFF"/>
        </w:rPr>
        <w:t>, and subjected to prediction of polysaccharide utilization loci (</w:t>
      </w:r>
      <w:proofErr w:type="spellStart"/>
      <w:r w:rsidR="005C5AED" w:rsidRPr="00095768">
        <w:rPr>
          <w:color w:val="000000" w:themeColor="text1"/>
          <w:sz w:val="22"/>
          <w:szCs w:val="22"/>
          <w:shd w:val="clear" w:color="auto" w:fill="FFFFFF"/>
        </w:rPr>
        <w:t>PULz</w:t>
      </w:r>
      <w:proofErr w:type="spellEnd"/>
      <w:r w:rsidR="005C5AED" w:rsidRPr="00095768">
        <w:rPr>
          <w:color w:val="000000" w:themeColor="text1"/>
          <w:sz w:val="22"/>
          <w:szCs w:val="22"/>
          <w:shd w:val="clear" w:color="auto" w:fill="FFFFFF"/>
        </w:rPr>
        <w:t xml:space="preserve">) using pipeline </w:t>
      </w:r>
      <w:proofErr w:type="spellStart"/>
      <w:r w:rsidR="005C5AED" w:rsidRPr="00095768">
        <w:rPr>
          <w:color w:val="000000" w:themeColor="text1"/>
          <w:sz w:val="22"/>
          <w:szCs w:val="22"/>
          <w:shd w:val="clear" w:color="auto" w:fill="FFFFFF"/>
        </w:rPr>
        <w:t>PULpy</w:t>
      </w:r>
      <w:proofErr w:type="spellEnd"/>
      <w:r w:rsidR="005C5AED" w:rsidRPr="00095768">
        <w:rPr>
          <w:color w:val="000000" w:themeColor="text1"/>
          <w:sz w:val="22"/>
          <w:szCs w:val="22"/>
          <w:shd w:val="clear" w:color="auto" w:fill="FFFFFF"/>
        </w:rPr>
        <w:t xml:space="preserve"> </w:t>
      </w:r>
      <w:r w:rsidR="005C5AED" w:rsidRPr="00095768">
        <w:rPr>
          <w:color w:val="000000" w:themeColor="text1"/>
          <w:sz w:val="22"/>
          <w:szCs w:val="22"/>
          <w:shd w:val="clear" w:color="auto" w:fill="FFFFFF"/>
        </w:rPr>
        <w:fldChar w:fldCharType="begin"/>
      </w:r>
      <w:r w:rsidR="004E0554" w:rsidRPr="00254563">
        <w:rPr>
          <w:color w:val="000000" w:themeColor="text1"/>
          <w:sz w:val="22"/>
          <w:szCs w:val="22"/>
          <w:shd w:val="clear" w:color="auto" w:fill="FFFFFF"/>
        </w:rPr>
        <w:instrText xml:space="preserve"> ADDIN NE.Ref.{2482B6A3-5DA9-4822-BFF8-BDD4A0D725BE}</w:instrText>
      </w:r>
      <w:r w:rsidR="005C5AED" w:rsidRPr="00095768">
        <w:rPr>
          <w:color w:val="000000" w:themeColor="text1"/>
          <w:sz w:val="22"/>
          <w:szCs w:val="22"/>
          <w:shd w:val="clear" w:color="auto" w:fill="FFFFFF"/>
          <w:rPrChange w:id="831" w:author="Chen Liao" w:date="2021-07-09T20:20:00Z">
            <w:rPr>
              <w:color w:val="000000" w:themeColor="text1"/>
              <w:sz w:val="22"/>
              <w:szCs w:val="22"/>
              <w:shd w:val="clear" w:color="auto" w:fill="FFFFFF"/>
            </w:rPr>
          </w:rPrChange>
        </w:rPr>
        <w:fldChar w:fldCharType="separate"/>
      </w:r>
      <w:r w:rsidR="004E0554" w:rsidRPr="00095768">
        <w:rPr>
          <w:rFonts w:eastAsiaTheme="minorEastAsia"/>
          <w:color w:val="080000"/>
          <w:sz w:val="22"/>
          <w:szCs w:val="22"/>
        </w:rPr>
        <w:t>[71]</w:t>
      </w:r>
      <w:r w:rsidR="005C5AED" w:rsidRPr="00095768">
        <w:rPr>
          <w:color w:val="000000" w:themeColor="text1"/>
          <w:sz w:val="22"/>
          <w:szCs w:val="22"/>
          <w:shd w:val="clear" w:color="auto" w:fill="FFFFFF"/>
        </w:rPr>
        <w:fldChar w:fldCharType="end"/>
      </w:r>
      <w:r w:rsidR="00FD249F" w:rsidRPr="00095768">
        <w:rPr>
          <w:color w:val="000000" w:themeColor="text1"/>
          <w:sz w:val="22"/>
          <w:szCs w:val="22"/>
          <w:shd w:val="clear" w:color="auto" w:fill="FFFFFF"/>
        </w:rPr>
        <w:t>.</w:t>
      </w:r>
    </w:p>
    <w:p w14:paraId="14E9491A" w14:textId="77777777" w:rsidR="006B2B11" w:rsidRPr="00254563" w:rsidRDefault="006B2B11" w:rsidP="004071B6">
      <w:pPr>
        <w:spacing w:line="360" w:lineRule="auto"/>
        <w:jc w:val="both"/>
        <w:rPr>
          <w:color w:val="000000" w:themeColor="text1"/>
          <w:sz w:val="22"/>
          <w:szCs w:val="22"/>
          <w:shd w:val="clear" w:color="auto" w:fill="FFFFFF"/>
        </w:rPr>
      </w:pPr>
    </w:p>
    <w:p w14:paraId="2DF599DE" w14:textId="412CDC79" w:rsidR="00483031" w:rsidRPr="00254563" w:rsidDel="00227405" w:rsidRDefault="00A67362" w:rsidP="004071B6">
      <w:pPr>
        <w:spacing w:line="360" w:lineRule="auto"/>
        <w:jc w:val="both"/>
        <w:rPr>
          <w:del w:id="832" w:author="Chen Liao" w:date="2021-07-04T17:06:00Z"/>
          <w:color w:val="000000" w:themeColor="text1"/>
          <w:sz w:val="22"/>
          <w:szCs w:val="22"/>
          <w:shd w:val="clear" w:color="auto" w:fill="FFFFFF"/>
        </w:rPr>
      </w:pPr>
      <w:del w:id="833" w:author="Chen Liao" w:date="2021-07-04T17:06:00Z">
        <w:r w:rsidRPr="00254563" w:rsidDel="00227405">
          <w:rPr>
            <w:b/>
            <w:bCs/>
            <w:color w:val="000000" w:themeColor="text1"/>
            <w:sz w:val="22"/>
            <w:szCs w:val="22"/>
            <w:shd w:val="clear" w:color="auto" w:fill="FFFFFF"/>
          </w:rPr>
          <w:delText xml:space="preserve">The phenomenological </w:delText>
        </w:r>
        <w:r w:rsidR="00E75226" w:rsidRPr="00254563" w:rsidDel="00227405">
          <w:rPr>
            <w:b/>
            <w:bCs/>
            <w:color w:val="000000" w:themeColor="text1"/>
            <w:sz w:val="22"/>
            <w:szCs w:val="22"/>
            <w:shd w:val="clear" w:color="auto" w:fill="FFFFFF"/>
          </w:rPr>
          <w:delText>model</w:delText>
        </w:r>
        <w:r w:rsidRPr="00254563" w:rsidDel="00227405">
          <w:rPr>
            <w:b/>
            <w:bCs/>
            <w:color w:val="000000" w:themeColor="text1"/>
            <w:sz w:val="22"/>
            <w:szCs w:val="22"/>
            <w:shd w:val="clear" w:color="auto" w:fill="FFFFFF"/>
          </w:rPr>
          <w:delText xml:space="preserve"> of a damped harmonic oscillator</w:delText>
        </w:r>
        <w:r w:rsidR="00E75226" w:rsidRPr="00254563" w:rsidDel="00227405">
          <w:rPr>
            <w:b/>
            <w:bCs/>
            <w:color w:val="000000" w:themeColor="text1"/>
            <w:sz w:val="22"/>
            <w:szCs w:val="22"/>
            <w:shd w:val="clear" w:color="auto" w:fill="FFFFFF"/>
          </w:rPr>
          <w:delText xml:space="preserve">. </w:delText>
        </w:r>
        <w:r w:rsidR="007770D8" w:rsidRPr="00254563" w:rsidDel="00227405">
          <w:rPr>
            <w:color w:val="000000" w:themeColor="text1"/>
            <w:sz w:val="22"/>
            <w:szCs w:val="22"/>
            <w:shd w:val="clear" w:color="auto" w:fill="FFFFFF"/>
          </w:rPr>
          <w:delText xml:space="preserve">The </w:delText>
        </w:r>
        <w:r w:rsidR="009C40A9" w:rsidRPr="00254563" w:rsidDel="00227405">
          <w:rPr>
            <w:color w:val="000000" w:themeColor="text1"/>
            <w:sz w:val="22"/>
            <w:szCs w:val="22"/>
            <w:shd w:val="clear" w:color="auto" w:fill="FFFFFF"/>
          </w:rPr>
          <w:delText xml:space="preserve">dynamic </w:delText>
        </w:r>
        <w:r w:rsidR="007770D8" w:rsidRPr="00254563" w:rsidDel="00227405">
          <w:rPr>
            <w:color w:val="000000" w:themeColor="text1"/>
            <w:sz w:val="22"/>
            <w:szCs w:val="22"/>
            <w:shd w:val="clear" w:color="auto" w:fill="FFFFFF"/>
          </w:rPr>
          <w:delText xml:space="preserve">behavior of a damped harmonic oscillator is modeled by the following </w:delText>
        </w:r>
        <w:r w:rsidR="009C40A9" w:rsidRPr="00254563" w:rsidDel="00227405">
          <w:rPr>
            <w:color w:val="000000" w:themeColor="text1"/>
            <w:sz w:val="22"/>
            <w:szCs w:val="22"/>
            <w:shd w:val="clear" w:color="auto" w:fill="FFFFFF"/>
          </w:rPr>
          <w:delText xml:space="preserve">second-order </w:delText>
        </w:r>
        <w:r w:rsidR="007770D8" w:rsidRPr="00254563" w:rsidDel="00227405">
          <w:rPr>
            <w:color w:val="000000" w:themeColor="text1"/>
            <w:sz w:val="22"/>
            <w:szCs w:val="22"/>
            <w:shd w:val="clear" w:color="auto" w:fill="FFFFFF"/>
          </w:rPr>
          <w:delText>differential equation</w:delText>
        </w:r>
        <w:r w:rsidRPr="00254563" w:rsidDel="00227405">
          <w:rPr>
            <w:color w:val="000000" w:themeColor="text1"/>
            <w:sz w:val="22"/>
            <w:szCs w:val="22"/>
            <w:shd w:val="clear" w:color="auto" w:fill="FFFFFF"/>
          </w:rPr>
          <w:delText>:</w:delText>
        </w:r>
      </w:del>
    </w:p>
    <w:tbl>
      <w:tblPr>
        <w:tblStyle w:val="TableGrid"/>
        <w:tblW w:w="8550" w:type="dxa"/>
        <w:tblLook w:val="04A0" w:firstRow="1" w:lastRow="0" w:firstColumn="1" w:lastColumn="0" w:noHBand="0" w:noVBand="1"/>
      </w:tblPr>
      <w:tblGrid>
        <w:gridCol w:w="7461"/>
        <w:gridCol w:w="1089"/>
      </w:tblGrid>
      <w:tr w:rsidR="002D0174" w:rsidRPr="00254563" w:rsidDel="00227405" w14:paraId="631016A7" w14:textId="60B095ED" w:rsidTr="00A46CB5">
        <w:trPr>
          <w:del w:id="834" w:author="Chen Liao" w:date="2021-07-04T17:06:00Z"/>
        </w:trPr>
        <w:tc>
          <w:tcPr>
            <w:tcW w:w="6659" w:type="dxa"/>
            <w:tcBorders>
              <w:top w:val="nil"/>
              <w:left w:val="nil"/>
              <w:bottom w:val="nil"/>
              <w:right w:val="nil"/>
            </w:tcBorders>
            <w:shd w:val="clear" w:color="auto" w:fill="auto"/>
          </w:tcPr>
          <w:p w14:paraId="1D5F9C39" w14:textId="0FD417F9" w:rsidR="00483031" w:rsidRPr="00254563" w:rsidDel="00227405" w:rsidRDefault="00632AA4" w:rsidP="004071B6">
            <w:pPr>
              <w:spacing w:line="360" w:lineRule="auto"/>
              <w:jc w:val="both"/>
              <w:rPr>
                <w:del w:id="835" w:author="Chen Liao" w:date="2021-07-04T17:06:00Z"/>
                <w:color w:val="000000" w:themeColor="text1"/>
                <w:sz w:val="22"/>
                <w:szCs w:val="22"/>
              </w:rPr>
            </w:pPr>
            <m:oMathPara>
              <m:oMathParaPr>
                <m:jc m:val="center"/>
              </m:oMathParaPr>
              <m:oMath>
                <m:f>
                  <m:fPr>
                    <m:ctrlPr>
                      <w:del w:id="836" w:author="Chen Liao" w:date="2021-07-04T17:06:00Z">
                        <w:rPr>
                          <w:rFonts w:ascii="Cambria Math" w:hAnsi="Cambria Math"/>
                          <w:color w:val="000000" w:themeColor="text1"/>
                          <w:sz w:val="22"/>
                          <w:szCs w:val="22"/>
                        </w:rPr>
                      </w:del>
                    </m:ctrlPr>
                  </m:fPr>
                  <m:num>
                    <m:sSup>
                      <m:sSupPr>
                        <m:ctrlPr>
                          <w:del w:id="837" w:author="Chen Liao" w:date="2021-07-04T17:06:00Z">
                            <w:rPr>
                              <w:rFonts w:ascii="Cambria Math" w:hAnsi="Cambria Math"/>
                              <w:i/>
                              <w:color w:val="000000" w:themeColor="text1"/>
                              <w:sz w:val="22"/>
                              <w:szCs w:val="22"/>
                            </w:rPr>
                          </w:del>
                        </m:ctrlPr>
                      </m:sSupPr>
                      <m:e>
                        <m:r>
                          <w:del w:id="838" w:author="Chen Liao" w:date="2021-07-04T17:06:00Z">
                            <w:rPr>
                              <w:rFonts w:ascii="Cambria Math" w:hAnsi="Cambria Math"/>
                              <w:color w:val="000000" w:themeColor="text1"/>
                              <w:sz w:val="22"/>
                              <w:szCs w:val="22"/>
                              <w:rPrChange w:id="839" w:author="Chen Liao" w:date="2021-07-09T20:20:00Z">
                                <w:rPr>
                                  <w:rFonts w:ascii="Cambria Math" w:hAnsi="Cambria Math"/>
                                  <w:color w:val="000000" w:themeColor="text1"/>
                                  <w:sz w:val="22"/>
                                  <w:szCs w:val="22"/>
                                </w:rPr>
                              </w:rPrChange>
                            </w:rPr>
                            <m:t>d</m:t>
                          </w:del>
                        </m:r>
                      </m:e>
                      <m:sup>
                        <m:r>
                          <w:del w:id="840" w:author="Chen Liao" w:date="2021-07-04T17:06:00Z">
                            <w:rPr>
                              <w:rFonts w:ascii="Cambria Math" w:hAnsi="Cambria Math"/>
                              <w:color w:val="000000" w:themeColor="text1"/>
                              <w:sz w:val="22"/>
                              <w:szCs w:val="22"/>
                              <w:rPrChange w:id="841" w:author="Chen Liao" w:date="2021-07-09T20:20:00Z">
                                <w:rPr>
                                  <w:rFonts w:ascii="Cambria Math" w:hAnsi="Cambria Math"/>
                                  <w:color w:val="000000" w:themeColor="text1"/>
                                  <w:sz w:val="22"/>
                                  <w:szCs w:val="22"/>
                                </w:rPr>
                              </w:rPrChange>
                            </w:rPr>
                            <m:t>2</m:t>
                          </w:del>
                        </m:r>
                      </m:sup>
                    </m:sSup>
                    <m:r>
                      <w:del w:id="842" w:author="Chen Liao" w:date="2021-07-04T17:06:00Z">
                        <w:rPr>
                          <w:rFonts w:ascii="Cambria Math" w:hAnsi="Cambria Math"/>
                          <w:color w:val="000000" w:themeColor="text1"/>
                          <w:sz w:val="22"/>
                          <w:szCs w:val="22"/>
                          <w:rPrChange w:id="843" w:author="Chen Liao" w:date="2021-07-09T20:20:00Z">
                            <w:rPr>
                              <w:rFonts w:ascii="Cambria Math" w:hAnsi="Cambria Math"/>
                              <w:color w:val="000000" w:themeColor="text1"/>
                              <w:sz w:val="22"/>
                              <w:szCs w:val="22"/>
                            </w:rPr>
                          </w:rPrChange>
                        </w:rPr>
                        <m:t>x</m:t>
                      </w:del>
                    </m:r>
                  </m:num>
                  <m:den>
                    <m:r>
                      <w:del w:id="844" w:author="Chen Liao" w:date="2021-07-04T17:06:00Z">
                        <w:rPr>
                          <w:rFonts w:ascii="Cambria Math" w:hAnsi="Cambria Math"/>
                          <w:color w:val="000000" w:themeColor="text1"/>
                          <w:sz w:val="22"/>
                          <w:szCs w:val="22"/>
                          <w:rPrChange w:id="845" w:author="Chen Liao" w:date="2021-07-09T20:20:00Z">
                            <w:rPr>
                              <w:rFonts w:ascii="Cambria Math" w:hAnsi="Cambria Math"/>
                              <w:color w:val="000000" w:themeColor="text1"/>
                              <w:sz w:val="22"/>
                              <w:szCs w:val="22"/>
                            </w:rPr>
                          </w:rPrChange>
                        </w:rPr>
                        <m:t>d</m:t>
                      </w:del>
                    </m:r>
                    <m:sSup>
                      <m:sSupPr>
                        <m:ctrlPr>
                          <w:del w:id="846" w:author="Chen Liao" w:date="2021-07-04T17:06:00Z">
                            <w:rPr>
                              <w:rFonts w:ascii="Cambria Math" w:hAnsi="Cambria Math"/>
                              <w:i/>
                              <w:color w:val="000000" w:themeColor="text1"/>
                              <w:sz w:val="22"/>
                              <w:szCs w:val="22"/>
                            </w:rPr>
                          </w:del>
                        </m:ctrlPr>
                      </m:sSupPr>
                      <m:e>
                        <m:r>
                          <w:del w:id="847" w:author="Chen Liao" w:date="2021-07-04T17:06:00Z">
                            <w:rPr>
                              <w:rFonts w:ascii="Cambria Math" w:hAnsi="Cambria Math"/>
                              <w:color w:val="000000" w:themeColor="text1"/>
                              <w:sz w:val="22"/>
                              <w:szCs w:val="22"/>
                              <w:rPrChange w:id="848" w:author="Chen Liao" w:date="2021-07-09T20:20:00Z">
                                <w:rPr>
                                  <w:rFonts w:ascii="Cambria Math" w:hAnsi="Cambria Math"/>
                                  <w:color w:val="000000" w:themeColor="text1"/>
                                  <w:sz w:val="22"/>
                                  <w:szCs w:val="22"/>
                                </w:rPr>
                              </w:rPrChange>
                            </w:rPr>
                            <m:t>t</m:t>
                          </w:del>
                        </m:r>
                      </m:e>
                      <m:sup>
                        <m:r>
                          <w:del w:id="849" w:author="Chen Liao" w:date="2021-07-04T17:06:00Z">
                            <w:rPr>
                              <w:rFonts w:ascii="Cambria Math" w:hAnsi="Cambria Math"/>
                              <w:color w:val="000000" w:themeColor="text1"/>
                              <w:sz w:val="22"/>
                              <w:szCs w:val="22"/>
                              <w:rPrChange w:id="850" w:author="Chen Liao" w:date="2021-07-09T20:20:00Z">
                                <w:rPr>
                                  <w:rFonts w:ascii="Cambria Math" w:hAnsi="Cambria Math"/>
                                  <w:color w:val="000000" w:themeColor="text1"/>
                                  <w:sz w:val="22"/>
                                  <w:szCs w:val="22"/>
                                </w:rPr>
                              </w:rPrChange>
                            </w:rPr>
                            <m:t>2</m:t>
                          </w:del>
                        </m:r>
                      </m:sup>
                    </m:sSup>
                  </m:den>
                </m:f>
                <m:r>
                  <w:del w:id="851" w:author="Chen Liao" w:date="2021-07-04T17:06:00Z">
                    <w:rPr>
                      <w:rFonts w:ascii="Cambria Math" w:hAnsi="Cambria Math"/>
                      <w:color w:val="000000" w:themeColor="text1"/>
                      <w:sz w:val="22"/>
                      <w:szCs w:val="22"/>
                      <w:rPrChange w:id="852" w:author="Chen Liao" w:date="2021-07-09T20:20:00Z">
                        <w:rPr>
                          <w:rFonts w:ascii="Cambria Math" w:hAnsi="Cambria Math"/>
                          <w:color w:val="000000" w:themeColor="text1"/>
                          <w:sz w:val="22"/>
                          <w:szCs w:val="22"/>
                        </w:rPr>
                      </w:rPrChange>
                    </w:rPr>
                    <m:t>+b</m:t>
                  </w:del>
                </m:r>
                <m:f>
                  <m:fPr>
                    <m:ctrlPr>
                      <w:del w:id="853" w:author="Chen Liao" w:date="2021-07-04T17:06:00Z">
                        <w:rPr>
                          <w:rFonts w:ascii="Cambria Math" w:hAnsi="Cambria Math"/>
                          <w:color w:val="000000" w:themeColor="text1"/>
                          <w:sz w:val="22"/>
                          <w:szCs w:val="22"/>
                        </w:rPr>
                      </w:del>
                    </m:ctrlPr>
                  </m:fPr>
                  <m:num>
                    <m:r>
                      <w:del w:id="854" w:author="Chen Liao" w:date="2021-07-04T17:06:00Z">
                        <w:rPr>
                          <w:rFonts w:ascii="Cambria Math" w:hAnsi="Cambria Math"/>
                          <w:color w:val="000000" w:themeColor="text1"/>
                          <w:sz w:val="22"/>
                          <w:szCs w:val="22"/>
                          <w:rPrChange w:id="855" w:author="Chen Liao" w:date="2021-07-09T20:20:00Z">
                            <w:rPr>
                              <w:rFonts w:ascii="Cambria Math" w:hAnsi="Cambria Math"/>
                              <w:color w:val="000000" w:themeColor="text1"/>
                              <w:sz w:val="22"/>
                              <w:szCs w:val="22"/>
                            </w:rPr>
                          </w:rPrChange>
                        </w:rPr>
                        <m:t>dx</m:t>
                      </w:del>
                    </m:r>
                  </m:num>
                  <m:den>
                    <m:r>
                      <w:del w:id="856" w:author="Chen Liao" w:date="2021-07-04T17:06:00Z">
                        <w:rPr>
                          <w:rFonts w:ascii="Cambria Math" w:hAnsi="Cambria Math"/>
                          <w:color w:val="000000" w:themeColor="text1"/>
                          <w:sz w:val="22"/>
                          <w:szCs w:val="22"/>
                          <w:rPrChange w:id="857" w:author="Chen Liao" w:date="2021-07-09T20:20:00Z">
                            <w:rPr>
                              <w:rFonts w:ascii="Cambria Math" w:hAnsi="Cambria Math"/>
                              <w:color w:val="000000" w:themeColor="text1"/>
                              <w:sz w:val="22"/>
                              <w:szCs w:val="22"/>
                            </w:rPr>
                          </w:rPrChange>
                        </w:rPr>
                        <m:t>dt</m:t>
                      </w:del>
                    </m:r>
                  </m:den>
                </m:f>
                <m:r>
                  <w:del w:id="858" w:author="Chen Liao" w:date="2021-07-04T17:06:00Z">
                    <w:rPr>
                      <w:rFonts w:ascii="Cambria Math" w:hAnsi="Cambria Math"/>
                      <w:color w:val="000000" w:themeColor="text1"/>
                      <w:sz w:val="22"/>
                      <w:szCs w:val="22"/>
                      <w:rPrChange w:id="859" w:author="Chen Liao" w:date="2021-07-09T20:20:00Z">
                        <w:rPr>
                          <w:rFonts w:ascii="Cambria Math" w:hAnsi="Cambria Math"/>
                          <w:color w:val="000000" w:themeColor="text1"/>
                          <w:sz w:val="22"/>
                          <w:szCs w:val="22"/>
                        </w:rPr>
                      </w:rPrChange>
                    </w:rPr>
                    <m:t>+cx=H</m:t>
                  </w:del>
                </m:r>
              </m:oMath>
            </m:oMathPara>
          </w:p>
        </w:tc>
        <w:tc>
          <w:tcPr>
            <w:tcW w:w="972" w:type="dxa"/>
            <w:tcBorders>
              <w:top w:val="nil"/>
              <w:left w:val="nil"/>
              <w:bottom w:val="nil"/>
              <w:right w:val="nil"/>
            </w:tcBorders>
            <w:shd w:val="clear" w:color="auto" w:fill="auto"/>
          </w:tcPr>
          <w:p w14:paraId="77F8F964" w14:textId="56A86D9E" w:rsidR="00483031" w:rsidRPr="00254563" w:rsidDel="00227405" w:rsidRDefault="00483031" w:rsidP="004071B6">
            <w:pPr>
              <w:spacing w:line="360" w:lineRule="auto"/>
              <w:jc w:val="both"/>
              <w:rPr>
                <w:del w:id="860" w:author="Chen Liao" w:date="2021-07-04T17:06:00Z"/>
                <w:color w:val="000000" w:themeColor="text1"/>
                <w:sz w:val="22"/>
                <w:szCs w:val="22"/>
              </w:rPr>
            </w:pPr>
          </w:p>
          <w:p w14:paraId="2584647F" w14:textId="6E80DD24" w:rsidR="00483031" w:rsidRPr="00254563" w:rsidDel="00227405" w:rsidRDefault="00483031" w:rsidP="004071B6">
            <w:pPr>
              <w:spacing w:line="360" w:lineRule="auto"/>
              <w:jc w:val="both"/>
              <w:rPr>
                <w:del w:id="861" w:author="Chen Liao" w:date="2021-07-04T17:06:00Z"/>
                <w:color w:val="000000" w:themeColor="text1"/>
                <w:sz w:val="22"/>
                <w:szCs w:val="22"/>
              </w:rPr>
            </w:pPr>
            <w:del w:id="862" w:author="Chen Liao" w:date="2021-07-04T17:06:00Z">
              <w:r w:rsidRPr="00254563" w:rsidDel="00227405">
                <w:rPr>
                  <w:color w:val="000000" w:themeColor="text1"/>
                  <w:sz w:val="22"/>
                  <w:szCs w:val="22"/>
                </w:rPr>
                <w:delText>Eq. (</w:delText>
              </w:r>
              <w:r w:rsidR="009C40A9" w:rsidRPr="00254563" w:rsidDel="00227405">
                <w:rPr>
                  <w:color w:val="000000" w:themeColor="text1"/>
                  <w:sz w:val="22"/>
                  <w:szCs w:val="22"/>
                </w:rPr>
                <w:delText>1</w:delText>
              </w:r>
              <w:r w:rsidRPr="00254563" w:rsidDel="00227405">
                <w:rPr>
                  <w:color w:val="000000" w:themeColor="text1"/>
                  <w:sz w:val="22"/>
                  <w:szCs w:val="22"/>
                </w:rPr>
                <w:delText>)</w:delText>
              </w:r>
            </w:del>
          </w:p>
        </w:tc>
      </w:tr>
    </w:tbl>
    <w:p w14:paraId="0A071457" w14:textId="71749C02" w:rsidR="009C40A9" w:rsidRPr="00254563" w:rsidDel="00227405" w:rsidRDefault="009C40A9" w:rsidP="004071B6">
      <w:pPr>
        <w:spacing w:line="360" w:lineRule="auto"/>
        <w:jc w:val="both"/>
        <w:rPr>
          <w:del w:id="863" w:author="Chen Liao" w:date="2021-07-04T17:06:00Z"/>
          <w:color w:val="000000" w:themeColor="text1"/>
          <w:sz w:val="22"/>
          <w:szCs w:val="22"/>
        </w:rPr>
      </w:pPr>
    </w:p>
    <w:p w14:paraId="50606716" w14:textId="6BD572E7" w:rsidR="00483031" w:rsidRPr="00254563" w:rsidDel="00227405" w:rsidRDefault="009C40A9" w:rsidP="004071B6">
      <w:pPr>
        <w:spacing w:line="360" w:lineRule="auto"/>
        <w:jc w:val="both"/>
        <w:rPr>
          <w:del w:id="864" w:author="Chen Liao" w:date="2021-07-04T17:06:00Z"/>
          <w:color w:val="000000" w:themeColor="text1"/>
          <w:sz w:val="22"/>
          <w:szCs w:val="22"/>
        </w:rPr>
      </w:pPr>
      <w:del w:id="865" w:author="Chen Liao" w:date="2021-07-04T17:06:00Z">
        <w:r w:rsidRPr="00254563" w:rsidDel="00227405">
          <w:rPr>
            <w:color w:val="000000" w:themeColor="text1"/>
            <w:sz w:val="22"/>
            <w:szCs w:val="22"/>
          </w:rPr>
          <w:delText xml:space="preserve">where </w:delText>
        </w:r>
      </w:del>
      <m:oMath>
        <m:r>
          <w:del w:id="866" w:author="Chen Liao" w:date="2021-07-04T17:06:00Z">
            <w:rPr>
              <w:rFonts w:ascii="Cambria Math" w:hAnsi="Cambria Math"/>
              <w:color w:val="000000" w:themeColor="text1"/>
              <w:sz w:val="22"/>
              <w:szCs w:val="22"/>
              <w:rPrChange w:id="867" w:author="Chen Liao" w:date="2021-07-09T20:20:00Z">
                <w:rPr>
                  <w:rFonts w:ascii="Cambria Math" w:hAnsi="Cambria Math"/>
                  <w:color w:val="000000" w:themeColor="text1"/>
                  <w:sz w:val="22"/>
                  <w:szCs w:val="22"/>
                </w:rPr>
              </w:rPrChange>
            </w:rPr>
            <m:t>x</m:t>
          </w:del>
        </m:r>
      </m:oMath>
      <w:del w:id="868" w:author="Chen Liao" w:date="2021-07-04T17:06:00Z">
        <w:r w:rsidRPr="00254563" w:rsidDel="00227405">
          <w:rPr>
            <w:color w:val="000000" w:themeColor="text1"/>
            <w:sz w:val="22"/>
            <w:szCs w:val="22"/>
          </w:rPr>
          <w:delText xml:space="preserve"> is the displacement from its equilibrium position in the absence of external force </w:delText>
        </w:r>
      </w:del>
      <m:oMath>
        <m:r>
          <w:del w:id="869" w:author="Chen Liao" w:date="2021-07-04T17:06:00Z">
            <w:rPr>
              <w:rFonts w:ascii="Cambria Math" w:hAnsi="Cambria Math"/>
              <w:color w:val="000000" w:themeColor="text1"/>
              <w:sz w:val="22"/>
              <w:szCs w:val="22"/>
              <w:rPrChange w:id="870" w:author="Chen Liao" w:date="2021-07-09T20:20:00Z">
                <w:rPr>
                  <w:rFonts w:ascii="Cambria Math" w:hAnsi="Cambria Math"/>
                  <w:color w:val="000000" w:themeColor="text1"/>
                  <w:sz w:val="22"/>
                  <w:szCs w:val="22"/>
                </w:rPr>
              </w:rPrChange>
            </w:rPr>
            <m:t>H</m:t>
          </w:del>
        </m:r>
      </m:oMath>
      <w:del w:id="871" w:author="Chen Liao" w:date="2021-07-04T17:06:00Z">
        <w:r w:rsidRPr="00254563" w:rsidDel="00227405">
          <w:rPr>
            <w:color w:val="000000" w:themeColor="text1"/>
            <w:sz w:val="22"/>
            <w:szCs w:val="22"/>
          </w:rPr>
          <w:delText xml:space="preserve">, </w:delText>
        </w:r>
      </w:del>
      <m:oMath>
        <m:r>
          <w:del w:id="872" w:author="Chen Liao" w:date="2021-07-04T17:06:00Z">
            <w:rPr>
              <w:rFonts w:ascii="Cambria Math" w:hAnsi="Cambria Math"/>
              <w:color w:val="000000" w:themeColor="text1"/>
              <w:sz w:val="22"/>
              <w:szCs w:val="22"/>
              <w:rPrChange w:id="873" w:author="Chen Liao" w:date="2021-07-09T20:20:00Z">
                <w:rPr>
                  <w:rFonts w:ascii="Cambria Math" w:hAnsi="Cambria Math"/>
                  <w:color w:val="000000" w:themeColor="text1"/>
                  <w:sz w:val="22"/>
                  <w:szCs w:val="22"/>
                </w:rPr>
              </w:rPrChange>
            </w:rPr>
            <m:t>b</m:t>
          </w:del>
        </m:r>
      </m:oMath>
      <w:del w:id="874" w:author="Chen Liao" w:date="2021-07-04T17:06:00Z">
        <w:r w:rsidRPr="00254563" w:rsidDel="00227405">
          <w:rPr>
            <w:color w:val="000000" w:themeColor="text1"/>
            <w:sz w:val="22"/>
            <w:szCs w:val="22"/>
          </w:rPr>
          <w:delText xml:space="preserve"> </w:delText>
        </w:r>
        <w:r w:rsidR="00FD3C01" w:rsidRPr="00254563" w:rsidDel="00227405">
          <w:rPr>
            <w:color w:val="000000" w:themeColor="text1"/>
            <w:sz w:val="22"/>
            <w:szCs w:val="22"/>
          </w:rPr>
          <w:delText xml:space="preserve">is </w:delText>
        </w:r>
        <w:r w:rsidRPr="00254563" w:rsidDel="00227405">
          <w:rPr>
            <w:color w:val="000000" w:themeColor="text1"/>
            <w:sz w:val="22"/>
            <w:szCs w:val="22"/>
          </w:rPr>
          <w:delText>the frictional force constant</w:delText>
        </w:r>
        <w:r w:rsidR="00FD3C01" w:rsidRPr="00254563" w:rsidDel="00227405">
          <w:rPr>
            <w:color w:val="000000" w:themeColor="text1"/>
            <w:sz w:val="22"/>
            <w:szCs w:val="22"/>
          </w:rPr>
          <w:delText xml:space="preserve"> and </w:delText>
        </w:r>
      </w:del>
      <m:oMath>
        <m:r>
          <w:del w:id="875" w:author="Chen Liao" w:date="2021-07-04T17:06:00Z">
            <w:rPr>
              <w:rFonts w:ascii="Cambria Math" w:hAnsi="Cambria Math"/>
              <w:color w:val="000000" w:themeColor="text1"/>
              <w:sz w:val="22"/>
              <w:szCs w:val="22"/>
              <w:rPrChange w:id="876" w:author="Chen Liao" w:date="2021-07-09T20:20:00Z">
                <w:rPr>
                  <w:rFonts w:ascii="Cambria Math" w:hAnsi="Cambria Math"/>
                  <w:color w:val="000000" w:themeColor="text1"/>
                  <w:sz w:val="22"/>
                  <w:szCs w:val="22"/>
                </w:rPr>
              </w:rPrChange>
            </w:rPr>
            <m:t>c</m:t>
          </w:del>
        </m:r>
      </m:oMath>
      <w:del w:id="877" w:author="Chen Liao" w:date="2021-07-04T17:06:00Z">
        <w:r w:rsidRPr="00254563" w:rsidDel="00227405">
          <w:rPr>
            <w:color w:val="000000" w:themeColor="text1"/>
            <w:sz w:val="22"/>
            <w:szCs w:val="22"/>
          </w:rPr>
          <w:delText xml:space="preserve"> is the spring constant</w:delText>
        </w:r>
        <w:r w:rsidR="00FD3C01" w:rsidRPr="00254563" w:rsidDel="00227405">
          <w:rPr>
            <w:color w:val="000000" w:themeColor="text1"/>
            <w:sz w:val="22"/>
            <w:szCs w:val="22"/>
          </w:rPr>
          <w:delText xml:space="preserve">. Given the initial position </w:delText>
        </w:r>
      </w:del>
      <m:oMath>
        <m:sSub>
          <m:sSubPr>
            <m:ctrlPr>
              <w:del w:id="878" w:author="Chen Liao" w:date="2021-07-04T17:06:00Z">
                <w:rPr>
                  <w:rFonts w:ascii="Cambria Math" w:hAnsi="Cambria Math"/>
                  <w:i/>
                  <w:color w:val="000000" w:themeColor="text1"/>
                  <w:sz w:val="22"/>
                  <w:szCs w:val="22"/>
                </w:rPr>
              </w:del>
            </m:ctrlPr>
          </m:sSubPr>
          <m:e>
            <m:r>
              <w:del w:id="879" w:author="Chen Liao" w:date="2021-07-04T17:06:00Z">
                <w:rPr>
                  <w:rFonts w:ascii="Cambria Math" w:hAnsi="Cambria Math"/>
                  <w:color w:val="000000" w:themeColor="text1"/>
                  <w:sz w:val="22"/>
                  <w:szCs w:val="22"/>
                  <w:rPrChange w:id="880" w:author="Chen Liao" w:date="2021-07-09T20:20:00Z">
                    <w:rPr>
                      <w:rFonts w:ascii="Cambria Math" w:hAnsi="Cambria Math"/>
                      <w:color w:val="000000" w:themeColor="text1"/>
                      <w:sz w:val="22"/>
                      <w:szCs w:val="22"/>
                    </w:rPr>
                  </w:rPrChange>
                </w:rPr>
                <m:t>x</m:t>
              </w:del>
            </m:r>
          </m:e>
          <m:sub>
            <m:r>
              <w:del w:id="881" w:author="Chen Liao" w:date="2021-07-04T17:06:00Z">
                <w:rPr>
                  <w:rFonts w:ascii="Cambria Math" w:hAnsi="Cambria Math"/>
                  <w:color w:val="000000" w:themeColor="text1"/>
                  <w:sz w:val="22"/>
                  <w:szCs w:val="22"/>
                  <w:rPrChange w:id="882" w:author="Chen Liao" w:date="2021-07-09T20:20:00Z">
                    <w:rPr>
                      <w:rFonts w:ascii="Cambria Math" w:hAnsi="Cambria Math"/>
                      <w:color w:val="000000" w:themeColor="text1"/>
                      <w:sz w:val="22"/>
                      <w:szCs w:val="22"/>
                    </w:rPr>
                  </w:rPrChange>
                </w:rPr>
                <m:t>0</m:t>
              </w:del>
            </m:r>
          </m:sub>
        </m:sSub>
      </m:oMath>
      <w:del w:id="883" w:author="Chen Liao" w:date="2021-07-04T17:06:00Z">
        <w:r w:rsidR="00FD3C01" w:rsidRPr="00254563" w:rsidDel="00227405">
          <w:rPr>
            <w:color w:val="000000" w:themeColor="text1"/>
            <w:sz w:val="22"/>
            <w:szCs w:val="22"/>
          </w:rPr>
          <w:delText xml:space="preserve"> </w:delText>
        </w:r>
        <w:r w:rsidR="0062139E" w:rsidRPr="00254563" w:rsidDel="00227405">
          <w:rPr>
            <w:color w:val="000000" w:themeColor="text1"/>
            <w:sz w:val="22"/>
            <w:szCs w:val="22"/>
          </w:rPr>
          <w:delText xml:space="preserve">(fixed to data) </w:delText>
        </w:r>
        <w:r w:rsidR="00FD3C01" w:rsidRPr="00254563" w:rsidDel="00227405">
          <w:rPr>
            <w:color w:val="000000" w:themeColor="text1"/>
            <w:sz w:val="22"/>
            <w:szCs w:val="22"/>
          </w:rPr>
          <w:delText xml:space="preserve">and initial velocity </w:delText>
        </w:r>
      </w:del>
      <m:oMath>
        <m:sSubSup>
          <m:sSubSupPr>
            <m:ctrlPr>
              <w:del w:id="884" w:author="Chen Liao" w:date="2021-07-04T17:06:00Z">
                <w:rPr>
                  <w:rFonts w:ascii="Cambria Math" w:hAnsi="Cambria Math"/>
                  <w:i/>
                  <w:color w:val="000000" w:themeColor="text1"/>
                  <w:sz w:val="22"/>
                  <w:szCs w:val="22"/>
                </w:rPr>
              </w:del>
            </m:ctrlPr>
          </m:sSubSupPr>
          <m:e>
            <m:r>
              <w:del w:id="885" w:author="Chen Liao" w:date="2021-07-04T17:06:00Z">
                <w:rPr>
                  <w:rFonts w:ascii="Cambria Math" w:hAnsi="Cambria Math"/>
                  <w:color w:val="000000" w:themeColor="text1"/>
                  <w:sz w:val="22"/>
                  <w:szCs w:val="22"/>
                  <w:rPrChange w:id="886" w:author="Chen Liao" w:date="2021-07-09T20:20:00Z">
                    <w:rPr>
                      <w:rFonts w:ascii="Cambria Math" w:hAnsi="Cambria Math"/>
                      <w:color w:val="000000" w:themeColor="text1"/>
                      <w:sz w:val="22"/>
                      <w:szCs w:val="22"/>
                    </w:rPr>
                  </w:rPrChange>
                </w:rPr>
                <m:t>x</m:t>
              </w:del>
            </m:r>
          </m:e>
          <m:sub>
            <m:r>
              <w:del w:id="887" w:author="Chen Liao" w:date="2021-07-04T17:06:00Z">
                <w:rPr>
                  <w:rFonts w:ascii="Cambria Math" w:hAnsi="Cambria Math"/>
                  <w:color w:val="000000" w:themeColor="text1"/>
                  <w:sz w:val="22"/>
                  <w:szCs w:val="22"/>
                  <w:rPrChange w:id="888" w:author="Chen Liao" w:date="2021-07-09T20:20:00Z">
                    <w:rPr>
                      <w:rFonts w:ascii="Cambria Math" w:hAnsi="Cambria Math"/>
                      <w:color w:val="000000" w:themeColor="text1"/>
                      <w:sz w:val="22"/>
                      <w:szCs w:val="22"/>
                    </w:rPr>
                  </w:rPrChange>
                </w:rPr>
                <m:t>0</m:t>
              </w:del>
            </m:r>
          </m:sub>
          <m:sup>
            <m:r>
              <w:del w:id="889" w:author="Chen Liao" w:date="2021-07-04T17:06:00Z">
                <w:rPr>
                  <w:rFonts w:ascii="Cambria Math" w:hAnsi="Cambria Math"/>
                  <w:color w:val="000000" w:themeColor="text1"/>
                  <w:sz w:val="22"/>
                  <w:szCs w:val="22"/>
                  <w:rPrChange w:id="890" w:author="Chen Liao" w:date="2021-07-09T20:20:00Z">
                    <w:rPr>
                      <w:rFonts w:ascii="Cambria Math" w:hAnsi="Cambria Math"/>
                      <w:color w:val="000000" w:themeColor="text1"/>
                      <w:sz w:val="22"/>
                      <w:szCs w:val="22"/>
                    </w:rPr>
                  </w:rPrChange>
                </w:rPr>
                <m:t>'</m:t>
              </w:del>
            </m:r>
          </m:sup>
        </m:sSubSup>
      </m:oMath>
      <w:del w:id="891" w:author="Chen Liao" w:date="2021-07-04T17:06:00Z">
        <w:r w:rsidR="0062139E" w:rsidRPr="00254563" w:rsidDel="00227405">
          <w:rPr>
            <w:color w:val="000000" w:themeColor="text1"/>
            <w:sz w:val="22"/>
            <w:szCs w:val="22"/>
          </w:rPr>
          <w:delText xml:space="preserve"> (</w:delText>
        </w:r>
        <w:r w:rsidR="00CF2B96" w:rsidRPr="00254563" w:rsidDel="00227405">
          <w:rPr>
            <w:color w:val="000000" w:themeColor="text1"/>
            <w:sz w:val="22"/>
            <w:szCs w:val="22"/>
          </w:rPr>
          <w:delText>free parameter</w:delText>
        </w:r>
        <w:r w:rsidR="0062139E" w:rsidRPr="00254563" w:rsidDel="00227405">
          <w:rPr>
            <w:color w:val="000000" w:themeColor="text1"/>
            <w:sz w:val="22"/>
            <w:szCs w:val="22"/>
          </w:rPr>
          <w:delText>)</w:delText>
        </w:r>
        <w:r w:rsidR="00FD3C01" w:rsidRPr="00254563" w:rsidDel="00227405">
          <w:rPr>
            <w:color w:val="000000" w:themeColor="text1"/>
            <w:sz w:val="22"/>
            <w:szCs w:val="22"/>
          </w:rPr>
          <w:delText>, the model can be solved analytically</w:delText>
        </w:r>
      </w:del>
    </w:p>
    <w:tbl>
      <w:tblPr>
        <w:tblStyle w:val="TableGrid"/>
        <w:tblpPr w:leftFromText="180" w:rightFromText="180" w:vertAnchor="text" w:horzAnchor="margin" w:tblpXSpec="right" w:tblpY="161"/>
        <w:tblW w:w="8550" w:type="dxa"/>
        <w:tblLook w:val="04A0" w:firstRow="1" w:lastRow="0" w:firstColumn="1" w:lastColumn="0" w:noHBand="0" w:noVBand="1"/>
      </w:tblPr>
      <w:tblGrid>
        <w:gridCol w:w="7461"/>
        <w:gridCol w:w="1089"/>
      </w:tblGrid>
      <w:tr w:rsidR="002D0174" w:rsidRPr="00254563" w:rsidDel="00227405" w14:paraId="796402F9" w14:textId="23052495" w:rsidTr="004B1081">
        <w:trPr>
          <w:del w:id="892" w:author="Chen Liao" w:date="2021-07-04T17:06:00Z"/>
        </w:trPr>
        <w:tc>
          <w:tcPr>
            <w:tcW w:w="7461" w:type="dxa"/>
            <w:tcBorders>
              <w:top w:val="nil"/>
              <w:left w:val="nil"/>
              <w:bottom w:val="nil"/>
              <w:right w:val="nil"/>
            </w:tcBorders>
            <w:shd w:val="clear" w:color="auto" w:fill="auto"/>
          </w:tcPr>
          <w:p w14:paraId="2656A588" w14:textId="08B074E2" w:rsidR="004B1081" w:rsidRPr="00254563" w:rsidDel="00227405" w:rsidRDefault="004B1081" w:rsidP="004071B6">
            <w:pPr>
              <w:spacing w:line="360" w:lineRule="auto"/>
              <w:jc w:val="both"/>
              <w:rPr>
                <w:del w:id="893" w:author="Chen Liao" w:date="2021-07-04T17:06:00Z"/>
                <w:color w:val="000000" w:themeColor="text1"/>
                <w:sz w:val="22"/>
                <w:szCs w:val="22"/>
              </w:rPr>
            </w:pPr>
            <m:oMathPara>
              <m:oMathParaPr>
                <m:jc m:val="center"/>
              </m:oMathParaPr>
              <m:oMath>
                <m:r>
                  <w:del w:id="894" w:author="Chen Liao" w:date="2021-07-04T17:06:00Z">
                    <w:rPr>
                      <w:rFonts w:ascii="Cambria Math" w:hAnsi="Cambria Math"/>
                      <w:color w:val="000000" w:themeColor="text1"/>
                      <w:sz w:val="22"/>
                      <w:szCs w:val="22"/>
                      <w:rPrChange w:id="895" w:author="Chen Liao" w:date="2021-07-09T20:20:00Z">
                        <w:rPr>
                          <w:rFonts w:ascii="Cambria Math" w:hAnsi="Cambria Math"/>
                          <w:color w:val="000000" w:themeColor="text1"/>
                          <w:sz w:val="22"/>
                          <w:szCs w:val="22"/>
                        </w:rPr>
                      </w:rPrChange>
                    </w:rPr>
                    <m:t>x</m:t>
                  </w:del>
                </m:r>
                <m:d>
                  <m:dPr>
                    <m:ctrlPr>
                      <w:del w:id="896" w:author="Chen Liao" w:date="2021-07-04T17:06:00Z">
                        <w:rPr>
                          <w:rFonts w:ascii="Cambria Math" w:hAnsi="Cambria Math"/>
                          <w:i/>
                          <w:color w:val="000000" w:themeColor="text1"/>
                          <w:sz w:val="22"/>
                          <w:szCs w:val="22"/>
                        </w:rPr>
                      </w:del>
                    </m:ctrlPr>
                  </m:dPr>
                  <m:e>
                    <m:r>
                      <w:del w:id="897" w:author="Chen Liao" w:date="2021-07-04T17:06:00Z">
                        <w:rPr>
                          <w:rFonts w:ascii="Cambria Math" w:hAnsi="Cambria Math"/>
                          <w:color w:val="000000" w:themeColor="text1"/>
                          <w:sz w:val="22"/>
                          <w:szCs w:val="22"/>
                          <w:rPrChange w:id="898" w:author="Chen Liao" w:date="2021-07-09T20:20:00Z">
                            <w:rPr>
                              <w:rFonts w:ascii="Cambria Math" w:hAnsi="Cambria Math"/>
                              <w:color w:val="000000" w:themeColor="text1"/>
                              <w:sz w:val="22"/>
                              <w:szCs w:val="22"/>
                            </w:rPr>
                          </w:rPrChange>
                        </w:rPr>
                        <m:t>t</m:t>
                      </w:del>
                    </m:r>
                  </m:e>
                </m:d>
                <m:r>
                  <w:del w:id="899" w:author="Chen Liao" w:date="2021-07-04T17:06:00Z">
                    <w:rPr>
                      <w:rFonts w:ascii="Cambria Math" w:hAnsi="Cambria Math"/>
                      <w:color w:val="000000" w:themeColor="text1"/>
                      <w:sz w:val="22"/>
                      <w:szCs w:val="22"/>
                      <w:rPrChange w:id="900" w:author="Chen Liao" w:date="2021-07-09T20:20:00Z">
                        <w:rPr>
                          <w:rFonts w:ascii="Cambria Math" w:hAnsi="Cambria Math"/>
                          <w:color w:val="000000" w:themeColor="text1"/>
                          <w:sz w:val="22"/>
                          <w:szCs w:val="22"/>
                        </w:rPr>
                      </w:rPrChange>
                    </w:rPr>
                    <m:t>=</m:t>
                  </w:del>
                </m:r>
                <m:f>
                  <m:fPr>
                    <m:ctrlPr>
                      <w:del w:id="901" w:author="Chen Liao" w:date="2021-07-04T17:06:00Z">
                        <w:rPr>
                          <w:rFonts w:ascii="Cambria Math" w:hAnsi="Cambria Math"/>
                          <w:i/>
                          <w:color w:val="000000" w:themeColor="text1"/>
                          <w:sz w:val="22"/>
                          <w:szCs w:val="22"/>
                        </w:rPr>
                      </w:del>
                    </m:ctrlPr>
                  </m:fPr>
                  <m:num>
                    <m:r>
                      <w:del w:id="902" w:author="Chen Liao" w:date="2021-07-04T17:06:00Z">
                        <w:rPr>
                          <w:rFonts w:ascii="Cambria Math" w:hAnsi="Cambria Math"/>
                          <w:color w:val="000000" w:themeColor="text1"/>
                          <w:sz w:val="22"/>
                          <w:szCs w:val="22"/>
                          <w:rPrChange w:id="903" w:author="Chen Liao" w:date="2021-07-09T20:20:00Z">
                            <w:rPr>
                              <w:rFonts w:ascii="Cambria Math" w:hAnsi="Cambria Math"/>
                              <w:color w:val="000000" w:themeColor="text1"/>
                              <w:sz w:val="22"/>
                              <w:szCs w:val="22"/>
                            </w:rPr>
                          </w:rPrChange>
                        </w:rPr>
                        <m:t>H</m:t>
                      </w:del>
                    </m:r>
                  </m:num>
                  <m:den>
                    <m:sSub>
                      <m:sSubPr>
                        <m:ctrlPr>
                          <w:del w:id="904" w:author="Chen Liao" w:date="2021-07-04T17:06:00Z">
                            <w:rPr>
                              <w:rFonts w:ascii="Cambria Math" w:hAnsi="Cambria Math"/>
                              <w:i/>
                              <w:color w:val="000000" w:themeColor="text1"/>
                              <w:sz w:val="22"/>
                              <w:szCs w:val="22"/>
                            </w:rPr>
                          </w:del>
                        </m:ctrlPr>
                      </m:sSubPr>
                      <m:e>
                        <m:r>
                          <w:del w:id="905" w:author="Chen Liao" w:date="2021-07-04T17:06:00Z">
                            <w:rPr>
                              <w:rFonts w:ascii="Cambria Math" w:hAnsi="Cambria Math"/>
                              <w:color w:val="000000" w:themeColor="text1"/>
                              <w:sz w:val="22"/>
                              <w:szCs w:val="22"/>
                              <w:rPrChange w:id="906" w:author="Chen Liao" w:date="2021-07-09T20:20:00Z">
                                <w:rPr>
                                  <w:rFonts w:ascii="Cambria Math" w:hAnsi="Cambria Math"/>
                                  <w:color w:val="000000" w:themeColor="text1"/>
                                  <w:sz w:val="22"/>
                                  <w:szCs w:val="22"/>
                                </w:rPr>
                              </w:rPrChange>
                            </w:rPr>
                            <m:t>k</m:t>
                          </w:del>
                        </m:r>
                      </m:e>
                      <m:sub>
                        <m:r>
                          <w:del w:id="907" w:author="Chen Liao" w:date="2021-07-04T17:06:00Z">
                            <w:rPr>
                              <w:rFonts w:ascii="Cambria Math" w:hAnsi="Cambria Math"/>
                              <w:color w:val="000000" w:themeColor="text1"/>
                              <w:sz w:val="22"/>
                              <w:szCs w:val="22"/>
                              <w:rPrChange w:id="908" w:author="Chen Liao" w:date="2021-07-09T20:20:00Z">
                                <w:rPr>
                                  <w:rFonts w:ascii="Cambria Math" w:hAnsi="Cambria Math"/>
                                  <w:color w:val="000000" w:themeColor="text1"/>
                                  <w:sz w:val="22"/>
                                  <w:szCs w:val="22"/>
                                </w:rPr>
                              </w:rPrChange>
                            </w:rPr>
                            <m:t>1</m:t>
                          </w:del>
                        </m:r>
                      </m:sub>
                    </m:sSub>
                    <m:sSub>
                      <m:sSubPr>
                        <m:ctrlPr>
                          <w:del w:id="909" w:author="Chen Liao" w:date="2021-07-04T17:06:00Z">
                            <w:rPr>
                              <w:rFonts w:ascii="Cambria Math" w:hAnsi="Cambria Math"/>
                              <w:i/>
                              <w:color w:val="000000" w:themeColor="text1"/>
                              <w:sz w:val="22"/>
                              <w:szCs w:val="22"/>
                            </w:rPr>
                          </w:del>
                        </m:ctrlPr>
                      </m:sSubPr>
                      <m:e>
                        <m:r>
                          <w:del w:id="910" w:author="Chen Liao" w:date="2021-07-04T17:06:00Z">
                            <w:rPr>
                              <w:rFonts w:ascii="Cambria Math" w:hAnsi="Cambria Math"/>
                              <w:color w:val="000000" w:themeColor="text1"/>
                              <w:sz w:val="22"/>
                              <w:szCs w:val="22"/>
                              <w:rPrChange w:id="911" w:author="Chen Liao" w:date="2021-07-09T20:20:00Z">
                                <w:rPr>
                                  <w:rFonts w:ascii="Cambria Math" w:hAnsi="Cambria Math"/>
                                  <w:color w:val="000000" w:themeColor="text1"/>
                                  <w:sz w:val="22"/>
                                  <w:szCs w:val="22"/>
                                </w:rPr>
                              </w:rPrChange>
                            </w:rPr>
                            <m:t>k</m:t>
                          </w:del>
                        </m:r>
                      </m:e>
                      <m:sub>
                        <m:r>
                          <w:del w:id="912" w:author="Chen Liao" w:date="2021-07-04T17:06:00Z">
                            <w:rPr>
                              <w:rFonts w:ascii="Cambria Math" w:hAnsi="Cambria Math"/>
                              <w:color w:val="000000" w:themeColor="text1"/>
                              <w:sz w:val="22"/>
                              <w:szCs w:val="22"/>
                              <w:rPrChange w:id="913" w:author="Chen Liao" w:date="2021-07-09T20:20:00Z">
                                <w:rPr>
                                  <w:rFonts w:ascii="Cambria Math" w:hAnsi="Cambria Math"/>
                                  <w:color w:val="000000" w:themeColor="text1"/>
                                  <w:sz w:val="22"/>
                                  <w:szCs w:val="22"/>
                                </w:rPr>
                              </w:rPrChange>
                            </w:rPr>
                            <m:t>2</m:t>
                          </w:del>
                        </m:r>
                      </m:sub>
                    </m:sSub>
                  </m:den>
                </m:f>
                <m:r>
                  <w:del w:id="914" w:author="Chen Liao" w:date="2021-07-04T17:06:00Z">
                    <w:rPr>
                      <w:rFonts w:ascii="Cambria Math" w:hAnsi="Cambria Math"/>
                      <w:color w:val="000000" w:themeColor="text1"/>
                      <w:sz w:val="22"/>
                      <w:szCs w:val="22"/>
                      <w:rPrChange w:id="915" w:author="Chen Liao" w:date="2021-07-09T20:20:00Z">
                        <w:rPr>
                          <w:rFonts w:ascii="Cambria Math" w:hAnsi="Cambria Math"/>
                          <w:color w:val="000000" w:themeColor="text1"/>
                          <w:sz w:val="22"/>
                          <w:szCs w:val="22"/>
                        </w:rPr>
                      </w:rPrChange>
                    </w:rPr>
                    <m:t>+</m:t>
                  </w:del>
                </m:r>
                <m:f>
                  <m:fPr>
                    <m:ctrlPr>
                      <w:del w:id="916" w:author="Chen Liao" w:date="2021-07-04T17:06:00Z">
                        <w:rPr>
                          <w:rFonts w:ascii="Cambria Math" w:hAnsi="Cambria Math"/>
                          <w:i/>
                          <w:color w:val="000000" w:themeColor="text1"/>
                          <w:sz w:val="22"/>
                          <w:szCs w:val="22"/>
                        </w:rPr>
                      </w:del>
                    </m:ctrlPr>
                  </m:fPr>
                  <m:num>
                    <m:d>
                      <m:dPr>
                        <m:ctrlPr>
                          <w:del w:id="917" w:author="Chen Liao" w:date="2021-07-04T17:06:00Z">
                            <w:rPr>
                              <w:rFonts w:ascii="Cambria Math" w:hAnsi="Cambria Math"/>
                              <w:i/>
                              <w:color w:val="000000" w:themeColor="text1"/>
                              <w:sz w:val="22"/>
                              <w:szCs w:val="22"/>
                            </w:rPr>
                          </w:del>
                        </m:ctrlPr>
                      </m:dPr>
                      <m:e>
                        <m:sSubSup>
                          <m:sSubSupPr>
                            <m:ctrlPr>
                              <w:del w:id="918" w:author="Chen Liao" w:date="2021-07-04T17:06:00Z">
                                <w:rPr>
                                  <w:rFonts w:ascii="Cambria Math" w:hAnsi="Cambria Math"/>
                                  <w:i/>
                                  <w:color w:val="000000" w:themeColor="text1"/>
                                  <w:sz w:val="22"/>
                                  <w:szCs w:val="22"/>
                                </w:rPr>
                              </w:del>
                            </m:ctrlPr>
                          </m:sSubSupPr>
                          <m:e>
                            <m:r>
                              <w:del w:id="919" w:author="Chen Liao" w:date="2021-07-04T17:06:00Z">
                                <w:rPr>
                                  <w:rFonts w:ascii="Cambria Math" w:hAnsi="Cambria Math"/>
                                  <w:color w:val="000000" w:themeColor="text1"/>
                                  <w:sz w:val="22"/>
                                  <w:szCs w:val="22"/>
                                  <w:rPrChange w:id="920" w:author="Chen Liao" w:date="2021-07-09T20:20:00Z">
                                    <w:rPr>
                                      <w:rFonts w:ascii="Cambria Math" w:hAnsi="Cambria Math"/>
                                      <w:color w:val="000000" w:themeColor="text1"/>
                                      <w:sz w:val="22"/>
                                      <w:szCs w:val="22"/>
                                    </w:rPr>
                                  </w:rPrChange>
                                </w:rPr>
                                <m:t>x</m:t>
                              </w:del>
                            </m:r>
                          </m:e>
                          <m:sub>
                            <m:r>
                              <w:del w:id="921" w:author="Chen Liao" w:date="2021-07-04T17:06:00Z">
                                <w:rPr>
                                  <w:rFonts w:ascii="Cambria Math" w:hAnsi="Cambria Math"/>
                                  <w:color w:val="000000" w:themeColor="text1"/>
                                  <w:sz w:val="22"/>
                                  <w:szCs w:val="22"/>
                                  <w:rPrChange w:id="922" w:author="Chen Liao" w:date="2021-07-09T20:20:00Z">
                                    <w:rPr>
                                      <w:rFonts w:ascii="Cambria Math" w:hAnsi="Cambria Math"/>
                                      <w:color w:val="000000" w:themeColor="text1"/>
                                      <w:sz w:val="22"/>
                                      <w:szCs w:val="22"/>
                                    </w:rPr>
                                  </w:rPrChange>
                                </w:rPr>
                                <m:t>0</m:t>
                              </w:del>
                            </m:r>
                          </m:sub>
                          <m:sup>
                            <m:r>
                              <w:del w:id="923" w:author="Chen Liao" w:date="2021-07-04T17:06:00Z">
                                <w:rPr>
                                  <w:rFonts w:ascii="Cambria Math" w:hAnsi="Cambria Math"/>
                                  <w:color w:val="000000" w:themeColor="text1"/>
                                  <w:sz w:val="22"/>
                                  <w:szCs w:val="22"/>
                                  <w:rPrChange w:id="924" w:author="Chen Liao" w:date="2021-07-09T20:20:00Z">
                                    <w:rPr>
                                      <w:rFonts w:ascii="Cambria Math" w:hAnsi="Cambria Math"/>
                                      <w:color w:val="000000" w:themeColor="text1"/>
                                      <w:sz w:val="22"/>
                                      <w:szCs w:val="22"/>
                                    </w:rPr>
                                  </w:rPrChange>
                                </w:rPr>
                                <m:t>'</m:t>
                              </w:del>
                            </m:r>
                          </m:sup>
                        </m:sSubSup>
                        <m:r>
                          <w:del w:id="925" w:author="Chen Liao" w:date="2021-07-04T17:06:00Z">
                            <w:rPr>
                              <w:rFonts w:ascii="Cambria Math" w:hAnsi="Cambria Math"/>
                              <w:color w:val="000000" w:themeColor="text1"/>
                              <w:sz w:val="22"/>
                              <w:szCs w:val="22"/>
                              <w:rPrChange w:id="926" w:author="Chen Liao" w:date="2021-07-09T20:20:00Z">
                                <w:rPr>
                                  <w:rFonts w:ascii="Cambria Math" w:hAnsi="Cambria Math"/>
                                  <w:color w:val="000000" w:themeColor="text1"/>
                                  <w:sz w:val="22"/>
                                  <w:szCs w:val="22"/>
                                </w:rPr>
                              </w:rPrChange>
                            </w:rPr>
                            <m:t>+</m:t>
                          </w:del>
                        </m:r>
                        <m:sSub>
                          <m:sSubPr>
                            <m:ctrlPr>
                              <w:del w:id="927" w:author="Chen Liao" w:date="2021-07-04T17:06:00Z">
                                <w:rPr>
                                  <w:rFonts w:ascii="Cambria Math" w:hAnsi="Cambria Math"/>
                                  <w:i/>
                                  <w:color w:val="000000" w:themeColor="text1"/>
                                  <w:sz w:val="22"/>
                                  <w:szCs w:val="22"/>
                                </w:rPr>
                              </w:del>
                            </m:ctrlPr>
                          </m:sSubPr>
                          <m:e>
                            <m:r>
                              <w:del w:id="928" w:author="Chen Liao" w:date="2021-07-04T17:06:00Z">
                                <w:rPr>
                                  <w:rFonts w:ascii="Cambria Math" w:hAnsi="Cambria Math"/>
                                  <w:color w:val="000000" w:themeColor="text1"/>
                                  <w:sz w:val="22"/>
                                  <w:szCs w:val="22"/>
                                  <w:rPrChange w:id="929" w:author="Chen Liao" w:date="2021-07-09T20:20:00Z">
                                    <w:rPr>
                                      <w:rFonts w:ascii="Cambria Math" w:hAnsi="Cambria Math"/>
                                      <w:color w:val="000000" w:themeColor="text1"/>
                                      <w:sz w:val="22"/>
                                      <w:szCs w:val="22"/>
                                    </w:rPr>
                                  </w:rPrChange>
                                </w:rPr>
                                <m:t>k</m:t>
                              </w:del>
                            </m:r>
                          </m:e>
                          <m:sub>
                            <m:r>
                              <w:del w:id="930" w:author="Chen Liao" w:date="2021-07-04T17:06:00Z">
                                <w:rPr>
                                  <w:rFonts w:ascii="Cambria Math" w:hAnsi="Cambria Math"/>
                                  <w:color w:val="000000" w:themeColor="text1"/>
                                  <w:sz w:val="22"/>
                                  <w:szCs w:val="22"/>
                                  <w:rPrChange w:id="931" w:author="Chen Liao" w:date="2021-07-09T20:20:00Z">
                                    <w:rPr>
                                      <w:rFonts w:ascii="Cambria Math" w:hAnsi="Cambria Math"/>
                                      <w:color w:val="000000" w:themeColor="text1"/>
                                      <w:sz w:val="22"/>
                                      <w:szCs w:val="22"/>
                                    </w:rPr>
                                  </w:rPrChange>
                                </w:rPr>
                                <m:t>2</m:t>
                              </w:del>
                            </m:r>
                          </m:sub>
                        </m:sSub>
                        <m:sSub>
                          <m:sSubPr>
                            <m:ctrlPr>
                              <w:del w:id="932" w:author="Chen Liao" w:date="2021-07-04T17:06:00Z">
                                <w:rPr>
                                  <w:rFonts w:ascii="Cambria Math" w:hAnsi="Cambria Math"/>
                                  <w:i/>
                                  <w:color w:val="000000" w:themeColor="text1"/>
                                  <w:sz w:val="22"/>
                                  <w:szCs w:val="22"/>
                                </w:rPr>
                              </w:del>
                            </m:ctrlPr>
                          </m:sSubPr>
                          <m:e>
                            <m:r>
                              <w:del w:id="933" w:author="Chen Liao" w:date="2021-07-04T17:06:00Z">
                                <w:rPr>
                                  <w:rFonts w:ascii="Cambria Math" w:hAnsi="Cambria Math"/>
                                  <w:color w:val="000000" w:themeColor="text1"/>
                                  <w:sz w:val="22"/>
                                  <w:szCs w:val="22"/>
                                  <w:rPrChange w:id="934" w:author="Chen Liao" w:date="2021-07-09T20:20:00Z">
                                    <w:rPr>
                                      <w:rFonts w:ascii="Cambria Math" w:hAnsi="Cambria Math"/>
                                      <w:color w:val="000000" w:themeColor="text1"/>
                                      <w:sz w:val="22"/>
                                      <w:szCs w:val="22"/>
                                    </w:rPr>
                                  </w:rPrChange>
                                </w:rPr>
                                <m:t>x</m:t>
                              </w:del>
                            </m:r>
                          </m:e>
                          <m:sub>
                            <m:r>
                              <w:del w:id="935" w:author="Chen Liao" w:date="2021-07-04T17:06:00Z">
                                <w:rPr>
                                  <w:rFonts w:ascii="Cambria Math" w:hAnsi="Cambria Math"/>
                                  <w:color w:val="000000" w:themeColor="text1"/>
                                  <w:sz w:val="22"/>
                                  <w:szCs w:val="22"/>
                                  <w:rPrChange w:id="936" w:author="Chen Liao" w:date="2021-07-09T20:20:00Z">
                                    <w:rPr>
                                      <w:rFonts w:ascii="Cambria Math" w:hAnsi="Cambria Math"/>
                                      <w:color w:val="000000" w:themeColor="text1"/>
                                      <w:sz w:val="22"/>
                                      <w:szCs w:val="22"/>
                                    </w:rPr>
                                  </w:rPrChange>
                                </w:rPr>
                                <m:t>0</m:t>
                              </w:del>
                            </m:r>
                          </m:sub>
                        </m:sSub>
                        <m:r>
                          <w:del w:id="937" w:author="Chen Liao" w:date="2021-07-04T17:06:00Z">
                            <w:rPr>
                              <w:rFonts w:ascii="Cambria Math" w:hAnsi="Cambria Math"/>
                              <w:color w:val="000000" w:themeColor="text1"/>
                              <w:sz w:val="22"/>
                              <w:szCs w:val="22"/>
                              <w:rPrChange w:id="938" w:author="Chen Liao" w:date="2021-07-09T20:20:00Z">
                                <w:rPr>
                                  <w:rFonts w:ascii="Cambria Math" w:hAnsi="Cambria Math"/>
                                  <w:color w:val="000000" w:themeColor="text1"/>
                                  <w:sz w:val="22"/>
                                  <w:szCs w:val="22"/>
                                </w:rPr>
                              </w:rPrChange>
                            </w:rPr>
                            <m:t>-</m:t>
                          </w:del>
                        </m:r>
                        <m:f>
                          <m:fPr>
                            <m:ctrlPr>
                              <w:del w:id="939" w:author="Chen Liao" w:date="2021-07-04T17:06:00Z">
                                <w:rPr>
                                  <w:rFonts w:ascii="Cambria Math" w:hAnsi="Cambria Math"/>
                                  <w:i/>
                                  <w:color w:val="000000" w:themeColor="text1"/>
                                  <w:sz w:val="22"/>
                                  <w:szCs w:val="22"/>
                                </w:rPr>
                              </w:del>
                            </m:ctrlPr>
                          </m:fPr>
                          <m:num>
                            <m:r>
                              <w:del w:id="940" w:author="Chen Liao" w:date="2021-07-04T17:06:00Z">
                                <w:rPr>
                                  <w:rFonts w:ascii="Cambria Math" w:hAnsi="Cambria Math"/>
                                  <w:color w:val="000000" w:themeColor="text1"/>
                                  <w:sz w:val="22"/>
                                  <w:szCs w:val="22"/>
                                  <w:rPrChange w:id="941" w:author="Chen Liao" w:date="2021-07-09T20:20:00Z">
                                    <w:rPr>
                                      <w:rFonts w:ascii="Cambria Math" w:hAnsi="Cambria Math"/>
                                      <w:color w:val="000000" w:themeColor="text1"/>
                                      <w:sz w:val="22"/>
                                      <w:szCs w:val="22"/>
                                    </w:rPr>
                                  </w:rPrChange>
                                </w:rPr>
                                <m:t>H</m:t>
                              </w:del>
                            </m:r>
                          </m:num>
                          <m:den>
                            <m:sSub>
                              <m:sSubPr>
                                <m:ctrlPr>
                                  <w:del w:id="942" w:author="Chen Liao" w:date="2021-07-04T17:06:00Z">
                                    <w:rPr>
                                      <w:rFonts w:ascii="Cambria Math" w:hAnsi="Cambria Math"/>
                                      <w:i/>
                                      <w:color w:val="000000" w:themeColor="text1"/>
                                      <w:sz w:val="22"/>
                                      <w:szCs w:val="22"/>
                                    </w:rPr>
                                  </w:del>
                                </m:ctrlPr>
                              </m:sSubPr>
                              <m:e>
                                <m:r>
                                  <w:del w:id="943" w:author="Chen Liao" w:date="2021-07-04T17:06:00Z">
                                    <w:rPr>
                                      <w:rFonts w:ascii="Cambria Math" w:hAnsi="Cambria Math"/>
                                      <w:color w:val="000000" w:themeColor="text1"/>
                                      <w:sz w:val="22"/>
                                      <w:szCs w:val="22"/>
                                      <w:rPrChange w:id="944" w:author="Chen Liao" w:date="2021-07-09T20:20:00Z">
                                        <w:rPr>
                                          <w:rFonts w:ascii="Cambria Math" w:hAnsi="Cambria Math"/>
                                          <w:color w:val="000000" w:themeColor="text1"/>
                                          <w:sz w:val="22"/>
                                          <w:szCs w:val="22"/>
                                        </w:rPr>
                                      </w:rPrChange>
                                    </w:rPr>
                                    <m:t>k</m:t>
                                  </w:del>
                                </m:r>
                              </m:e>
                              <m:sub>
                                <m:r>
                                  <w:del w:id="945" w:author="Chen Liao" w:date="2021-07-04T17:06:00Z">
                                    <w:rPr>
                                      <w:rFonts w:ascii="Cambria Math" w:hAnsi="Cambria Math"/>
                                      <w:color w:val="000000" w:themeColor="text1"/>
                                      <w:sz w:val="22"/>
                                      <w:szCs w:val="22"/>
                                      <w:rPrChange w:id="946" w:author="Chen Liao" w:date="2021-07-09T20:20:00Z">
                                        <w:rPr>
                                          <w:rFonts w:ascii="Cambria Math" w:hAnsi="Cambria Math"/>
                                          <w:color w:val="000000" w:themeColor="text1"/>
                                          <w:sz w:val="22"/>
                                          <w:szCs w:val="22"/>
                                        </w:rPr>
                                      </w:rPrChange>
                                    </w:rPr>
                                    <m:t>1</m:t>
                                  </w:del>
                                </m:r>
                              </m:sub>
                            </m:sSub>
                          </m:den>
                        </m:f>
                      </m:e>
                    </m:d>
                    <m:sSup>
                      <m:sSupPr>
                        <m:ctrlPr>
                          <w:del w:id="947" w:author="Chen Liao" w:date="2021-07-04T17:06:00Z">
                            <w:rPr>
                              <w:rFonts w:ascii="Cambria Math" w:hAnsi="Cambria Math"/>
                              <w:i/>
                              <w:color w:val="000000" w:themeColor="text1"/>
                              <w:sz w:val="22"/>
                              <w:szCs w:val="22"/>
                            </w:rPr>
                          </w:del>
                        </m:ctrlPr>
                      </m:sSupPr>
                      <m:e>
                        <m:r>
                          <w:del w:id="948" w:author="Chen Liao" w:date="2021-07-04T17:06:00Z">
                            <w:rPr>
                              <w:rFonts w:ascii="Cambria Math" w:hAnsi="Cambria Math"/>
                              <w:color w:val="000000" w:themeColor="text1"/>
                              <w:sz w:val="22"/>
                              <w:szCs w:val="22"/>
                              <w:rPrChange w:id="949" w:author="Chen Liao" w:date="2021-07-09T20:20:00Z">
                                <w:rPr>
                                  <w:rFonts w:ascii="Cambria Math" w:hAnsi="Cambria Math"/>
                                  <w:color w:val="000000" w:themeColor="text1"/>
                                  <w:sz w:val="22"/>
                                  <w:szCs w:val="22"/>
                                </w:rPr>
                              </w:rPrChange>
                            </w:rPr>
                            <m:t>e</m:t>
                          </w:del>
                        </m:r>
                      </m:e>
                      <m:sup>
                        <m:r>
                          <w:del w:id="950" w:author="Chen Liao" w:date="2021-07-04T17:06:00Z">
                            <w:rPr>
                              <w:rFonts w:ascii="Cambria Math" w:hAnsi="Cambria Math"/>
                              <w:color w:val="000000" w:themeColor="text1"/>
                              <w:sz w:val="22"/>
                              <w:szCs w:val="22"/>
                              <w:rPrChange w:id="951" w:author="Chen Liao" w:date="2021-07-09T20:20:00Z">
                                <w:rPr>
                                  <w:rFonts w:ascii="Cambria Math" w:hAnsi="Cambria Math"/>
                                  <w:color w:val="000000" w:themeColor="text1"/>
                                  <w:sz w:val="22"/>
                                  <w:szCs w:val="22"/>
                                </w:rPr>
                              </w:rPrChange>
                            </w:rPr>
                            <m:t>-</m:t>
                          </w:del>
                        </m:r>
                        <m:sSub>
                          <m:sSubPr>
                            <m:ctrlPr>
                              <w:del w:id="952" w:author="Chen Liao" w:date="2021-07-04T17:06:00Z">
                                <w:rPr>
                                  <w:rFonts w:ascii="Cambria Math" w:hAnsi="Cambria Math"/>
                                  <w:i/>
                                  <w:color w:val="000000" w:themeColor="text1"/>
                                  <w:sz w:val="22"/>
                                  <w:szCs w:val="22"/>
                                </w:rPr>
                              </w:del>
                            </m:ctrlPr>
                          </m:sSubPr>
                          <m:e>
                            <m:r>
                              <w:del w:id="953" w:author="Chen Liao" w:date="2021-07-04T17:06:00Z">
                                <w:rPr>
                                  <w:rFonts w:ascii="Cambria Math" w:hAnsi="Cambria Math"/>
                                  <w:color w:val="000000" w:themeColor="text1"/>
                                  <w:sz w:val="22"/>
                                  <w:szCs w:val="22"/>
                                  <w:rPrChange w:id="954" w:author="Chen Liao" w:date="2021-07-09T20:20:00Z">
                                    <w:rPr>
                                      <w:rFonts w:ascii="Cambria Math" w:hAnsi="Cambria Math"/>
                                      <w:color w:val="000000" w:themeColor="text1"/>
                                      <w:sz w:val="22"/>
                                      <w:szCs w:val="22"/>
                                    </w:rPr>
                                  </w:rPrChange>
                                </w:rPr>
                                <m:t>k</m:t>
                              </w:del>
                            </m:r>
                          </m:e>
                          <m:sub>
                            <m:r>
                              <w:del w:id="955" w:author="Chen Liao" w:date="2021-07-04T17:06:00Z">
                                <w:rPr>
                                  <w:rFonts w:ascii="Cambria Math" w:hAnsi="Cambria Math"/>
                                  <w:color w:val="000000" w:themeColor="text1"/>
                                  <w:sz w:val="22"/>
                                  <w:szCs w:val="22"/>
                                  <w:rPrChange w:id="956" w:author="Chen Liao" w:date="2021-07-09T20:20:00Z">
                                    <w:rPr>
                                      <w:rFonts w:ascii="Cambria Math" w:hAnsi="Cambria Math"/>
                                      <w:color w:val="000000" w:themeColor="text1"/>
                                      <w:sz w:val="22"/>
                                      <w:szCs w:val="22"/>
                                    </w:rPr>
                                  </w:rPrChange>
                                </w:rPr>
                                <m:t>1</m:t>
                              </w:del>
                            </m:r>
                          </m:sub>
                        </m:sSub>
                        <m:r>
                          <w:del w:id="957" w:author="Chen Liao" w:date="2021-07-04T17:06:00Z">
                            <w:rPr>
                              <w:rFonts w:ascii="Cambria Math" w:hAnsi="Cambria Math"/>
                              <w:color w:val="000000" w:themeColor="text1"/>
                              <w:sz w:val="22"/>
                              <w:szCs w:val="22"/>
                              <w:rPrChange w:id="958" w:author="Chen Liao" w:date="2021-07-09T20:20:00Z">
                                <w:rPr>
                                  <w:rFonts w:ascii="Cambria Math" w:hAnsi="Cambria Math"/>
                                  <w:color w:val="000000" w:themeColor="text1"/>
                                  <w:sz w:val="22"/>
                                  <w:szCs w:val="22"/>
                                </w:rPr>
                              </w:rPrChange>
                            </w:rPr>
                            <m:t>t</m:t>
                          </w:del>
                        </m:r>
                      </m:sup>
                    </m:sSup>
                    <m:r>
                      <w:del w:id="959" w:author="Chen Liao" w:date="2021-07-04T17:06:00Z">
                        <w:rPr>
                          <w:rFonts w:ascii="Cambria Math" w:hAnsi="Cambria Math"/>
                          <w:color w:val="000000" w:themeColor="text1"/>
                          <w:sz w:val="22"/>
                          <w:szCs w:val="22"/>
                          <w:rPrChange w:id="960" w:author="Chen Liao" w:date="2021-07-09T20:20:00Z">
                            <w:rPr>
                              <w:rFonts w:ascii="Cambria Math" w:hAnsi="Cambria Math"/>
                              <w:color w:val="000000" w:themeColor="text1"/>
                              <w:sz w:val="22"/>
                              <w:szCs w:val="22"/>
                            </w:rPr>
                          </w:rPrChange>
                        </w:rPr>
                        <m:t>-</m:t>
                      </w:del>
                    </m:r>
                    <m:d>
                      <m:dPr>
                        <m:ctrlPr>
                          <w:del w:id="961" w:author="Chen Liao" w:date="2021-07-04T17:06:00Z">
                            <w:rPr>
                              <w:rFonts w:ascii="Cambria Math" w:hAnsi="Cambria Math"/>
                              <w:i/>
                              <w:color w:val="000000" w:themeColor="text1"/>
                              <w:sz w:val="22"/>
                              <w:szCs w:val="22"/>
                            </w:rPr>
                          </w:del>
                        </m:ctrlPr>
                      </m:dPr>
                      <m:e>
                        <m:sSubSup>
                          <m:sSubSupPr>
                            <m:ctrlPr>
                              <w:del w:id="962" w:author="Chen Liao" w:date="2021-07-04T17:06:00Z">
                                <w:rPr>
                                  <w:rFonts w:ascii="Cambria Math" w:hAnsi="Cambria Math"/>
                                  <w:i/>
                                  <w:color w:val="000000" w:themeColor="text1"/>
                                  <w:sz w:val="22"/>
                                  <w:szCs w:val="22"/>
                                </w:rPr>
                              </w:del>
                            </m:ctrlPr>
                          </m:sSubSupPr>
                          <m:e>
                            <m:r>
                              <w:del w:id="963" w:author="Chen Liao" w:date="2021-07-04T17:06:00Z">
                                <w:rPr>
                                  <w:rFonts w:ascii="Cambria Math" w:hAnsi="Cambria Math"/>
                                  <w:color w:val="000000" w:themeColor="text1"/>
                                  <w:sz w:val="22"/>
                                  <w:szCs w:val="22"/>
                                  <w:rPrChange w:id="964" w:author="Chen Liao" w:date="2021-07-09T20:20:00Z">
                                    <w:rPr>
                                      <w:rFonts w:ascii="Cambria Math" w:hAnsi="Cambria Math"/>
                                      <w:color w:val="000000" w:themeColor="text1"/>
                                      <w:sz w:val="22"/>
                                      <w:szCs w:val="22"/>
                                    </w:rPr>
                                  </w:rPrChange>
                                </w:rPr>
                                <m:t>x</m:t>
                              </w:del>
                            </m:r>
                          </m:e>
                          <m:sub>
                            <m:r>
                              <w:del w:id="965" w:author="Chen Liao" w:date="2021-07-04T17:06:00Z">
                                <w:rPr>
                                  <w:rFonts w:ascii="Cambria Math" w:hAnsi="Cambria Math"/>
                                  <w:color w:val="000000" w:themeColor="text1"/>
                                  <w:sz w:val="22"/>
                                  <w:szCs w:val="22"/>
                                  <w:rPrChange w:id="966" w:author="Chen Liao" w:date="2021-07-09T20:20:00Z">
                                    <w:rPr>
                                      <w:rFonts w:ascii="Cambria Math" w:hAnsi="Cambria Math"/>
                                      <w:color w:val="000000" w:themeColor="text1"/>
                                      <w:sz w:val="22"/>
                                      <w:szCs w:val="22"/>
                                    </w:rPr>
                                  </w:rPrChange>
                                </w:rPr>
                                <m:t>0</m:t>
                              </w:del>
                            </m:r>
                          </m:sub>
                          <m:sup>
                            <m:r>
                              <w:del w:id="967" w:author="Chen Liao" w:date="2021-07-04T17:06:00Z">
                                <w:rPr>
                                  <w:rFonts w:ascii="Cambria Math" w:hAnsi="Cambria Math"/>
                                  <w:color w:val="000000" w:themeColor="text1"/>
                                  <w:sz w:val="22"/>
                                  <w:szCs w:val="22"/>
                                  <w:rPrChange w:id="968" w:author="Chen Liao" w:date="2021-07-09T20:20:00Z">
                                    <w:rPr>
                                      <w:rFonts w:ascii="Cambria Math" w:hAnsi="Cambria Math"/>
                                      <w:color w:val="000000" w:themeColor="text1"/>
                                      <w:sz w:val="22"/>
                                      <w:szCs w:val="22"/>
                                    </w:rPr>
                                  </w:rPrChange>
                                </w:rPr>
                                <m:t>'</m:t>
                              </w:del>
                            </m:r>
                          </m:sup>
                        </m:sSubSup>
                        <m:r>
                          <w:del w:id="969" w:author="Chen Liao" w:date="2021-07-04T17:06:00Z">
                            <w:rPr>
                              <w:rFonts w:ascii="Cambria Math" w:hAnsi="Cambria Math"/>
                              <w:color w:val="000000" w:themeColor="text1"/>
                              <w:sz w:val="22"/>
                              <w:szCs w:val="22"/>
                              <w:rPrChange w:id="970" w:author="Chen Liao" w:date="2021-07-09T20:20:00Z">
                                <w:rPr>
                                  <w:rFonts w:ascii="Cambria Math" w:hAnsi="Cambria Math"/>
                                  <w:color w:val="000000" w:themeColor="text1"/>
                                  <w:sz w:val="22"/>
                                  <w:szCs w:val="22"/>
                                </w:rPr>
                              </w:rPrChange>
                            </w:rPr>
                            <m:t>+</m:t>
                          </w:del>
                        </m:r>
                        <m:sSub>
                          <m:sSubPr>
                            <m:ctrlPr>
                              <w:del w:id="971" w:author="Chen Liao" w:date="2021-07-04T17:06:00Z">
                                <w:rPr>
                                  <w:rFonts w:ascii="Cambria Math" w:hAnsi="Cambria Math"/>
                                  <w:i/>
                                  <w:color w:val="000000" w:themeColor="text1"/>
                                  <w:sz w:val="22"/>
                                  <w:szCs w:val="22"/>
                                </w:rPr>
                              </w:del>
                            </m:ctrlPr>
                          </m:sSubPr>
                          <m:e>
                            <m:r>
                              <w:del w:id="972" w:author="Chen Liao" w:date="2021-07-04T17:06:00Z">
                                <w:rPr>
                                  <w:rFonts w:ascii="Cambria Math" w:hAnsi="Cambria Math"/>
                                  <w:color w:val="000000" w:themeColor="text1"/>
                                  <w:sz w:val="22"/>
                                  <w:szCs w:val="22"/>
                                  <w:rPrChange w:id="973" w:author="Chen Liao" w:date="2021-07-09T20:20:00Z">
                                    <w:rPr>
                                      <w:rFonts w:ascii="Cambria Math" w:hAnsi="Cambria Math"/>
                                      <w:color w:val="000000" w:themeColor="text1"/>
                                      <w:sz w:val="22"/>
                                      <w:szCs w:val="22"/>
                                    </w:rPr>
                                  </w:rPrChange>
                                </w:rPr>
                                <m:t>k</m:t>
                              </w:del>
                            </m:r>
                          </m:e>
                          <m:sub>
                            <m:r>
                              <w:del w:id="974" w:author="Chen Liao" w:date="2021-07-04T17:06:00Z">
                                <w:rPr>
                                  <w:rFonts w:ascii="Cambria Math" w:hAnsi="Cambria Math"/>
                                  <w:color w:val="000000" w:themeColor="text1"/>
                                  <w:sz w:val="22"/>
                                  <w:szCs w:val="22"/>
                                  <w:rPrChange w:id="975" w:author="Chen Liao" w:date="2021-07-09T20:20:00Z">
                                    <w:rPr>
                                      <w:rFonts w:ascii="Cambria Math" w:hAnsi="Cambria Math"/>
                                      <w:color w:val="000000" w:themeColor="text1"/>
                                      <w:sz w:val="22"/>
                                      <w:szCs w:val="22"/>
                                    </w:rPr>
                                  </w:rPrChange>
                                </w:rPr>
                                <m:t>1</m:t>
                              </w:del>
                            </m:r>
                          </m:sub>
                        </m:sSub>
                        <m:sSub>
                          <m:sSubPr>
                            <m:ctrlPr>
                              <w:del w:id="976" w:author="Chen Liao" w:date="2021-07-04T17:06:00Z">
                                <w:rPr>
                                  <w:rFonts w:ascii="Cambria Math" w:hAnsi="Cambria Math"/>
                                  <w:i/>
                                  <w:color w:val="000000" w:themeColor="text1"/>
                                  <w:sz w:val="22"/>
                                  <w:szCs w:val="22"/>
                                </w:rPr>
                              </w:del>
                            </m:ctrlPr>
                          </m:sSubPr>
                          <m:e>
                            <m:r>
                              <w:del w:id="977" w:author="Chen Liao" w:date="2021-07-04T17:06:00Z">
                                <w:rPr>
                                  <w:rFonts w:ascii="Cambria Math" w:hAnsi="Cambria Math"/>
                                  <w:color w:val="000000" w:themeColor="text1"/>
                                  <w:sz w:val="22"/>
                                  <w:szCs w:val="22"/>
                                  <w:rPrChange w:id="978" w:author="Chen Liao" w:date="2021-07-09T20:20:00Z">
                                    <w:rPr>
                                      <w:rFonts w:ascii="Cambria Math" w:hAnsi="Cambria Math"/>
                                      <w:color w:val="000000" w:themeColor="text1"/>
                                      <w:sz w:val="22"/>
                                      <w:szCs w:val="22"/>
                                    </w:rPr>
                                  </w:rPrChange>
                                </w:rPr>
                                <m:t>x</m:t>
                              </w:del>
                            </m:r>
                          </m:e>
                          <m:sub>
                            <m:r>
                              <w:del w:id="979" w:author="Chen Liao" w:date="2021-07-04T17:06:00Z">
                                <w:rPr>
                                  <w:rFonts w:ascii="Cambria Math" w:hAnsi="Cambria Math"/>
                                  <w:color w:val="000000" w:themeColor="text1"/>
                                  <w:sz w:val="22"/>
                                  <w:szCs w:val="22"/>
                                  <w:rPrChange w:id="980" w:author="Chen Liao" w:date="2021-07-09T20:20:00Z">
                                    <w:rPr>
                                      <w:rFonts w:ascii="Cambria Math" w:hAnsi="Cambria Math"/>
                                      <w:color w:val="000000" w:themeColor="text1"/>
                                      <w:sz w:val="22"/>
                                      <w:szCs w:val="22"/>
                                    </w:rPr>
                                  </w:rPrChange>
                                </w:rPr>
                                <m:t>0</m:t>
                              </w:del>
                            </m:r>
                          </m:sub>
                        </m:sSub>
                        <m:r>
                          <w:del w:id="981" w:author="Chen Liao" w:date="2021-07-04T17:06:00Z">
                            <w:rPr>
                              <w:rFonts w:ascii="Cambria Math" w:hAnsi="Cambria Math"/>
                              <w:color w:val="000000" w:themeColor="text1"/>
                              <w:sz w:val="22"/>
                              <w:szCs w:val="22"/>
                              <w:rPrChange w:id="982" w:author="Chen Liao" w:date="2021-07-09T20:20:00Z">
                                <w:rPr>
                                  <w:rFonts w:ascii="Cambria Math" w:hAnsi="Cambria Math"/>
                                  <w:color w:val="000000" w:themeColor="text1"/>
                                  <w:sz w:val="22"/>
                                  <w:szCs w:val="22"/>
                                </w:rPr>
                              </w:rPrChange>
                            </w:rPr>
                            <m:t>-</m:t>
                          </w:del>
                        </m:r>
                        <m:f>
                          <m:fPr>
                            <m:ctrlPr>
                              <w:del w:id="983" w:author="Chen Liao" w:date="2021-07-04T17:06:00Z">
                                <w:rPr>
                                  <w:rFonts w:ascii="Cambria Math" w:hAnsi="Cambria Math"/>
                                  <w:i/>
                                  <w:color w:val="000000" w:themeColor="text1"/>
                                  <w:sz w:val="22"/>
                                  <w:szCs w:val="22"/>
                                </w:rPr>
                              </w:del>
                            </m:ctrlPr>
                          </m:fPr>
                          <m:num>
                            <m:r>
                              <w:del w:id="984" w:author="Chen Liao" w:date="2021-07-04T17:06:00Z">
                                <w:rPr>
                                  <w:rFonts w:ascii="Cambria Math" w:hAnsi="Cambria Math"/>
                                  <w:color w:val="000000" w:themeColor="text1"/>
                                  <w:sz w:val="22"/>
                                  <w:szCs w:val="22"/>
                                  <w:rPrChange w:id="985" w:author="Chen Liao" w:date="2021-07-09T20:20:00Z">
                                    <w:rPr>
                                      <w:rFonts w:ascii="Cambria Math" w:hAnsi="Cambria Math"/>
                                      <w:color w:val="000000" w:themeColor="text1"/>
                                      <w:sz w:val="22"/>
                                      <w:szCs w:val="22"/>
                                    </w:rPr>
                                  </w:rPrChange>
                                </w:rPr>
                                <m:t>H</m:t>
                              </w:del>
                            </m:r>
                          </m:num>
                          <m:den>
                            <m:sSub>
                              <m:sSubPr>
                                <m:ctrlPr>
                                  <w:del w:id="986" w:author="Chen Liao" w:date="2021-07-04T17:06:00Z">
                                    <w:rPr>
                                      <w:rFonts w:ascii="Cambria Math" w:hAnsi="Cambria Math"/>
                                      <w:i/>
                                      <w:color w:val="000000" w:themeColor="text1"/>
                                      <w:sz w:val="22"/>
                                      <w:szCs w:val="22"/>
                                    </w:rPr>
                                  </w:del>
                                </m:ctrlPr>
                              </m:sSubPr>
                              <m:e>
                                <m:r>
                                  <w:del w:id="987" w:author="Chen Liao" w:date="2021-07-04T17:06:00Z">
                                    <w:rPr>
                                      <w:rFonts w:ascii="Cambria Math" w:hAnsi="Cambria Math"/>
                                      <w:color w:val="000000" w:themeColor="text1"/>
                                      <w:sz w:val="22"/>
                                      <w:szCs w:val="22"/>
                                      <w:rPrChange w:id="988" w:author="Chen Liao" w:date="2021-07-09T20:20:00Z">
                                        <w:rPr>
                                          <w:rFonts w:ascii="Cambria Math" w:hAnsi="Cambria Math"/>
                                          <w:color w:val="000000" w:themeColor="text1"/>
                                          <w:sz w:val="22"/>
                                          <w:szCs w:val="22"/>
                                        </w:rPr>
                                      </w:rPrChange>
                                    </w:rPr>
                                    <m:t>k</m:t>
                                  </w:del>
                                </m:r>
                              </m:e>
                              <m:sub>
                                <m:r>
                                  <w:del w:id="989" w:author="Chen Liao" w:date="2021-07-04T17:06:00Z">
                                    <w:rPr>
                                      <w:rFonts w:ascii="Cambria Math" w:hAnsi="Cambria Math"/>
                                      <w:color w:val="000000" w:themeColor="text1"/>
                                      <w:sz w:val="22"/>
                                      <w:szCs w:val="22"/>
                                      <w:rPrChange w:id="990" w:author="Chen Liao" w:date="2021-07-09T20:20:00Z">
                                        <w:rPr>
                                          <w:rFonts w:ascii="Cambria Math" w:hAnsi="Cambria Math"/>
                                          <w:color w:val="000000" w:themeColor="text1"/>
                                          <w:sz w:val="22"/>
                                          <w:szCs w:val="22"/>
                                        </w:rPr>
                                      </w:rPrChange>
                                    </w:rPr>
                                    <m:t>2</m:t>
                                  </w:del>
                                </m:r>
                              </m:sub>
                            </m:sSub>
                          </m:den>
                        </m:f>
                      </m:e>
                    </m:d>
                    <m:sSup>
                      <m:sSupPr>
                        <m:ctrlPr>
                          <w:del w:id="991" w:author="Chen Liao" w:date="2021-07-04T17:06:00Z">
                            <w:rPr>
                              <w:rFonts w:ascii="Cambria Math" w:hAnsi="Cambria Math"/>
                              <w:i/>
                              <w:color w:val="000000" w:themeColor="text1"/>
                              <w:sz w:val="22"/>
                              <w:szCs w:val="22"/>
                            </w:rPr>
                          </w:del>
                        </m:ctrlPr>
                      </m:sSupPr>
                      <m:e>
                        <m:r>
                          <w:del w:id="992" w:author="Chen Liao" w:date="2021-07-04T17:06:00Z">
                            <w:rPr>
                              <w:rFonts w:ascii="Cambria Math" w:hAnsi="Cambria Math"/>
                              <w:color w:val="000000" w:themeColor="text1"/>
                              <w:sz w:val="22"/>
                              <w:szCs w:val="22"/>
                              <w:rPrChange w:id="993" w:author="Chen Liao" w:date="2021-07-09T20:20:00Z">
                                <w:rPr>
                                  <w:rFonts w:ascii="Cambria Math" w:hAnsi="Cambria Math"/>
                                  <w:color w:val="000000" w:themeColor="text1"/>
                                  <w:sz w:val="22"/>
                                  <w:szCs w:val="22"/>
                                </w:rPr>
                              </w:rPrChange>
                            </w:rPr>
                            <m:t>e</m:t>
                          </w:del>
                        </m:r>
                      </m:e>
                      <m:sup>
                        <m:r>
                          <w:del w:id="994" w:author="Chen Liao" w:date="2021-07-04T17:06:00Z">
                            <w:rPr>
                              <w:rFonts w:ascii="Cambria Math" w:hAnsi="Cambria Math"/>
                              <w:color w:val="000000" w:themeColor="text1"/>
                              <w:sz w:val="22"/>
                              <w:szCs w:val="22"/>
                              <w:rPrChange w:id="995" w:author="Chen Liao" w:date="2021-07-09T20:20:00Z">
                                <w:rPr>
                                  <w:rFonts w:ascii="Cambria Math" w:hAnsi="Cambria Math"/>
                                  <w:color w:val="000000" w:themeColor="text1"/>
                                  <w:sz w:val="22"/>
                                  <w:szCs w:val="22"/>
                                </w:rPr>
                              </w:rPrChange>
                            </w:rPr>
                            <m:t>-</m:t>
                          </w:del>
                        </m:r>
                        <m:sSub>
                          <m:sSubPr>
                            <m:ctrlPr>
                              <w:del w:id="996" w:author="Chen Liao" w:date="2021-07-04T17:06:00Z">
                                <w:rPr>
                                  <w:rFonts w:ascii="Cambria Math" w:hAnsi="Cambria Math"/>
                                  <w:i/>
                                  <w:color w:val="000000" w:themeColor="text1"/>
                                  <w:sz w:val="22"/>
                                  <w:szCs w:val="22"/>
                                </w:rPr>
                              </w:del>
                            </m:ctrlPr>
                          </m:sSubPr>
                          <m:e>
                            <m:r>
                              <w:del w:id="997" w:author="Chen Liao" w:date="2021-07-04T17:06:00Z">
                                <w:rPr>
                                  <w:rFonts w:ascii="Cambria Math" w:hAnsi="Cambria Math"/>
                                  <w:color w:val="000000" w:themeColor="text1"/>
                                  <w:sz w:val="22"/>
                                  <w:szCs w:val="22"/>
                                  <w:rPrChange w:id="998" w:author="Chen Liao" w:date="2021-07-09T20:20:00Z">
                                    <w:rPr>
                                      <w:rFonts w:ascii="Cambria Math" w:hAnsi="Cambria Math"/>
                                      <w:color w:val="000000" w:themeColor="text1"/>
                                      <w:sz w:val="22"/>
                                      <w:szCs w:val="22"/>
                                    </w:rPr>
                                  </w:rPrChange>
                                </w:rPr>
                                <m:t>k</m:t>
                              </w:del>
                            </m:r>
                          </m:e>
                          <m:sub>
                            <m:r>
                              <w:del w:id="999" w:author="Chen Liao" w:date="2021-07-04T17:06:00Z">
                                <w:rPr>
                                  <w:rFonts w:ascii="Cambria Math" w:hAnsi="Cambria Math"/>
                                  <w:color w:val="000000" w:themeColor="text1"/>
                                  <w:sz w:val="22"/>
                                  <w:szCs w:val="22"/>
                                  <w:rPrChange w:id="1000" w:author="Chen Liao" w:date="2021-07-09T20:20:00Z">
                                    <w:rPr>
                                      <w:rFonts w:ascii="Cambria Math" w:hAnsi="Cambria Math"/>
                                      <w:color w:val="000000" w:themeColor="text1"/>
                                      <w:sz w:val="22"/>
                                      <w:szCs w:val="22"/>
                                    </w:rPr>
                                  </w:rPrChange>
                                </w:rPr>
                                <m:t>2</m:t>
                              </w:del>
                            </m:r>
                          </m:sub>
                        </m:sSub>
                        <m:r>
                          <w:del w:id="1001" w:author="Chen Liao" w:date="2021-07-04T17:06:00Z">
                            <w:rPr>
                              <w:rFonts w:ascii="Cambria Math" w:hAnsi="Cambria Math"/>
                              <w:color w:val="000000" w:themeColor="text1"/>
                              <w:sz w:val="22"/>
                              <w:szCs w:val="22"/>
                              <w:rPrChange w:id="1002" w:author="Chen Liao" w:date="2021-07-09T20:20:00Z">
                                <w:rPr>
                                  <w:rFonts w:ascii="Cambria Math" w:hAnsi="Cambria Math"/>
                                  <w:color w:val="000000" w:themeColor="text1"/>
                                  <w:sz w:val="22"/>
                                  <w:szCs w:val="22"/>
                                </w:rPr>
                              </w:rPrChange>
                            </w:rPr>
                            <m:t>t</m:t>
                          </w:del>
                        </m:r>
                      </m:sup>
                    </m:sSup>
                  </m:num>
                  <m:den>
                    <m:sSub>
                      <m:sSubPr>
                        <m:ctrlPr>
                          <w:del w:id="1003" w:author="Chen Liao" w:date="2021-07-04T17:06:00Z">
                            <w:rPr>
                              <w:rFonts w:ascii="Cambria Math" w:hAnsi="Cambria Math"/>
                              <w:i/>
                              <w:color w:val="000000" w:themeColor="text1"/>
                              <w:sz w:val="22"/>
                              <w:szCs w:val="22"/>
                            </w:rPr>
                          </w:del>
                        </m:ctrlPr>
                      </m:sSubPr>
                      <m:e>
                        <m:r>
                          <w:del w:id="1004" w:author="Chen Liao" w:date="2021-07-04T17:06:00Z">
                            <w:rPr>
                              <w:rFonts w:ascii="Cambria Math" w:hAnsi="Cambria Math"/>
                              <w:color w:val="000000" w:themeColor="text1"/>
                              <w:sz w:val="22"/>
                              <w:szCs w:val="22"/>
                              <w:rPrChange w:id="1005" w:author="Chen Liao" w:date="2021-07-09T20:20:00Z">
                                <w:rPr>
                                  <w:rFonts w:ascii="Cambria Math" w:hAnsi="Cambria Math"/>
                                  <w:color w:val="000000" w:themeColor="text1"/>
                                  <w:sz w:val="22"/>
                                  <w:szCs w:val="22"/>
                                </w:rPr>
                              </w:rPrChange>
                            </w:rPr>
                            <m:t>k</m:t>
                          </w:del>
                        </m:r>
                      </m:e>
                      <m:sub>
                        <m:r>
                          <w:del w:id="1006" w:author="Chen Liao" w:date="2021-07-04T17:06:00Z">
                            <w:rPr>
                              <w:rFonts w:ascii="Cambria Math" w:hAnsi="Cambria Math"/>
                              <w:color w:val="000000" w:themeColor="text1"/>
                              <w:sz w:val="22"/>
                              <w:szCs w:val="22"/>
                              <w:rPrChange w:id="1007" w:author="Chen Liao" w:date="2021-07-09T20:20:00Z">
                                <w:rPr>
                                  <w:rFonts w:ascii="Cambria Math" w:hAnsi="Cambria Math"/>
                                  <w:color w:val="000000" w:themeColor="text1"/>
                                  <w:sz w:val="22"/>
                                  <w:szCs w:val="22"/>
                                </w:rPr>
                              </w:rPrChange>
                            </w:rPr>
                            <m:t>2</m:t>
                          </w:del>
                        </m:r>
                      </m:sub>
                    </m:sSub>
                    <m:r>
                      <w:del w:id="1008" w:author="Chen Liao" w:date="2021-07-04T17:06:00Z">
                        <w:rPr>
                          <w:rFonts w:ascii="Cambria Math" w:hAnsi="Cambria Math"/>
                          <w:color w:val="000000" w:themeColor="text1"/>
                          <w:sz w:val="22"/>
                          <w:szCs w:val="22"/>
                          <w:rPrChange w:id="1009" w:author="Chen Liao" w:date="2021-07-09T20:20:00Z">
                            <w:rPr>
                              <w:rFonts w:ascii="Cambria Math" w:hAnsi="Cambria Math"/>
                              <w:color w:val="000000" w:themeColor="text1"/>
                              <w:sz w:val="22"/>
                              <w:szCs w:val="22"/>
                            </w:rPr>
                          </w:rPrChange>
                        </w:rPr>
                        <m:t>-</m:t>
                      </w:del>
                    </m:r>
                    <m:sSub>
                      <m:sSubPr>
                        <m:ctrlPr>
                          <w:del w:id="1010" w:author="Chen Liao" w:date="2021-07-04T17:06:00Z">
                            <w:rPr>
                              <w:rFonts w:ascii="Cambria Math" w:hAnsi="Cambria Math"/>
                              <w:i/>
                              <w:color w:val="000000" w:themeColor="text1"/>
                              <w:sz w:val="22"/>
                              <w:szCs w:val="22"/>
                            </w:rPr>
                          </w:del>
                        </m:ctrlPr>
                      </m:sSubPr>
                      <m:e>
                        <m:r>
                          <w:del w:id="1011" w:author="Chen Liao" w:date="2021-07-04T17:06:00Z">
                            <w:rPr>
                              <w:rFonts w:ascii="Cambria Math" w:hAnsi="Cambria Math"/>
                              <w:color w:val="000000" w:themeColor="text1"/>
                              <w:sz w:val="22"/>
                              <w:szCs w:val="22"/>
                              <w:rPrChange w:id="1012" w:author="Chen Liao" w:date="2021-07-09T20:20:00Z">
                                <w:rPr>
                                  <w:rFonts w:ascii="Cambria Math" w:hAnsi="Cambria Math"/>
                                  <w:color w:val="000000" w:themeColor="text1"/>
                                  <w:sz w:val="22"/>
                                  <w:szCs w:val="22"/>
                                </w:rPr>
                              </w:rPrChange>
                            </w:rPr>
                            <m:t>k</m:t>
                          </w:del>
                        </m:r>
                      </m:e>
                      <m:sub>
                        <m:r>
                          <w:del w:id="1013" w:author="Chen Liao" w:date="2021-07-04T17:06:00Z">
                            <w:rPr>
                              <w:rFonts w:ascii="Cambria Math" w:hAnsi="Cambria Math"/>
                              <w:color w:val="000000" w:themeColor="text1"/>
                              <w:sz w:val="22"/>
                              <w:szCs w:val="22"/>
                              <w:rPrChange w:id="1014" w:author="Chen Liao" w:date="2021-07-09T20:20:00Z">
                                <w:rPr>
                                  <w:rFonts w:ascii="Cambria Math" w:hAnsi="Cambria Math"/>
                                  <w:color w:val="000000" w:themeColor="text1"/>
                                  <w:sz w:val="22"/>
                                  <w:szCs w:val="22"/>
                                </w:rPr>
                              </w:rPrChange>
                            </w:rPr>
                            <m:t>1</m:t>
                          </w:del>
                        </m:r>
                      </m:sub>
                    </m:sSub>
                  </m:den>
                </m:f>
              </m:oMath>
            </m:oMathPara>
          </w:p>
        </w:tc>
        <w:tc>
          <w:tcPr>
            <w:tcW w:w="1089" w:type="dxa"/>
            <w:tcBorders>
              <w:top w:val="nil"/>
              <w:left w:val="nil"/>
              <w:bottom w:val="nil"/>
              <w:right w:val="nil"/>
            </w:tcBorders>
            <w:shd w:val="clear" w:color="auto" w:fill="auto"/>
          </w:tcPr>
          <w:p w14:paraId="65190A3A" w14:textId="7480C649" w:rsidR="004B1081" w:rsidRPr="00254563" w:rsidDel="00227405" w:rsidRDefault="004B1081" w:rsidP="004071B6">
            <w:pPr>
              <w:spacing w:line="360" w:lineRule="auto"/>
              <w:jc w:val="both"/>
              <w:rPr>
                <w:del w:id="1015" w:author="Chen Liao" w:date="2021-07-04T17:06:00Z"/>
                <w:color w:val="000000" w:themeColor="text1"/>
                <w:sz w:val="22"/>
                <w:szCs w:val="22"/>
              </w:rPr>
            </w:pPr>
          </w:p>
          <w:p w14:paraId="0CAA3947" w14:textId="41B39FC5" w:rsidR="004B1081" w:rsidRPr="00254563" w:rsidDel="00227405" w:rsidRDefault="004B1081" w:rsidP="004071B6">
            <w:pPr>
              <w:spacing w:line="360" w:lineRule="auto"/>
              <w:jc w:val="both"/>
              <w:rPr>
                <w:del w:id="1016" w:author="Chen Liao" w:date="2021-07-04T17:06:00Z"/>
                <w:color w:val="000000" w:themeColor="text1"/>
                <w:sz w:val="22"/>
                <w:szCs w:val="22"/>
              </w:rPr>
            </w:pPr>
            <w:del w:id="1017" w:author="Chen Liao" w:date="2021-07-04T17:06:00Z">
              <w:r w:rsidRPr="00254563" w:rsidDel="00227405">
                <w:rPr>
                  <w:color w:val="000000" w:themeColor="text1"/>
                  <w:sz w:val="22"/>
                  <w:szCs w:val="22"/>
                </w:rPr>
                <w:delText>Eq. (2)</w:delText>
              </w:r>
            </w:del>
          </w:p>
        </w:tc>
      </w:tr>
      <w:tr w:rsidR="002D0174" w:rsidRPr="00254563" w:rsidDel="00227405" w14:paraId="1EA5478C" w14:textId="23853D84" w:rsidTr="004B1081">
        <w:trPr>
          <w:del w:id="1018" w:author="Chen Liao" w:date="2021-07-04T17:06:00Z"/>
        </w:trPr>
        <w:tc>
          <w:tcPr>
            <w:tcW w:w="7461" w:type="dxa"/>
            <w:tcBorders>
              <w:top w:val="nil"/>
              <w:left w:val="nil"/>
              <w:bottom w:val="nil"/>
              <w:right w:val="nil"/>
            </w:tcBorders>
            <w:shd w:val="clear" w:color="auto" w:fill="auto"/>
          </w:tcPr>
          <w:p w14:paraId="0CD314C7" w14:textId="17591DB5" w:rsidR="004B1081" w:rsidRPr="00254563" w:rsidDel="00227405" w:rsidRDefault="004B1081" w:rsidP="004071B6">
            <w:pPr>
              <w:spacing w:line="360" w:lineRule="auto"/>
              <w:jc w:val="both"/>
              <w:rPr>
                <w:del w:id="1019" w:author="Chen Liao" w:date="2021-07-04T17:06:00Z"/>
                <w:color w:val="000000" w:themeColor="text1"/>
                <w:sz w:val="22"/>
                <w:szCs w:val="22"/>
              </w:rPr>
            </w:pPr>
          </w:p>
        </w:tc>
        <w:tc>
          <w:tcPr>
            <w:tcW w:w="1089" w:type="dxa"/>
            <w:tcBorders>
              <w:top w:val="nil"/>
              <w:left w:val="nil"/>
              <w:bottom w:val="nil"/>
              <w:right w:val="nil"/>
            </w:tcBorders>
            <w:shd w:val="clear" w:color="auto" w:fill="auto"/>
          </w:tcPr>
          <w:p w14:paraId="18D0D5C3" w14:textId="50D5575C" w:rsidR="004B1081" w:rsidRPr="00254563" w:rsidDel="00227405" w:rsidRDefault="004B1081" w:rsidP="004071B6">
            <w:pPr>
              <w:spacing w:line="360" w:lineRule="auto"/>
              <w:jc w:val="both"/>
              <w:rPr>
                <w:del w:id="1020" w:author="Chen Liao" w:date="2021-07-04T17:06:00Z"/>
                <w:color w:val="000000" w:themeColor="text1"/>
                <w:sz w:val="22"/>
                <w:szCs w:val="22"/>
              </w:rPr>
            </w:pPr>
          </w:p>
        </w:tc>
      </w:tr>
    </w:tbl>
    <w:p w14:paraId="662F6F8C" w14:textId="4995A34E" w:rsidR="00FD3C01" w:rsidRPr="00254563" w:rsidDel="00227405" w:rsidRDefault="00FD3C01" w:rsidP="004071B6">
      <w:pPr>
        <w:spacing w:line="360" w:lineRule="auto"/>
        <w:jc w:val="both"/>
        <w:rPr>
          <w:del w:id="1021" w:author="Chen Liao" w:date="2021-07-04T17:06:00Z"/>
          <w:color w:val="000000" w:themeColor="text1"/>
          <w:sz w:val="22"/>
          <w:szCs w:val="22"/>
        </w:rPr>
      </w:pPr>
    </w:p>
    <w:p w14:paraId="35742E05" w14:textId="0CA6C393" w:rsidR="00524C76" w:rsidRPr="00254563" w:rsidDel="00227405" w:rsidRDefault="00524C76" w:rsidP="004071B6">
      <w:pPr>
        <w:spacing w:line="360" w:lineRule="auto"/>
        <w:jc w:val="both"/>
        <w:rPr>
          <w:del w:id="1022" w:author="Chen Liao" w:date="2021-07-04T17:06:00Z"/>
          <w:color w:val="000000" w:themeColor="text1"/>
          <w:sz w:val="22"/>
          <w:szCs w:val="22"/>
        </w:rPr>
      </w:pPr>
    </w:p>
    <w:p w14:paraId="08F434E5" w14:textId="74A9A8E1" w:rsidR="004B1081" w:rsidRPr="00254563" w:rsidDel="00227405" w:rsidRDefault="004B1081" w:rsidP="004071B6">
      <w:pPr>
        <w:pStyle w:val="paragraph"/>
        <w:spacing w:before="0" w:beforeAutospacing="0" w:after="0" w:afterAutospacing="0" w:line="360" w:lineRule="auto"/>
        <w:jc w:val="both"/>
        <w:rPr>
          <w:del w:id="1023" w:author="Chen Liao" w:date="2021-07-04T17:06:00Z"/>
          <w:rFonts w:ascii="Times New Roman" w:eastAsia="Times New Roman" w:hAnsi="Times New Roman" w:cs="Times New Roman"/>
          <w:b/>
          <w:bCs/>
          <w:color w:val="000000" w:themeColor="text1"/>
          <w:sz w:val="22"/>
          <w:szCs w:val="22"/>
        </w:rPr>
      </w:pPr>
    </w:p>
    <w:p w14:paraId="13A33D6B" w14:textId="2BC0AEB5" w:rsidR="004B1081" w:rsidRPr="00254563" w:rsidDel="00227405" w:rsidRDefault="004B1081" w:rsidP="004071B6">
      <w:pPr>
        <w:pStyle w:val="paragraph"/>
        <w:spacing w:before="0" w:beforeAutospacing="0" w:after="0" w:afterAutospacing="0" w:line="360" w:lineRule="auto"/>
        <w:jc w:val="both"/>
        <w:rPr>
          <w:del w:id="1024" w:author="Chen Liao" w:date="2021-07-04T17:06:00Z"/>
          <w:rFonts w:ascii="Times New Roman" w:eastAsia="Times New Roman" w:hAnsi="Times New Roman" w:cs="Times New Roman"/>
          <w:b/>
          <w:bCs/>
          <w:color w:val="000000" w:themeColor="text1"/>
          <w:sz w:val="22"/>
          <w:szCs w:val="22"/>
        </w:rPr>
      </w:pPr>
    </w:p>
    <w:p w14:paraId="01D8BD03" w14:textId="19FB300C" w:rsidR="004B1081" w:rsidRPr="00254563" w:rsidDel="00227405" w:rsidRDefault="004B1081" w:rsidP="004071B6">
      <w:pPr>
        <w:pStyle w:val="paragraph"/>
        <w:spacing w:before="0" w:beforeAutospacing="0" w:after="0" w:afterAutospacing="0" w:line="360" w:lineRule="auto"/>
        <w:jc w:val="both"/>
        <w:rPr>
          <w:del w:id="1025" w:author="Chen Liao" w:date="2021-07-04T17:06:00Z"/>
          <w:rFonts w:ascii="Times New Roman" w:eastAsia="Times New Roman" w:hAnsi="Times New Roman" w:cs="Times New Roman"/>
          <w:color w:val="000000" w:themeColor="text1"/>
          <w:sz w:val="22"/>
          <w:szCs w:val="22"/>
        </w:rPr>
      </w:pPr>
    </w:p>
    <w:p w14:paraId="5B7FDE54" w14:textId="297FD547" w:rsidR="004B1081" w:rsidRPr="00254563" w:rsidDel="00227405" w:rsidRDefault="004B1081" w:rsidP="004071B6">
      <w:pPr>
        <w:pStyle w:val="paragraph"/>
        <w:spacing w:before="0" w:beforeAutospacing="0" w:after="0" w:afterAutospacing="0" w:line="360" w:lineRule="auto"/>
        <w:jc w:val="both"/>
        <w:rPr>
          <w:del w:id="1026" w:author="Chen Liao" w:date="2021-07-04T17:06:00Z"/>
          <w:rFonts w:ascii="Times New Roman" w:eastAsia="Times New Roman" w:hAnsi="Times New Roman" w:cs="Times New Roman"/>
          <w:color w:val="000000" w:themeColor="text1"/>
          <w:sz w:val="22"/>
          <w:szCs w:val="22"/>
        </w:rPr>
      </w:pPr>
      <w:del w:id="1027" w:author="Chen Liao" w:date="2021-07-04T17:06:00Z">
        <w:r w:rsidRPr="00254563" w:rsidDel="00227405">
          <w:rPr>
            <w:rFonts w:ascii="Times New Roman" w:hAnsi="Times New Roman" w:cs="Times New Roman"/>
            <w:color w:val="000000" w:themeColor="text1"/>
            <w:sz w:val="22"/>
            <w:szCs w:val="22"/>
            <w:rPrChange w:id="1028" w:author="Chen Liao" w:date="2021-07-09T20:20:00Z">
              <w:rPr>
                <w:color w:val="000000" w:themeColor="text1"/>
                <w:sz w:val="22"/>
                <w:szCs w:val="22"/>
              </w:rPr>
            </w:rPrChange>
          </w:rPr>
          <w:delText xml:space="preserve">where </w:delText>
        </w:r>
      </w:del>
      <m:oMath>
        <m:sSub>
          <m:sSubPr>
            <m:ctrlPr>
              <w:del w:id="1029" w:author="Chen Liao" w:date="2021-07-04T17:06:00Z">
                <w:rPr>
                  <w:rFonts w:ascii="Cambria Math" w:eastAsia="Times New Roman" w:hAnsi="Cambria Math" w:cs="Times New Roman"/>
                  <w:i/>
                  <w:color w:val="000000" w:themeColor="text1"/>
                  <w:sz w:val="22"/>
                  <w:szCs w:val="22"/>
                </w:rPr>
              </w:del>
            </m:ctrlPr>
          </m:sSubPr>
          <m:e>
            <m:r>
              <w:del w:id="1030" w:author="Chen Liao" w:date="2021-07-04T17:06:00Z">
                <w:rPr>
                  <w:rFonts w:ascii="Cambria Math" w:hAnsi="Cambria Math" w:cs="Times New Roman"/>
                  <w:color w:val="000000" w:themeColor="text1"/>
                  <w:sz w:val="22"/>
                  <w:szCs w:val="22"/>
                  <w:rPrChange w:id="1031" w:author="Chen Liao" w:date="2021-07-09T20:20:00Z">
                    <w:rPr>
                      <w:rFonts w:ascii="Cambria Math" w:hAnsi="Cambria Math"/>
                      <w:color w:val="000000" w:themeColor="text1"/>
                      <w:sz w:val="22"/>
                      <w:szCs w:val="22"/>
                    </w:rPr>
                  </w:rPrChange>
                </w:rPr>
                <m:t>k</m:t>
              </w:del>
            </m:r>
          </m:e>
          <m:sub>
            <m:r>
              <w:del w:id="1032" w:author="Chen Liao" w:date="2021-07-04T17:06:00Z">
                <w:rPr>
                  <w:rFonts w:ascii="Cambria Math" w:hAnsi="Cambria Math" w:cs="Times New Roman"/>
                  <w:color w:val="000000" w:themeColor="text1"/>
                  <w:sz w:val="22"/>
                  <w:szCs w:val="22"/>
                  <w:rPrChange w:id="1033" w:author="Chen Liao" w:date="2021-07-09T20:20:00Z">
                    <w:rPr>
                      <w:rFonts w:ascii="Cambria Math" w:hAnsi="Cambria Math"/>
                      <w:color w:val="000000" w:themeColor="text1"/>
                      <w:sz w:val="22"/>
                      <w:szCs w:val="22"/>
                    </w:rPr>
                  </w:rPrChange>
                </w:rPr>
                <m:t>1</m:t>
              </w:del>
            </m:r>
          </m:sub>
        </m:sSub>
        <m:r>
          <w:del w:id="1034" w:author="Chen Liao" w:date="2021-07-04T17:06:00Z">
            <w:rPr>
              <w:rFonts w:ascii="Cambria Math" w:hAnsi="Cambria Math" w:cs="Times New Roman"/>
              <w:color w:val="000000" w:themeColor="text1"/>
              <w:sz w:val="22"/>
              <w:szCs w:val="22"/>
              <w:rPrChange w:id="1035" w:author="Chen Liao" w:date="2021-07-09T20:20:00Z">
                <w:rPr>
                  <w:rFonts w:ascii="Cambria Math" w:hAnsi="Cambria Math"/>
                  <w:color w:val="000000" w:themeColor="text1"/>
                  <w:sz w:val="22"/>
                  <w:szCs w:val="22"/>
                </w:rPr>
              </w:rPrChange>
            </w:rPr>
            <m:t>=(b-</m:t>
          </w:del>
        </m:r>
        <m:rad>
          <m:radPr>
            <m:degHide m:val="1"/>
            <m:ctrlPr>
              <w:del w:id="1036" w:author="Chen Liao" w:date="2021-07-04T17:06:00Z">
                <w:rPr>
                  <w:rFonts w:ascii="Cambria Math" w:eastAsia="Times New Roman" w:hAnsi="Cambria Math" w:cs="Times New Roman"/>
                  <w:i/>
                  <w:color w:val="000000" w:themeColor="text1"/>
                  <w:sz w:val="22"/>
                  <w:szCs w:val="22"/>
                </w:rPr>
              </w:del>
            </m:ctrlPr>
          </m:radPr>
          <m:deg/>
          <m:e>
            <m:sSup>
              <m:sSupPr>
                <m:ctrlPr>
                  <w:del w:id="1037" w:author="Chen Liao" w:date="2021-07-04T17:06:00Z">
                    <w:rPr>
                      <w:rFonts w:ascii="Cambria Math" w:eastAsia="Times New Roman" w:hAnsi="Cambria Math" w:cs="Times New Roman"/>
                      <w:i/>
                      <w:color w:val="000000" w:themeColor="text1"/>
                      <w:sz w:val="22"/>
                      <w:szCs w:val="22"/>
                    </w:rPr>
                  </w:del>
                </m:ctrlPr>
              </m:sSupPr>
              <m:e>
                <m:r>
                  <w:del w:id="1038" w:author="Chen Liao" w:date="2021-07-04T17:06:00Z">
                    <w:rPr>
                      <w:rFonts w:ascii="Cambria Math" w:hAnsi="Cambria Math" w:cs="Times New Roman"/>
                      <w:color w:val="000000" w:themeColor="text1"/>
                      <w:sz w:val="22"/>
                      <w:szCs w:val="22"/>
                      <w:rPrChange w:id="1039" w:author="Chen Liao" w:date="2021-07-09T20:20:00Z">
                        <w:rPr>
                          <w:rFonts w:ascii="Cambria Math" w:hAnsi="Cambria Math"/>
                          <w:color w:val="000000" w:themeColor="text1"/>
                          <w:sz w:val="22"/>
                          <w:szCs w:val="22"/>
                        </w:rPr>
                      </w:rPrChange>
                    </w:rPr>
                    <m:t>b</m:t>
                  </w:del>
                </m:r>
              </m:e>
              <m:sup>
                <m:r>
                  <w:del w:id="1040" w:author="Chen Liao" w:date="2021-07-04T17:06:00Z">
                    <w:rPr>
                      <w:rFonts w:ascii="Cambria Math" w:hAnsi="Cambria Math" w:cs="Times New Roman"/>
                      <w:color w:val="000000" w:themeColor="text1"/>
                      <w:sz w:val="22"/>
                      <w:szCs w:val="22"/>
                      <w:rPrChange w:id="1041" w:author="Chen Liao" w:date="2021-07-09T20:20:00Z">
                        <w:rPr>
                          <w:rFonts w:ascii="Cambria Math" w:hAnsi="Cambria Math"/>
                          <w:color w:val="000000" w:themeColor="text1"/>
                          <w:sz w:val="22"/>
                          <w:szCs w:val="22"/>
                        </w:rPr>
                      </w:rPrChange>
                    </w:rPr>
                    <m:t>2</m:t>
                  </w:del>
                </m:r>
              </m:sup>
            </m:sSup>
            <m:r>
              <w:del w:id="1042" w:author="Chen Liao" w:date="2021-07-04T17:06:00Z">
                <w:rPr>
                  <w:rFonts w:ascii="Cambria Math" w:hAnsi="Cambria Math" w:cs="Times New Roman"/>
                  <w:color w:val="000000" w:themeColor="text1"/>
                  <w:sz w:val="22"/>
                  <w:szCs w:val="22"/>
                  <w:rPrChange w:id="1043" w:author="Chen Liao" w:date="2021-07-09T20:20:00Z">
                    <w:rPr>
                      <w:rFonts w:ascii="Cambria Math" w:hAnsi="Cambria Math"/>
                      <w:color w:val="000000" w:themeColor="text1"/>
                      <w:sz w:val="22"/>
                      <w:szCs w:val="22"/>
                    </w:rPr>
                  </w:rPrChange>
                </w:rPr>
                <m:t>-4c</m:t>
              </w:del>
            </m:r>
          </m:e>
        </m:rad>
        <m:r>
          <w:del w:id="1044" w:author="Chen Liao" w:date="2021-07-04T17:06:00Z">
            <w:rPr>
              <w:rFonts w:ascii="Cambria Math" w:hAnsi="Cambria Math" w:cs="Times New Roman"/>
              <w:color w:val="000000" w:themeColor="text1"/>
              <w:sz w:val="22"/>
              <w:szCs w:val="22"/>
              <w:rPrChange w:id="1045" w:author="Chen Liao" w:date="2021-07-09T20:20:00Z">
                <w:rPr>
                  <w:rFonts w:ascii="Cambria Math" w:hAnsi="Cambria Math"/>
                  <w:color w:val="000000" w:themeColor="text1"/>
                  <w:sz w:val="22"/>
                  <w:szCs w:val="22"/>
                </w:rPr>
              </w:rPrChange>
            </w:rPr>
            <m:t>)/2</m:t>
          </w:del>
        </m:r>
      </m:oMath>
      <w:del w:id="1046" w:author="Chen Liao" w:date="2021-07-04T17:06:00Z">
        <w:r w:rsidRPr="00254563" w:rsidDel="00227405">
          <w:rPr>
            <w:rFonts w:ascii="Times New Roman" w:hAnsi="Times New Roman" w:cs="Times New Roman"/>
            <w:color w:val="000000" w:themeColor="text1"/>
            <w:sz w:val="22"/>
            <w:szCs w:val="22"/>
            <w:rPrChange w:id="1047" w:author="Chen Liao" w:date="2021-07-09T20:20:00Z">
              <w:rPr>
                <w:color w:val="000000" w:themeColor="text1"/>
                <w:sz w:val="22"/>
                <w:szCs w:val="22"/>
              </w:rPr>
            </w:rPrChange>
          </w:rPr>
          <w:delText xml:space="preserve"> </w:delText>
        </w:r>
        <w:r w:rsidR="00A46CB5" w:rsidRPr="00254563" w:rsidDel="00227405">
          <w:rPr>
            <w:rFonts w:ascii="Times New Roman" w:hAnsi="Times New Roman" w:cs="Times New Roman"/>
            <w:color w:val="000000" w:themeColor="text1"/>
            <w:sz w:val="22"/>
            <w:szCs w:val="22"/>
            <w:rPrChange w:id="1048" w:author="Chen Liao" w:date="2021-07-09T20:20:00Z">
              <w:rPr>
                <w:color w:val="000000" w:themeColor="text1"/>
                <w:sz w:val="22"/>
                <w:szCs w:val="22"/>
              </w:rPr>
            </w:rPrChange>
          </w:rPr>
          <w:delText xml:space="preserve">and </w:delText>
        </w:r>
      </w:del>
      <m:oMath>
        <m:sSub>
          <m:sSubPr>
            <m:ctrlPr>
              <w:del w:id="1049" w:author="Chen Liao" w:date="2021-07-04T17:06:00Z">
                <w:rPr>
                  <w:rFonts w:ascii="Cambria Math" w:eastAsia="Times New Roman" w:hAnsi="Cambria Math" w:cs="Times New Roman"/>
                  <w:i/>
                  <w:color w:val="000000" w:themeColor="text1"/>
                  <w:sz w:val="22"/>
                  <w:szCs w:val="22"/>
                </w:rPr>
              </w:del>
            </m:ctrlPr>
          </m:sSubPr>
          <m:e>
            <m:r>
              <w:del w:id="1050" w:author="Chen Liao" w:date="2021-07-04T17:06:00Z">
                <w:rPr>
                  <w:rFonts w:ascii="Cambria Math" w:hAnsi="Cambria Math" w:cs="Times New Roman"/>
                  <w:color w:val="000000" w:themeColor="text1"/>
                  <w:sz w:val="22"/>
                  <w:szCs w:val="22"/>
                  <w:rPrChange w:id="1051" w:author="Chen Liao" w:date="2021-07-09T20:20:00Z">
                    <w:rPr>
                      <w:rFonts w:ascii="Cambria Math" w:hAnsi="Cambria Math"/>
                      <w:color w:val="000000" w:themeColor="text1"/>
                      <w:sz w:val="22"/>
                      <w:szCs w:val="22"/>
                    </w:rPr>
                  </w:rPrChange>
                </w:rPr>
                <m:t>k</m:t>
              </w:del>
            </m:r>
          </m:e>
          <m:sub>
            <m:r>
              <w:del w:id="1052" w:author="Chen Liao" w:date="2021-07-04T17:06:00Z">
                <w:rPr>
                  <w:rFonts w:ascii="Cambria Math" w:hAnsi="Cambria Math" w:cs="Times New Roman"/>
                  <w:color w:val="000000" w:themeColor="text1"/>
                  <w:sz w:val="22"/>
                  <w:szCs w:val="22"/>
                  <w:rPrChange w:id="1053" w:author="Chen Liao" w:date="2021-07-09T20:20:00Z">
                    <w:rPr>
                      <w:rFonts w:ascii="Cambria Math" w:hAnsi="Cambria Math"/>
                      <w:color w:val="000000" w:themeColor="text1"/>
                      <w:sz w:val="22"/>
                      <w:szCs w:val="22"/>
                    </w:rPr>
                  </w:rPrChange>
                </w:rPr>
                <m:t>2</m:t>
              </w:del>
            </m:r>
          </m:sub>
        </m:sSub>
        <m:r>
          <w:del w:id="1054" w:author="Chen Liao" w:date="2021-07-04T17:06:00Z">
            <w:rPr>
              <w:rFonts w:ascii="Cambria Math" w:hAnsi="Cambria Math" w:cs="Times New Roman"/>
              <w:color w:val="000000" w:themeColor="text1"/>
              <w:sz w:val="22"/>
              <w:szCs w:val="22"/>
              <w:rPrChange w:id="1055" w:author="Chen Liao" w:date="2021-07-09T20:20:00Z">
                <w:rPr>
                  <w:rFonts w:ascii="Cambria Math" w:hAnsi="Cambria Math"/>
                  <w:color w:val="000000" w:themeColor="text1"/>
                  <w:sz w:val="22"/>
                  <w:szCs w:val="22"/>
                </w:rPr>
              </w:rPrChange>
            </w:rPr>
            <m:t>=(b+</m:t>
          </w:del>
        </m:r>
        <m:rad>
          <m:radPr>
            <m:degHide m:val="1"/>
            <m:ctrlPr>
              <w:del w:id="1056" w:author="Chen Liao" w:date="2021-07-04T17:06:00Z">
                <w:rPr>
                  <w:rFonts w:ascii="Cambria Math" w:eastAsia="Times New Roman" w:hAnsi="Cambria Math" w:cs="Times New Roman"/>
                  <w:i/>
                  <w:color w:val="000000" w:themeColor="text1"/>
                  <w:sz w:val="22"/>
                  <w:szCs w:val="22"/>
                </w:rPr>
              </w:del>
            </m:ctrlPr>
          </m:radPr>
          <m:deg/>
          <m:e>
            <m:sSup>
              <m:sSupPr>
                <m:ctrlPr>
                  <w:del w:id="1057" w:author="Chen Liao" w:date="2021-07-04T17:06:00Z">
                    <w:rPr>
                      <w:rFonts w:ascii="Cambria Math" w:eastAsia="Times New Roman" w:hAnsi="Cambria Math" w:cs="Times New Roman"/>
                      <w:i/>
                      <w:color w:val="000000" w:themeColor="text1"/>
                      <w:sz w:val="22"/>
                      <w:szCs w:val="22"/>
                    </w:rPr>
                  </w:del>
                </m:ctrlPr>
              </m:sSupPr>
              <m:e>
                <m:r>
                  <w:del w:id="1058" w:author="Chen Liao" w:date="2021-07-04T17:06:00Z">
                    <w:rPr>
                      <w:rFonts w:ascii="Cambria Math" w:hAnsi="Cambria Math" w:cs="Times New Roman"/>
                      <w:color w:val="000000" w:themeColor="text1"/>
                      <w:sz w:val="22"/>
                      <w:szCs w:val="22"/>
                      <w:rPrChange w:id="1059" w:author="Chen Liao" w:date="2021-07-09T20:20:00Z">
                        <w:rPr>
                          <w:rFonts w:ascii="Cambria Math" w:hAnsi="Cambria Math"/>
                          <w:color w:val="000000" w:themeColor="text1"/>
                          <w:sz w:val="22"/>
                          <w:szCs w:val="22"/>
                        </w:rPr>
                      </w:rPrChange>
                    </w:rPr>
                    <m:t>b</m:t>
                  </w:del>
                </m:r>
              </m:e>
              <m:sup>
                <m:r>
                  <w:del w:id="1060" w:author="Chen Liao" w:date="2021-07-04T17:06:00Z">
                    <w:rPr>
                      <w:rFonts w:ascii="Cambria Math" w:hAnsi="Cambria Math" w:cs="Times New Roman"/>
                      <w:color w:val="000000" w:themeColor="text1"/>
                      <w:sz w:val="22"/>
                      <w:szCs w:val="22"/>
                      <w:rPrChange w:id="1061" w:author="Chen Liao" w:date="2021-07-09T20:20:00Z">
                        <w:rPr>
                          <w:rFonts w:ascii="Cambria Math" w:hAnsi="Cambria Math"/>
                          <w:color w:val="000000" w:themeColor="text1"/>
                          <w:sz w:val="22"/>
                          <w:szCs w:val="22"/>
                        </w:rPr>
                      </w:rPrChange>
                    </w:rPr>
                    <m:t>2</m:t>
                  </w:del>
                </m:r>
              </m:sup>
            </m:sSup>
            <m:r>
              <w:del w:id="1062" w:author="Chen Liao" w:date="2021-07-04T17:06:00Z">
                <w:rPr>
                  <w:rFonts w:ascii="Cambria Math" w:hAnsi="Cambria Math" w:cs="Times New Roman"/>
                  <w:color w:val="000000" w:themeColor="text1"/>
                  <w:sz w:val="22"/>
                  <w:szCs w:val="22"/>
                  <w:rPrChange w:id="1063" w:author="Chen Liao" w:date="2021-07-09T20:20:00Z">
                    <w:rPr>
                      <w:rFonts w:ascii="Cambria Math" w:hAnsi="Cambria Math"/>
                      <w:color w:val="000000" w:themeColor="text1"/>
                      <w:sz w:val="22"/>
                      <w:szCs w:val="22"/>
                    </w:rPr>
                  </w:rPrChange>
                </w:rPr>
                <m:t>-4c</m:t>
              </w:del>
            </m:r>
          </m:e>
        </m:rad>
        <m:r>
          <w:del w:id="1064" w:author="Chen Liao" w:date="2021-07-04T17:06:00Z">
            <w:rPr>
              <w:rFonts w:ascii="Cambria Math" w:hAnsi="Cambria Math" w:cs="Times New Roman"/>
              <w:color w:val="000000" w:themeColor="text1"/>
              <w:sz w:val="22"/>
              <w:szCs w:val="22"/>
              <w:rPrChange w:id="1065" w:author="Chen Liao" w:date="2021-07-09T20:20:00Z">
                <w:rPr>
                  <w:rFonts w:ascii="Cambria Math" w:hAnsi="Cambria Math"/>
                  <w:color w:val="000000" w:themeColor="text1"/>
                  <w:sz w:val="22"/>
                  <w:szCs w:val="22"/>
                </w:rPr>
              </w:rPrChange>
            </w:rPr>
            <m:t>)/2</m:t>
          </w:del>
        </m:r>
      </m:oMath>
      <w:del w:id="1066" w:author="Chen Liao" w:date="2021-07-04T17:06:00Z">
        <w:r w:rsidR="00A46CB5" w:rsidRPr="00254563" w:rsidDel="00227405">
          <w:rPr>
            <w:rFonts w:ascii="Times New Roman" w:hAnsi="Times New Roman" w:cs="Times New Roman"/>
            <w:color w:val="000000" w:themeColor="text1"/>
            <w:sz w:val="22"/>
            <w:szCs w:val="22"/>
            <w:rPrChange w:id="1067" w:author="Chen Liao" w:date="2021-07-09T20:20:00Z">
              <w:rPr>
                <w:color w:val="000000" w:themeColor="text1"/>
                <w:sz w:val="22"/>
                <w:szCs w:val="22"/>
              </w:rPr>
            </w:rPrChange>
          </w:rPr>
          <w:delText xml:space="preserve">. </w:delText>
        </w:r>
        <w:r w:rsidR="00584997" w:rsidRPr="00254563" w:rsidDel="00227405">
          <w:rPr>
            <w:rFonts w:ascii="Times New Roman" w:hAnsi="Times New Roman" w:cs="Times New Roman"/>
            <w:color w:val="000000" w:themeColor="text1"/>
            <w:sz w:val="22"/>
            <w:szCs w:val="22"/>
            <w:rPrChange w:id="1068" w:author="Chen Liao" w:date="2021-07-09T20:20:00Z">
              <w:rPr>
                <w:color w:val="000000" w:themeColor="text1"/>
                <w:sz w:val="22"/>
                <w:szCs w:val="22"/>
              </w:rPr>
            </w:rPrChange>
          </w:rPr>
          <w:delText>Parameters (</w:delText>
        </w:r>
      </w:del>
      <m:oMath>
        <m:sSub>
          <m:sSubPr>
            <m:ctrlPr>
              <w:del w:id="1069" w:author="Chen Liao" w:date="2021-07-04T17:06:00Z">
                <w:rPr>
                  <w:rFonts w:ascii="Cambria Math" w:hAnsi="Cambria Math" w:cs="Times New Roman"/>
                  <w:i/>
                  <w:color w:val="000000" w:themeColor="text1"/>
                  <w:sz w:val="22"/>
                  <w:szCs w:val="22"/>
                </w:rPr>
              </w:del>
            </m:ctrlPr>
          </m:sSubPr>
          <m:e>
            <m:r>
              <w:del w:id="1070" w:author="Chen Liao" w:date="2021-07-04T17:06:00Z">
                <w:rPr>
                  <w:rFonts w:ascii="Cambria Math" w:hAnsi="Cambria Math" w:cs="Times New Roman"/>
                  <w:color w:val="000000" w:themeColor="text1"/>
                  <w:sz w:val="22"/>
                  <w:szCs w:val="22"/>
                  <w:rPrChange w:id="1071" w:author="Chen Liao" w:date="2021-07-09T20:20:00Z">
                    <w:rPr>
                      <w:rFonts w:ascii="Cambria Math" w:hAnsi="Cambria Math"/>
                      <w:color w:val="000000" w:themeColor="text1"/>
                      <w:sz w:val="22"/>
                      <w:szCs w:val="22"/>
                    </w:rPr>
                  </w:rPrChange>
                </w:rPr>
                <m:t>k</m:t>
              </w:del>
            </m:r>
          </m:e>
          <m:sub>
            <m:r>
              <w:del w:id="1072" w:author="Chen Liao" w:date="2021-07-04T17:06:00Z">
                <w:rPr>
                  <w:rFonts w:ascii="Cambria Math" w:hAnsi="Cambria Math" w:cs="Times New Roman"/>
                  <w:color w:val="000000" w:themeColor="text1"/>
                  <w:sz w:val="22"/>
                  <w:szCs w:val="22"/>
                  <w:rPrChange w:id="1073" w:author="Chen Liao" w:date="2021-07-09T20:20:00Z">
                    <w:rPr>
                      <w:rFonts w:ascii="Cambria Math" w:hAnsi="Cambria Math"/>
                      <w:color w:val="000000" w:themeColor="text1"/>
                      <w:sz w:val="22"/>
                      <w:szCs w:val="22"/>
                    </w:rPr>
                  </w:rPrChange>
                </w:rPr>
                <m:t>1</m:t>
              </w:del>
            </m:r>
          </m:sub>
        </m:sSub>
        <m:sSub>
          <m:sSubPr>
            <m:ctrlPr>
              <w:del w:id="1074" w:author="Chen Liao" w:date="2021-07-04T17:06:00Z">
                <w:rPr>
                  <w:rFonts w:ascii="Cambria Math" w:hAnsi="Cambria Math" w:cs="Times New Roman"/>
                  <w:i/>
                  <w:color w:val="000000" w:themeColor="text1"/>
                  <w:sz w:val="22"/>
                  <w:szCs w:val="22"/>
                </w:rPr>
              </w:del>
            </m:ctrlPr>
          </m:sSubPr>
          <m:e>
            <m:r>
              <w:del w:id="1075" w:author="Chen Liao" w:date="2021-07-04T17:06:00Z">
                <w:rPr>
                  <w:rFonts w:ascii="Cambria Math" w:hAnsi="Cambria Math" w:cs="Times New Roman"/>
                  <w:color w:val="000000" w:themeColor="text1"/>
                  <w:sz w:val="22"/>
                  <w:szCs w:val="22"/>
                  <w:rPrChange w:id="1076" w:author="Chen Liao" w:date="2021-07-09T20:20:00Z">
                    <w:rPr>
                      <w:rFonts w:ascii="Cambria Math" w:hAnsi="Cambria Math"/>
                      <w:color w:val="000000" w:themeColor="text1"/>
                      <w:sz w:val="22"/>
                      <w:szCs w:val="22"/>
                    </w:rPr>
                  </w:rPrChange>
                </w:rPr>
                <m:t>, k</m:t>
              </w:del>
            </m:r>
          </m:e>
          <m:sub>
            <m:r>
              <w:del w:id="1077" w:author="Chen Liao" w:date="2021-07-04T17:06:00Z">
                <w:rPr>
                  <w:rFonts w:ascii="Cambria Math" w:hAnsi="Cambria Math" w:cs="Times New Roman"/>
                  <w:color w:val="000000" w:themeColor="text1"/>
                  <w:sz w:val="22"/>
                  <w:szCs w:val="22"/>
                  <w:rPrChange w:id="1078" w:author="Chen Liao" w:date="2021-07-09T20:20:00Z">
                    <w:rPr>
                      <w:rFonts w:ascii="Cambria Math" w:hAnsi="Cambria Math"/>
                      <w:color w:val="000000" w:themeColor="text1"/>
                      <w:sz w:val="22"/>
                      <w:szCs w:val="22"/>
                    </w:rPr>
                  </w:rPrChange>
                </w:rPr>
                <m:t>2</m:t>
              </w:del>
            </m:r>
          </m:sub>
        </m:sSub>
        <m:r>
          <w:del w:id="1079" w:author="Chen Liao" w:date="2021-07-04T17:06:00Z">
            <w:rPr>
              <w:rFonts w:ascii="Cambria Math" w:hAnsi="Cambria Math" w:cs="Times New Roman"/>
              <w:color w:val="000000" w:themeColor="text1"/>
              <w:sz w:val="22"/>
              <w:szCs w:val="22"/>
              <w:rPrChange w:id="1080" w:author="Chen Liao" w:date="2021-07-09T20:20:00Z">
                <w:rPr>
                  <w:rFonts w:ascii="Cambria Math" w:hAnsi="Cambria Math"/>
                  <w:color w:val="000000" w:themeColor="text1"/>
                  <w:sz w:val="22"/>
                  <w:szCs w:val="22"/>
                </w:rPr>
              </w:rPrChange>
            </w:rPr>
            <m:t xml:space="preserve">, H, </m:t>
          </w:del>
        </m:r>
        <m:sSubSup>
          <m:sSubSupPr>
            <m:ctrlPr>
              <w:del w:id="1081" w:author="Chen Liao" w:date="2021-07-04T17:06:00Z">
                <w:rPr>
                  <w:rFonts w:ascii="Cambria Math" w:hAnsi="Cambria Math" w:cs="Times New Roman"/>
                  <w:i/>
                  <w:color w:val="000000" w:themeColor="text1"/>
                  <w:sz w:val="22"/>
                  <w:szCs w:val="22"/>
                </w:rPr>
              </w:del>
            </m:ctrlPr>
          </m:sSubSupPr>
          <m:e>
            <m:r>
              <w:del w:id="1082" w:author="Chen Liao" w:date="2021-07-04T17:06:00Z">
                <w:rPr>
                  <w:rFonts w:ascii="Cambria Math" w:hAnsi="Cambria Math" w:cs="Times New Roman"/>
                  <w:color w:val="000000" w:themeColor="text1"/>
                  <w:sz w:val="22"/>
                  <w:szCs w:val="22"/>
                  <w:rPrChange w:id="1083" w:author="Chen Liao" w:date="2021-07-09T20:20:00Z">
                    <w:rPr>
                      <w:rFonts w:ascii="Cambria Math" w:hAnsi="Cambria Math"/>
                      <w:color w:val="000000" w:themeColor="text1"/>
                      <w:sz w:val="22"/>
                      <w:szCs w:val="22"/>
                    </w:rPr>
                  </w:rPrChange>
                </w:rPr>
                <m:t>x</m:t>
              </w:del>
            </m:r>
          </m:e>
          <m:sub>
            <m:r>
              <w:del w:id="1084" w:author="Chen Liao" w:date="2021-07-04T17:06:00Z">
                <w:rPr>
                  <w:rFonts w:ascii="Cambria Math" w:hAnsi="Cambria Math" w:cs="Times New Roman"/>
                  <w:color w:val="000000" w:themeColor="text1"/>
                  <w:sz w:val="22"/>
                  <w:szCs w:val="22"/>
                  <w:rPrChange w:id="1085" w:author="Chen Liao" w:date="2021-07-09T20:20:00Z">
                    <w:rPr>
                      <w:rFonts w:ascii="Cambria Math" w:hAnsi="Cambria Math"/>
                      <w:color w:val="000000" w:themeColor="text1"/>
                      <w:sz w:val="22"/>
                      <w:szCs w:val="22"/>
                    </w:rPr>
                  </w:rPrChange>
                </w:rPr>
                <m:t>0</m:t>
              </w:del>
            </m:r>
          </m:sub>
          <m:sup>
            <m:r>
              <w:del w:id="1086" w:author="Chen Liao" w:date="2021-07-04T17:06:00Z">
                <w:rPr>
                  <w:rFonts w:ascii="Cambria Math" w:hAnsi="Cambria Math" w:cs="Times New Roman" w:hint="eastAsia"/>
                  <w:color w:val="000000" w:themeColor="text1"/>
                  <w:sz w:val="22"/>
                  <w:szCs w:val="22"/>
                  <w:rPrChange w:id="1087" w:author="Chen Liao" w:date="2021-07-09T20:20:00Z">
                    <w:rPr>
                      <w:rFonts w:ascii="Cambria Math" w:hAnsi="Cambria Math" w:hint="eastAsia"/>
                      <w:color w:val="000000" w:themeColor="text1"/>
                      <w:sz w:val="22"/>
                      <w:szCs w:val="22"/>
                    </w:rPr>
                  </w:rPrChange>
                </w:rPr>
                <m:t>'</m:t>
              </w:del>
            </m:r>
          </m:sup>
        </m:sSubSup>
      </m:oMath>
      <w:del w:id="1088" w:author="Chen Liao" w:date="2021-07-04T17:06:00Z">
        <w:r w:rsidR="00584997" w:rsidRPr="00254563" w:rsidDel="00227405">
          <w:rPr>
            <w:rFonts w:ascii="Times New Roman" w:hAnsi="Times New Roman" w:cs="Times New Roman"/>
            <w:color w:val="000000" w:themeColor="text1"/>
            <w:sz w:val="22"/>
            <w:szCs w:val="22"/>
            <w:rPrChange w:id="1089" w:author="Chen Liao" w:date="2021-07-09T20:20:00Z">
              <w:rPr>
                <w:color w:val="000000" w:themeColor="text1"/>
                <w:sz w:val="22"/>
                <w:szCs w:val="22"/>
              </w:rPr>
            </w:rPrChange>
          </w:rPr>
          <w:delText>) were optimized using modified Powell algorithm</w:delText>
        </w:r>
        <w:r w:rsidR="00A67362" w:rsidRPr="00254563" w:rsidDel="00227405">
          <w:rPr>
            <w:rFonts w:ascii="Times New Roman" w:hAnsi="Times New Roman" w:cs="Times New Roman"/>
            <w:color w:val="000000" w:themeColor="text1"/>
            <w:sz w:val="22"/>
            <w:szCs w:val="22"/>
            <w:rPrChange w:id="1090" w:author="Chen Liao" w:date="2021-07-09T20:20:00Z">
              <w:rPr>
                <w:color w:val="000000" w:themeColor="text1"/>
                <w:sz w:val="22"/>
                <w:szCs w:val="22"/>
              </w:rPr>
            </w:rPrChange>
          </w:rPr>
          <w:delText xml:space="preserve"> (</w:delText>
        </w:r>
        <w:r w:rsidR="00FA42A9" w:rsidRPr="00254563" w:rsidDel="00227405">
          <w:rPr>
            <w:rFonts w:ascii="Times New Roman" w:hAnsi="Times New Roman" w:cs="Times New Roman"/>
            <w:color w:val="000000" w:themeColor="text1"/>
            <w:sz w:val="22"/>
            <w:szCs w:val="22"/>
            <w:highlight w:val="yellow"/>
            <w:rPrChange w:id="1091" w:author="Chen Liao" w:date="2021-07-09T20:20:00Z">
              <w:rPr>
                <w:color w:val="000000" w:themeColor="text1"/>
                <w:sz w:val="22"/>
                <w:szCs w:val="22"/>
                <w:highlight w:val="yellow"/>
              </w:rPr>
            </w:rPrChange>
          </w:rPr>
          <w:delText>indicate</w:delText>
        </w:r>
        <w:r w:rsidR="00A67362" w:rsidRPr="00254563" w:rsidDel="00227405">
          <w:rPr>
            <w:rFonts w:ascii="Times New Roman" w:hAnsi="Times New Roman" w:cs="Times New Roman"/>
            <w:color w:val="000000" w:themeColor="text1"/>
            <w:sz w:val="22"/>
            <w:szCs w:val="22"/>
            <w:highlight w:val="yellow"/>
            <w:rPrChange w:id="1092" w:author="Chen Liao" w:date="2021-07-09T20:20:00Z">
              <w:rPr>
                <w:color w:val="000000" w:themeColor="text1"/>
                <w:sz w:val="22"/>
                <w:szCs w:val="22"/>
                <w:highlight w:val="yellow"/>
              </w:rPr>
            </w:rPrChange>
          </w:rPr>
          <w:delText xml:space="preserve"> </w:delText>
        </w:r>
        <w:r w:rsidR="00FA42A9" w:rsidRPr="00254563" w:rsidDel="00227405">
          <w:rPr>
            <w:rFonts w:ascii="Times New Roman" w:hAnsi="Times New Roman" w:cs="Times New Roman"/>
            <w:color w:val="000000" w:themeColor="text1"/>
            <w:sz w:val="22"/>
            <w:szCs w:val="22"/>
            <w:highlight w:val="yellow"/>
            <w:rPrChange w:id="1093" w:author="Chen Liao" w:date="2021-07-09T20:20:00Z">
              <w:rPr>
                <w:color w:val="000000" w:themeColor="text1"/>
                <w:sz w:val="22"/>
                <w:szCs w:val="22"/>
                <w:highlight w:val="yellow"/>
              </w:rPr>
            </w:rPrChange>
          </w:rPr>
          <w:delText xml:space="preserve">the </w:delText>
        </w:r>
        <w:r w:rsidR="00A67362" w:rsidRPr="00254563" w:rsidDel="00227405">
          <w:rPr>
            <w:rFonts w:ascii="Times New Roman" w:hAnsi="Times New Roman" w:cs="Times New Roman"/>
            <w:color w:val="000000" w:themeColor="text1"/>
            <w:sz w:val="22"/>
            <w:szCs w:val="22"/>
            <w:highlight w:val="yellow"/>
            <w:rPrChange w:id="1094" w:author="Chen Liao" w:date="2021-07-09T20:20:00Z">
              <w:rPr>
                <w:color w:val="000000" w:themeColor="text1"/>
                <w:sz w:val="22"/>
                <w:szCs w:val="22"/>
                <w:highlight w:val="yellow"/>
              </w:rPr>
            </w:rPrChange>
          </w:rPr>
          <w:delText>software used</w:delText>
        </w:r>
        <w:r w:rsidR="00A67362" w:rsidRPr="00254563" w:rsidDel="00227405">
          <w:rPr>
            <w:rFonts w:ascii="Times New Roman" w:hAnsi="Times New Roman" w:cs="Times New Roman"/>
            <w:color w:val="000000" w:themeColor="text1"/>
            <w:sz w:val="22"/>
            <w:szCs w:val="22"/>
            <w:rPrChange w:id="1095" w:author="Chen Liao" w:date="2021-07-09T20:20:00Z">
              <w:rPr>
                <w:color w:val="000000" w:themeColor="text1"/>
                <w:sz w:val="22"/>
                <w:szCs w:val="22"/>
              </w:rPr>
            </w:rPrChange>
          </w:rPr>
          <w:delText>)</w:delText>
        </w:r>
        <w:r w:rsidR="00584997" w:rsidRPr="00254563" w:rsidDel="00227405">
          <w:rPr>
            <w:rFonts w:ascii="Times New Roman" w:hAnsi="Times New Roman" w:cs="Times New Roman"/>
            <w:color w:val="000000" w:themeColor="text1"/>
            <w:sz w:val="22"/>
            <w:szCs w:val="22"/>
            <w:rPrChange w:id="1096" w:author="Chen Liao" w:date="2021-07-09T20:20:00Z">
              <w:rPr>
                <w:color w:val="000000" w:themeColor="text1"/>
                <w:sz w:val="22"/>
                <w:szCs w:val="22"/>
              </w:rPr>
            </w:rPrChange>
          </w:rPr>
          <w:delText xml:space="preserve"> with constraints </w:delText>
        </w:r>
      </w:del>
      <m:oMath>
        <m:sSub>
          <m:sSubPr>
            <m:ctrlPr>
              <w:del w:id="1097" w:author="Chen Liao" w:date="2021-07-04T17:06:00Z">
                <w:rPr>
                  <w:rFonts w:ascii="Cambria Math" w:hAnsi="Cambria Math" w:cs="Times New Roman"/>
                  <w:i/>
                  <w:color w:val="000000" w:themeColor="text1"/>
                  <w:sz w:val="22"/>
                  <w:szCs w:val="22"/>
                </w:rPr>
              </w:del>
            </m:ctrlPr>
          </m:sSubPr>
          <m:e>
            <m:r>
              <w:del w:id="1098" w:author="Chen Liao" w:date="2021-07-04T17:06:00Z">
                <w:rPr>
                  <w:rFonts w:ascii="Cambria Math" w:hAnsi="Cambria Math" w:cs="Times New Roman"/>
                  <w:color w:val="000000" w:themeColor="text1"/>
                  <w:sz w:val="22"/>
                  <w:szCs w:val="22"/>
                  <w:rPrChange w:id="1099" w:author="Chen Liao" w:date="2021-07-09T20:20:00Z">
                    <w:rPr>
                      <w:rFonts w:ascii="Cambria Math" w:hAnsi="Cambria Math"/>
                      <w:color w:val="000000" w:themeColor="text1"/>
                      <w:sz w:val="22"/>
                      <w:szCs w:val="22"/>
                    </w:rPr>
                  </w:rPrChange>
                </w:rPr>
                <m:t>k</m:t>
              </w:del>
            </m:r>
          </m:e>
          <m:sub>
            <m:r>
              <w:del w:id="1100" w:author="Chen Liao" w:date="2021-07-04T17:06:00Z">
                <w:rPr>
                  <w:rFonts w:ascii="Cambria Math" w:hAnsi="Cambria Math" w:cs="Times New Roman"/>
                  <w:color w:val="000000" w:themeColor="text1"/>
                  <w:sz w:val="22"/>
                  <w:szCs w:val="22"/>
                  <w:rPrChange w:id="1101" w:author="Chen Liao" w:date="2021-07-09T20:20:00Z">
                    <w:rPr>
                      <w:rFonts w:ascii="Cambria Math" w:hAnsi="Cambria Math"/>
                      <w:color w:val="000000" w:themeColor="text1"/>
                      <w:sz w:val="22"/>
                      <w:szCs w:val="22"/>
                    </w:rPr>
                  </w:rPrChange>
                </w:rPr>
                <m:t>1</m:t>
              </w:del>
            </m:r>
          </m:sub>
        </m:sSub>
        <m:r>
          <w:del w:id="1102" w:author="Chen Liao" w:date="2021-07-04T17:06:00Z">
            <w:rPr>
              <w:rFonts w:ascii="Cambria Math" w:hAnsi="Cambria Math" w:cs="Times New Roman" w:hint="eastAsia"/>
              <w:color w:val="000000" w:themeColor="text1"/>
              <w:sz w:val="22"/>
              <w:szCs w:val="22"/>
              <w:rPrChange w:id="1103" w:author="Chen Liao" w:date="2021-07-09T20:20:00Z">
                <w:rPr>
                  <w:rFonts w:ascii="Cambria Math" w:hAnsi="Cambria Math" w:hint="eastAsia"/>
                  <w:color w:val="000000" w:themeColor="text1"/>
                  <w:sz w:val="22"/>
                  <w:szCs w:val="22"/>
                </w:rPr>
              </w:rPrChange>
            </w:rPr>
            <m:t>∈</m:t>
          </w:del>
        </m:r>
        <m:d>
          <m:dPr>
            <m:begChr m:val="["/>
            <m:endChr m:val="]"/>
            <m:ctrlPr>
              <w:del w:id="1104" w:author="Chen Liao" w:date="2021-07-04T17:06:00Z">
                <w:rPr>
                  <w:rFonts w:ascii="Cambria Math" w:hAnsi="Cambria Math" w:cs="Times New Roman"/>
                  <w:i/>
                  <w:color w:val="000000" w:themeColor="text1"/>
                  <w:sz w:val="22"/>
                  <w:szCs w:val="22"/>
                </w:rPr>
              </w:del>
            </m:ctrlPr>
          </m:dPr>
          <m:e>
            <m:r>
              <w:del w:id="1105" w:author="Chen Liao" w:date="2021-07-04T17:06:00Z">
                <w:rPr>
                  <w:rFonts w:ascii="Cambria Math" w:hAnsi="Cambria Math" w:cs="Times New Roman"/>
                  <w:color w:val="000000" w:themeColor="text1"/>
                  <w:sz w:val="22"/>
                  <w:szCs w:val="22"/>
                  <w:rPrChange w:id="1106" w:author="Chen Liao" w:date="2021-07-09T20:20:00Z">
                    <w:rPr>
                      <w:rFonts w:ascii="Cambria Math" w:hAnsi="Cambria Math"/>
                      <w:color w:val="000000" w:themeColor="text1"/>
                      <w:sz w:val="22"/>
                      <w:szCs w:val="22"/>
                    </w:rPr>
                  </w:rPrChange>
                </w:rPr>
                <m:t>0,10</m:t>
              </w:del>
            </m:r>
          </m:e>
        </m:d>
        <m:sSub>
          <m:sSubPr>
            <m:ctrlPr>
              <w:del w:id="1107" w:author="Chen Liao" w:date="2021-07-04T17:06:00Z">
                <w:rPr>
                  <w:rFonts w:ascii="Cambria Math" w:hAnsi="Cambria Math" w:cs="Times New Roman"/>
                  <w:i/>
                  <w:color w:val="000000" w:themeColor="text1"/>
                  <w:sz w:val="22"/>
                  <w:szCs w:val="22"/>
                </w:rPr>
              </w:del>
            </m:ctrlPr>
          </m:sSubPr>
          <m:e>
            <m:r>
              <w:del w:id="1108" w:author="Chen Liao" w:date="2021-07-04T17:06:00Z">
                <w:rPr>
                  <w:rFonts w:ascii="Cambria Math" w:hAnsi="Cambria Math" w:cs="Times New Roman"/>
                  <w:color w:val="000000" w:themeColor="text1"/>
                  <w:sz w:val="22"/>
                  <w:szCs w:val="22"/>
                  <w:rPrChange w:id="1109" w:author="Chen Liao" w:date="2021-07-09T20:20:00Z">
                    <w:rPr>
                      <w:rFonts w:ascii="Cambria Math" w:hAnsi="Cambria Math"/>
                      <w:color w:val="000000" w:themeColor="text1"/>
                      <w:sz w:val="22"/>
                      <w:szCs w:val="22"/>
                    </w:rPr>
                  </w:rPrChange>
                </w:rPr>
                <m:t>, k</m:t>
              </w:del>
            </m:r>
          </m:e>
          <m:sub>
            <m:r>
              <w:del w:id="1110" w:author="Chen Liao" w:date="2021-07-04T17:06:00Z">
                <w:rPr>
                  <w:rFonts w:ascii="Cambria Math" w:hAnsi="Cambria Math" w:cs="Times New Roman"/>
                  <w:color w:val="000000" w:themeColor="text1"/>
                  <w:sz w:val="22"/>
                  <w:szCs w:val="22"/>
                  <w:rPrChange w:id="1111" w:author="Chen Liao" w:date="2021-07-09T20:20:00Z">
                    <w:rPr>
                      <w:rFonts w:ascii="Cambria Math" w:hAnsi="Cambria Math"/>
                      <w:color w:val="000000" w:themeColor="text1"/>
                      <w:sz w:val="22"/>
                      <w:szCs w:val="22"/>
                    </w:rPr>
                  </w:rPrChange>
                </w:rPr>
                <m:t>2</m:t>
              </w:del>
            </m:r>
          </m:sub>
        </m:sSub>
        <m:r>
          <w:del w:id="1112" w:author="Chen Liao" w:date="2021-07-04T17:06:00Z">
            <w:rPr>
              <w:rFonts w:ascii="Cambria Math" w:hAnsi="Cambria Math" w:cs="Times New Roman" w:hint="eastAsia"/>
              <w:color w:val="000000" w:themeColor="text1"/>
              <w:sz w:val="22"/>
              <w:szCs w:val="22"/>
              <w:rPrChange w:id="1113" w:author="Chen Liao" w:date="2021-07-09T20:20:00Z">
                <w:rPr>
                  <w:rFonts w:ascii="Cambria Math" w:hAnsi="Cambria Math" w:hint="eastAsia"/>
                  <w:color w:val="000000" w:themeColor="text1"/>
                  <w:sz w:val="22"/>
                  <w:szCs w:val="22"/>
                </w:rPr>
              </w:rPrChange>
            </w:rPr>
            <m:t>∈</m:t>
          </w:del>
        </m:r>
        <m:d>
          <m:dPr>
            <m:begChr m:val="["/>
            <m:endChr m:val="]"/>
            <m:ctrlPr>
              <w:del w:id="1114" w:author="Chen Liao" w:date="2021-07-04T17:06:00Z">
                <w:rPr>
                  <w:rFonts w:ascii="Cambria Math" w:hAnsi="Cambria Math" w:cs="Times New Roman"/>
                  <w:i/>
                  <w:color w:val="000000" w:themeColor="text1"/>
                  <w:sz w:val="22"/>
                  <w:szCs w:val="22"/>
                </w:rPr>
              </w:del>
            </m:ctrlPr>
          </m:dPr>
          <m:e>
            <m:r>
              <w:del w:id="1115" w:author="Chen Liao" w:date="2021-07-04T17:06:00Z">
                <w:rPr>
                  <w:rFonts w:ascii="Cambria Math" w:hAnsi="Cambria Math" w:cs="Times New Roman"/>
                  <w:color w:val="000000" w:themeColor="text1"/>
                  <w:sz w:val="22"/>
                  <w:szCs w:val="22"/>
                  <w:rPrChange w:id="1116" w:author="Chen Liao" w:date="2021-07-09T20:20:00Z">
                    <w:rPr>
                      <w:rFonts w:ascii="Cambria Math" w:hAnsi="Cambria Math"/>
                      <w:color w:val="000000" w:themeColor="text1"/>
                      <w:sz w:val="22"/>
                      <w:szCs w:val="22"/>
                    </w:rPr>
                  </w:rPrChange>
                </w:rPr>
                <m:t>0,10</m:t>
              </w:del>
            </m:r>
          </m:e>
        </m:d>
        <m:r>
          <w:del w:id="1117" w:author="Chen Liao" w:date="2021-07-04T17:06:00Z">
            <w:rPr>
              <w:rFonts w:ascii="Cambria Math" w:hAnsi="Cambria Math" w:cs="Times New Roman"/>
              <w:color w:val="000000" w:themeColor="text1"/>
              <w:sz w:val="22"/>
              <w:szCs w:val="22"/>
              <w:rPrChange w:id="1118" w:author="Chen Liao" w:date="2021-07-09T20:20:00Z">
                <w:rPr>
                  <w:rFonts w:ascii="Cambria Math" w:hAnsi="Cambria Math"/>
                  <w:color w:val="000000" w:themeColor="text1"/>
                  <w:sz w:val="22"/>
                  <w:szCs w:val="22"/>
                </w:rPr>
              </w:rPrChange>
            </w:rPr>
            <m:t>, H</m:t>
          </w:del>
        </m:r>
        <m:r>
          <w:del w:id="1119" w:author="Chen Liao" w:date="2021-07-04T17:06:00Z">
            <w:rPr>
              <w:rFonts w:ascii="Cambria Math" w:hAnsi="Cambria Math" w:cs="Times New Roman" w:hint="eastAsia"/>
              <w:color w:val="000000" w:themeColor="text1"/>
              <w:sz w:val="22"/>
              <w:szCs w:val="22"/>
              <w:rPrChange w:id="1120" w:author="Chen Liao" w:date="2021-07-09T20:20:00Z">
                <w:rPr>
                  <w:rFonts w:ascii="Cambria Math" w:hAnsi="Cambria Math" w:hint="eastAsia"/>
                  <w:color w:val="000000" w:themeColor="text1"/>
                  <w:sz w:val="22"/>
                  <w:szCs w:val="22"/>
                </w:rPr>
              </w:rPrChange>
            </w:rPr>
            <m:t>∈</m:t>
          </w:del>
        </m:r>
        <m:d>
          <m:dPr>
            <m:begChr m:val="["/>
            <m:endChr m:val="]"/>
            <m:ctrlPr>
              <w:del w:id="1121" w:author="Chen Liao" w:date="2021-07-04T17:06:00Z">
                <w:rPr>
                  <w:rFonts w:ascii="Cambria Math" w:hAnsi="Cambria Math" w:cs="Times New Roman"/>
                  <w:i/>
                  <w:color w:val="000000" w:themeColor="text1"/>
                  <w:sz w:val="22"/>
                  <w:szCs w:val="22"/>
                </w:rPr>
              </w:del>
            </m:ctrlPr>
          </m:dPr>
          <m:e>
            <m:r>
              <w:del w:id="1122" w:author="Chen Liao" w:date="2021-07-04T17:06:00Z">
                <w:rPr>
                  <w:rFonts w:ascii="Cambria Math" w:hAnsi="Cambria Math" w:cs="Times New Roman"/>
                  <w:color w:val="000000" w:themeColor="text1"/>
                  <w:sz w:val="22"/>
                  <w:szCs w:val="22"/>
                  <w:rPrChange w:id="1123" w:author="Chen Liao" w:date="2021-07-09T20:20:00Z">
                    <w:rPr>
                      <w:rFonts w:ascii="Cambria Math" w:hAnsi="Cambria Math"/>
                      <w:color w:val="000000" w:themeColor="text1"/>
                      <w:sz w:val="22"/>
                      <w:szCs w:val="22"/>
                    </w:rPr>
                  </w:rPrChange>
                </w:rPr>
                <m:t>0,+</m:t>
              </w:del>
            </m:r>
            <m:r>
              <w:del w:id="1124" w:author="Chen Liao" w:date="2021-07-04T17:06:00Z">
                <w:rPr>
                  <w:rFonts w:ascii="Cambria Math" w:hAnsi="Cambria Math" w:cs="Times New Roman" w:hint="eastAsia"/>
                  <w:color w:val="000000" w:themeColor="text1"/>
                  <w:sz w:val="22"/>
                  <w:szCs w:val="22"/>
                  <w:rPrChange w:id="1125" w:author="Chen Liao" w:date="2021-07-09T20:20:00Z">
                    <w:rPr>
                      <w:rFonts w:ascii="Cambria Math" w:hAnsi="Cambria Math" w:hint="eastAsia"/>
                      <w:color w:val="000000" w:themeColor="text1"/>
                      <w:sz w:val="22"/>
                      <w:szCs w:val="22"/>
                    </w:rPr>
                  </w:rPrChange>
                </w:rPr>
                <m:t>∞</m:t>
              </w:del>
            </m:r>
          </m:e>
        </m:d>
        <m:r>
          <w:del w:id="1126" w:author="Chen Liao" w:date="2021-07-04T17:06:00Z">
            <w:rPr>
              <w:rFonts w:ascii="Cambria Math" w:hAnsi="Cambria Math" w:cs="Times New Roman"/>
              <w:color w:val="000000" w:themeColor="text1"/>
              <w:sz w:val="22"/>
              <w:szCs w:val="22"/>
              <w:rPrChange w:id="1127" w:author="Chen Liao" w:date="2021-07-09T20:20:00Z">
                <w:rPr>
                  <w:rFonts w:ascii="Cambria Math" w:hAnsi="Cambria Math"/>
                  <w:color w:val="000000" w:themeColor="text1"/>
                  <w:sz w:val="22"/>
                  <w:szCs w:val="22"/>
                </w:rPr>
              </w:rPrChange>
            </w:rPr>
            <m:t xml:space="preserve">, </m:t>
          </w:del>
        </m:r>
        <m:sSubSup>
          <m:sSubSupPr>
            <m:ctrlPr>
              <w:del w:id="1128" w:author="Chen Liao" w:date="2021-07-04T17:06:00Z">
                <w:rPr>
                  <w:rFonts w:ascii="Cambria Math" w:hAnsi="Cambria Math" w:cs="Times New Roman"/>
                  <w:i/>
                  <w:color w:val="000000" w:themeColor="text1"/>
                  <w:sz w:val="22"/>
                  <w:szCs w:val="22"/>
                </w:rPr>
              </w:del>
            </m:ctrlPr>
          </m:sSubSupPr>
          <m:e>
            <m:r>
              <w:del w:id="1129" w:author="Chen Liao" w:date="2021-07-04T17:06:00Z">
                <w:rPr>
                  <w:rFonts w:ascii="Cambria Math" w:hAnsi="Cambria Math" w:cs="Times New Roman"/>
                  <w:color w:val="000000" w:themeColor="text1"/>
                  <w:sz w:val="22"/>
                  <w:szCs w:val="22"/>
                  <w:rPrChange w:id="1130" w:author="Chen Liao" w:date="2021-07-09T20:20:00Z">
                    <w:rPr>
                      <w:rFonts w:ascii="Cambria Math" w:hAnsi="Cambria Math"/>
                      <w:color w:val="000000" w:themeColor="text1"/>
                      <w:sz w:val="22"/>
                      <w:szCs w:val="22"/>
                    </w:rPr>
                  </w:rPrChange>
                </w:rPr>
                <m:t>x</m:t>
              </w:del>
            </m:r>
          </m:e>
          <m:sub>
            <m:r>
              <w:del w:id="1131" w:author="Chen Liao" w:date="2021-07-04T17:06:00Z">
                <w:rPr>
                  <w:rFonts w:ascii="Cambria Math" w:hAnsi="Cambria Math" w:cs="Times New Roman"/>
                  <w:color w:val="000000" w:themeColor="text1"/>
                  <w:sz w:val="22"/>
                  <w:szCs w:val="22"/>
                  <w:rPrChange w:id="1132" w:author="Chen Liao" w:date="2021-07-09T20:20:00Z">
                    <w:rPr>
                      <w:rFonts w:ascii="Cambria Math" w:hAnsi="Cambria Math"/>
                      <w:color w:val="000000" w:themeColor="text1"/>
                      <w:sz w:val="22"/>
                      <w:szCs w:val="22"/>
                    </w:rPr>
                  </w:rPrChange>
                </w:rPr>
                <m:t>0</m:t>
              </w:del>
            </m:r>
          </m:sub>
          <m:sup>
            <m:r>
              <w:del w:id="1133" w:author="Chen Liao" w:date="2021-07-04T17:06:00Z">
                <w:rPr>
                  <w:rFonts w:ascii="Cambria Math" w:hAnsi="Cambria Math" w:cs="Times New Roman" w:hint="eastAsia"/>
                  <w:color w:val="000000" w:themeColor="text1"/>
                  <w:sz w:val="22"/>
                  <w:szCs w:val="22"/>
                  <w:rPrChange w:id="1134" w:author="Chen Liao" w:date="2021-07-09T20:20:00Z">
                    <w:rPr>
                      <w:rFonts w:ascii="Cambria Math" w:hAnsi="Cambria Math" w:hint="eastAsia"/>
                      <w:color w:val="000000" w:themeColor="text1"/>
                      <w:sz w:val="22"/>
                      <w:szCs w:val="22"/>
                    </w:rPr>
                  </w:rPrChange>
                </w:rPr>
                <m:t>'</m:t>
              </w:del>
            </m:r>
          </m:sup>
        </m:sSubSup>
        <m:r>
          <w:del w:id="1135" w:author="Chen Liao" w:date="2021-07-04T17:06:00Z">
            <w:rPr>
              <w:rFonts w:ascii="Cambria Math" w:hAnsi="Cambria Math" w:cs="Times New Roman" w:hint="eastAsia"/>
              <w:color w:val="000000" w:themeColor="text1"/>
              <w:sz w:val="22"/>
              <w:szCs w:val="22"/>
              <w:rPrChange w:id="1136" w:author="Chen Liao" w:date="2021-07-09T20:20:00Z">
                <w:rPr>
                  <w:rFonts w:ascii="Cambria Math" w:hAnsi="Cambria Math" w:hint="eastAsia"/>
                  <w:color w:val="000000" w:themeColor="text1"/>
                  <w:sz w:val="22"/>
                  <w:szCs w:val="22"/>
                </w:rPr>
              </w:rPrChange>
            </w:rPr>
            <m:t>∈</m:t>
          </w:del>
        </m:r>
        <m:r>
          <w:del w:id="1137" w:author="Chen Liao" w:date="2021-07-04T17:06:00Z">
            <w:rPr>
              <w:rFonts w:ascii="Cambria Math" w:hAnsi="Cambria Math" w:cs="Times New Roman"/>
              <w:color w:val="000000" w:themeColor="text1"/>
              <w:sz w:val="22"/>
              <w:szCs w:val="22"/>
              <w:rPrChange w:id="1138" w:author="Chen Liao" w:date="2021-07-09T20:20:00Z">
                <w:rPr>
                  <w:rFonts w:ascii="Cambria Math" w:hAnsi="Cambria Math"/>
                  <w:color w:val="000000" w:themeColor="text1"/>
                  <w:sz w:val="22"/>
                  <w:szCs w:val="22"/>
                </w:rPr>
              </w:rPrChange>
            </w:rPr>
            <m:t>[-</m:t>
          </w:del>
        </m:r>
        <m:r>
          <w:del w:id="1139" w:author="Chen Liao" w:date="2021-07-04T17:06:00Z">
            <w:rPr>
              <w:rFonts w:ascii="Cambria Math" w:hAnsi="Cambria Math" w:cs="Times New Roman" w:hint="eastAsia"/>
              <w:color w:val="000000" w:themeColor="text1"/>
              <w:sz w:val="22"/>
              <w:szCs w:val="22"/>
              <w:rPrChange w:id="1140" w:author="Chen Liao" w:date="2021-07-09T20:20:00Z">
                <w:rPr>
                  <w:rFonts w:ascii="Cambria Math" w:hAnsi="Cambria Math" w:hint="eastAsia"/>
                  <w:color w:val="000000" w:themeColor="text1"/>
                  <w:sz w:val="22"/>
                  <w:szCs w:val="22"/>
                </w:rPr>
              </w:rPrChange>
            </w:rPr>
            <m:t>∞</m:t>
          </w:del>
        </m:r>
        <m:r>
          <w:del w:id="1141" w:author="Chen Liao" w:date="2021-07-04T17:06:00Z">
            <w:rPr>
              <w:rFonts w:ascii="Cambria Math" w:hAnsi="Cambria Math" w:cs="Times New Roman"/>
              <w:color w:val="000000" w:themeColor="text1"/>
              <w:sz w:val="22"/>
              <w:szCs w:val="22"/>
              <w:rPrChange w:id="1142" w:author="Chen Liao" w:date="2021-07-09T20:20:00Z">
                <w:rPr>
                  <w:rFonts w:ascii="Cambria Math" w:hAnsi="Cambria Math"/>
                  <w:color w:val="000000" w:themeColor="text1"/>
                  <w:sz w:val="22"/>
                  <w:szCs w:val="22"/>
                </w:rPr>
              </w:rPrChange>
            </w:rPr>
            <m:t>,0]</m:t>
          </w:del>
        </m:r>
      </m:oMath>
      <w:del w:id="1143" w:author="Chen Liao" w:date="2021-07-04T17:06:00Z">
        <w:r w:rsidR="00584997" w:rsidRPr="00254563" w:rsidDel="00227405">
          <w:rPr>
            <w:rFonts w:ascii="Times New Roman" w:hAnsi="Times New Roman" w:cs="Times New Roman"/>
            <w:color w:val="000000" w:themeColor="text1"/>
            <w:sz w:val="22"/>
            <w:szCs w:val="22"/>
            <w:rPrChange w:id="1144" w:author="Chen Liao" w:date="2021-07-09T20:20:00Z">
              <w:rPr>
                <w:color w:val="000000" w:themeColor="text1"/>
                <w:sz w:val="22"/>
                <w:szCs w:val="22"/>
              </w:rPr>
            </w:rPrChange>
          </w:rPr>
          <w:delText>.</w:delText>
        </w:r>
        <w:r w:rsidR="00844183" w:rsidRPr="00254563" w:rsidDel="00227405">
          <w:rPr>
            <w:rFonts w:ascii="Times New Roman" w:hAnsi="Times New Roman" w:cs="Times New Roman"/>
            <w:color w:val="000000" w:themeColor="text1"/>
            <w:sz w:val="22"/>
            <w:szCs w:val="22"/>
            <w:rPrChange w:id="1145" w:author="Chen Liao" w:date="2021-07-09T20:20:00Z">
              <w:rPr>
                <w:color w:val="000000" w:themeColor="text1"/>
                <w:sz w:val="22"/>
                <w:szCs w:val="22"/>
              </w:rPr>
            </w:rPrChange>
          </w:rPr>
          <w:delText xml:space="preserve"> </w:delText>
        </w:r>
        <w:r w:rsidR="00584997" w:rsidRPr="00254563" w:rsidDel="00227405">
          <w:rPr>
            <w:rFonts w:ascii="Times New Roman" w:hAnsi="Times New Roman" w:cs="Times New Roman"/>
            <w:color w:val="000000" w:themeColor="text1"/>
            <w:sz w:val="22"/>
            <w:szCs w:val="22"/>
            <w:rPrChange w:id="1146" w:author="Chen Liao" w:date="2021-07-09T20:20:00Z">
              <w:rPr>
                <w:color w:val="000000" w:themeColor="text1"/>
                <w:sz w:val="22"/>
                <w:szCs w:val="22"/>
              </w:rPr>
            </w:rPrChange>
          </w:rPr>
          <w:delText xml:space="preserve">The best-fit values of </w:delText>
        </w:r>
      </w:del>
      <m:oMath>
        <m:sSub>
          <m:sSubPr>
            <m:ctrlPr>
              <w:del w:id="1147" w:author="Chen Liao" w:date="2021-07-04T17:06:00Z">
                <w:rPr>
                  <w:rFonts w:ascii="Cambria Math" w:hAnsi="Cambria Math" w:cs="Times New Roman"/>
                  <w:i/>
                  <w:color w:val="000000" w:themeColor="text1"/>
                  <w:sz w:val="22"/>
                  <w:szCs w:val="22"/>
                </w:rPr>
              </w:del>
            </m:ctrlPr>
          </m:sSubPr>
          <m:e>
            <m:r>
              <w:del w:id="1148" w:author="Chen Liao" w:date="2021-07-04T17:06:00Z">
                <w:rPr>
                  <w:rFonts w:ascii="Cambria Math" w:hAnsi="Cambria Math" w:cs="Times New Roman"/>
                  <w:color w:val="000000" w:themeColor="text1"/>
                  <w:sz w:val="22"/>
                  <w:szCs w:val="22"/>
                  <w:rPrChange w:id="1149" w:author="Chen Liao" w:date="2021-07-09T20:20:00Z">
                    <w:rPr>
                      <w:rFonts w:ascii="Cambria Math" w:hAnsi="Cambria Math"/>
                      <w:color w:val="000000" w:themeColor="text1"/>
                      <w:sz w:val="22"/>
                      <w:szCs w:val="22"/>
                    </w:rPr>
                  </w:rPrChange>
                </w:rPr>
                <m:t>k</m:t>
              </w:del>
            </m:r>
          </m:e>
          <m:sub>
            <m:r>
              <w:del w:id="1150" w:author="Chen Liao" w:date="2021-07-04T17:06:00Z">
                <w:rPr>
                  <w:rFonts w:ascii="Cambria Math" w:hAnsi="Cambria Math" w:cs="Times New Roman"/>
                  <w:color w:val="000000" w:themeColor="text1"/>
                  <w:sz w:val="22"/>
                  <w:szCs w:val="22"/>
                  <w:rPrChange w:id="1151" w:author="Chen Liao" w:date="2021-07-09T20:20:00Z">
                    <w:rPr>
                      <w:rFonts w:ascii="Cambria Math" w:hAnsi="Cambria Math"/>
                      <w:color w:val="000000" w:themeColor="text1"/>
                      <w:sz w:val="22"/>
                      <w:szCs w:val="22"/>
                    </w:rPr>
                  </w:rPrChange>
                </w:rPr>
                <m:t>1</m:t>
              </w:del>
            </m:r>
          </m:sub>
        </m:sSub>
      </m:oMath>
      <w:del w:id="1152" w:author="Chen Liao" w:date="2021-07-04T17:06:00Z">
        <w:r w:rsidR="00C61BD0" w:rsidRPr="00254563" w:rsidDel="00227405">
          <w:rPr>
            <w:rFonts w:ascii="Times New Roman" w:hAnsi="Times New Roman" w:cs="Times New Roman"/>
            <w:color w:val="000000" w:themeColor="text1"/>
            <w:sz w:val="22"/>
            <w:szCs w:val="22"/>
            <w:rPrChange w:id="1153" w:author="Chen Liao" w:date="2021-07-09T20:20:00Z">
              <w:rPr>
                <w:color w:val="000000" w:themeColor="text1"/>
                <w:sz w:val="22"/>
                <w:szCs w:val="22"/>
              </w:rPr>
            </w:rPrChange>
          </w:rPr>
          <w:delText xml:space="preserve"> </w:delText>
        </w:r>
        <w:r w:rsidR="00584997" w:rsidRPr="00254563" w:rsidDel="00227405">
          <w:rPr>
            <w:rFonts w:ascii="Times New Roman" w:hAnsi="Times New Roman" w:cs="Times New Roman"/>
            <w:color w:val="000000" w:themeColor="text1"/>
            <w:sz w:val="22"/>
            <w:szCs w:val="22"/>
            <w:rPrChange w:id="1154" w:author="Chen Liao" w:date="2021-07-09T20:20:00Z">
              <w:rPr>
                <w:color w:val="000000" w:themeColor="text1"/>
                <w:sz w:val="22"/>
                <w:szCs w:val="22"/>
              </w:rPr>
            </w:rPrChange>
          </w:rPr>
          <w:delText xml:space="preserve">and </w:delText>
        </w:r>
      </w:del>
      <m:oMath>
        <m:sSub>
          <m:sSubPr>
            <m:ctrlPr>
              <w:del w:id="1155" w:author="Chen Liao" w:date="2021-07-04T17:06:00Z">
                <w:rPr>
                  <w:rFonts w:ascii="Cambria Math" w:hAnsi="Cambria Math" w:cs="Times New Roman"/>
                  <w:i/>
                  <w:color w:val="000000" w:themeColor="text1"/>
                  <w:sz w:val="22"/>
                  <w:szCs w:val="22"/>
                </w:rPr>
              </w:del>
            </m:ctrlPr>
          </m:sSubPr>
          <m:e>
            <m:r>
              <w:del w:id="1156" w:author="Chen Liao" w:date="2021-07-04T17:06:00Z">
                <w:rPr>
                  <w:rFonts w:ascii="Cambria Math" w:hAnsi="Cambria Math" w:cs="Times New Roman"/>
                  <w:color w:val="000000" w:themeColor="text1"/>
                  <w:sz w:val="22"/>
                  <w:szCs w:val="22"/>
                  <w:rPrChange w:id="1157" w:author="Chen Liao" w:date="2021-07-09T20:20:00Z">
                    <w:rPr>
                      <w:rFonts w:ascii="Cambria Math" w:hAnsi="Cambria Math"/>
                      <w:color w:val="000000" w:themeColor="text1"/>
                      <w:sz w:val="22"/>
                      <w:szCs w:val="22"/>
                    </w:rPr>
                  </w:rPrChange>
                </w:rPr>
                <m:t>k</m:t>
              </w:del>
            </m:r>
          </m:e>
          <m:sub>
            <m:r>
              <w:del w:id="1158" w:author="Chen Liao" w:date="2021-07-04T17:06:00Z">
                <w:rPr>
                  <w:rFonts w:ascii="Cambria Math" w:hAnsi="Cambria Math" w:cs="Times New Roman"/>
                  <w:color w:val="000000" w:themeColor="text1"/>
                  <w:sz w:val="22"/>
                  <w:szCs w:val="22"/>
                  <w:rPrChange w:id="1159" w:author="Chen Liao" w:date="2021-07-09T20:20:00Z">
                    <w:rPr>
                      <w:rFonts w:ascii="Cambria Math" w:hAnsi="Cambria Math"/>
                      <w:color w:val="000000" w:themeColor="text1"/>
                      <w:sz w:val="22"/>
                      <w:szCs w:val="22"/>
                    </w:rPr>
                  </w:rPrChange>
                </w:rPr>
                <m:t>2</m:t>
              </w:del>
            </m:r>
          </m:sub>
        </m:sSub>
      </m:oMath>
      <w:del w:id="1160" w:author="Chen Liao" w:date="2021-07-04T17:06:00Z">
        <w:r w:rsidR="00584997" w:rsidRPr="00254563" w:rsidDel="00227405">
          <w:rPr>
            <w:rFonts w:ascii="Times New Roman" w:hAnsi="Times New Roman" w:cs="Times New Roman"/>
            <w:color w:val="000000" w:themeColor="text1"/>
            <w:sz w:val="22"/>
            <w:szCs w:val="22"/>
            <w:rPrChange w:id="1161" w:author="Chen Liao" w:date="2021-07-09T20:20:00Z">
              <w:rPr>
                <w:color w:val="000000" w:themeColor="text1"/>
                <w:sz w:val="22"/>
                <w:szCs w:val="22"/>
              </w:rPr>
            </w:rPrChange>
          </w:rPr>
          <w:delText xml:space="preserve"> were</w:delText>
        </w:r>
        <w:r w:rsidR="00C61BD0" w:rsidRPr="00254563" w:rsidDel="00227405">
          <w:rPr>
            <w:rFonts w:ascii="Times New Roman" w:hAnsi="Times New Roman" w:cs="Times New Roman"/>
            <w:color w:val="000000" w:themeColor="text1"/>
            <w:sz w:val="22"/>
            <w:szCs w:val="22"/>
            <w:rPrChange w:id="1162" w:author="Chen Liao" w:date="2021-07-09T20:20:00Z">
              <w:rPr>
                <w:color w:val="000000" w:themeColor="text1"/>
                <w:sz w:val="22"/>
                <w:szCs w:val="22"/>
              </w:rPr>
            </w:rPrChange>
          </w:rPr>
          <w:delText xml:space="preserve"> then</w:delText>
        </w:r>
        <w:r w:rsidR="00584997" w:rsidRPr="00254563" w:rsidDel="00227405">
          <w:rPr>
            <w:rFonts w:ascii="Times New Roman" w:hAnsi="Times New Roman" w:cs="Times New Roman"/>
            <w:color w:val="000000" w:themeColor="text1"/>
            <w:sz w:val="22"/>
            <w:szCs w:val="22"/>
            <w:rPrChange w:id="1163" w:author="Chen Liao" w:date="2021-07-09T20:20:00Z">
              <w:rPr>
                <w:color w:val="000000" w:themeColor="text1"/>
                <w:sz w:val="22"/>
                <w:szCs w:val="22"/>
              </w:rPr>
            </w:rPrChange>
          </w:rPr>
          <w:delText xml:space="preserve"> used to </w:delText>
        </w:r>
        <w:r w:rsidR="00C61BD0" w:rsidRPr="00254563" w:rsidDel="00227405">
          <w:rPr>
            <w:rFonts w:ascii="Times New Roman" w:hAnsi="Times New Roman" w:cs="Times New Roman"/>
            <w:color w:val="000000" w:themeColor="text1"/>
            <w:sz w:val="22"/>
            <w:szCs w:val="22"/>
            <w:rPrChange w:id="1164" w:author="Chen Liao" w:date="2021-07-09T20:20:00Z">
              <w:rPr>
                <w:color w:val="000000" w:themeColor="text1"/>
                <w:sz w:val="22"/>
                <w:szCs w:val="22"/>
              </w:rPr>
            </w:rPrChange>
          </w:rPr>
          <w:delText xml:space="preserve">calculate the </w:delText>
        </w:r>
        <w:r w:rsidR="00A46CB5" w:rsidRPr="00254563" w:rsidDel="00227405">
          <w:rPr>
            <w:rFonts w:ascii="Times New Roman" w:hAnsi="Times New Roman" w:cs="Times New Roman"/>
            <w:color w:val="000000" w:themeColor="text1"/>
            <w:sz w:val="22"/>
            <w:szCs w:val="22"/>
            <w:rPrChange w:id="1165" w:author="Chen Liao" w:date="2021-07-09T20:20:00Z">
              <w:rPr>
                <w:color w:val="000000" w:themeColor="text1"/>
                <w:sz w:val="22"/>
                <w:szCs w:val="22"/>
              </w:rPr>
            </w:rPrChange>
          </w:rPr>
          <w:delText xml:space="preserve">damping ratio </w:delText>
        </w:r>
      </w:del>
      <m:oMath>
        <m:r>
          <w:del w:id="1166" w:author="Chen Liao" w:date="2021-07-04T17:06:00Z">
            <w:rPr>
              <w:rFonts w:ascii="Cambria Math" w:hAnsi="Cambria Math" w:cs="Times New Roman"/>
              <w:color w:val="000000" w:themeColor="text1"/>
              <w:sz w:val="22"/>
              <w:szCs w:val="22"/>
              <w:rPrChange w:id="1167" w:author="Chen Liao" w:date="2021-07-09T20:20:00Z">
                <w:rPr>
                  <w:rFonts w:ascii="Cambria Math" w:hAnsi="Cambria Math"/>
                  <w:color w:val="000000" w:themeColor="text1"/>
                  <w:sz w:val="22"/>
                  <w:szCs w:val="22"/>
                </w:rPr>
              </w:rPrChange>
            </w:rPr>
            <m:t>(</m:t>
          </w:del>
        </m:r>
        <m:sSub>
          <m:sSubPr>
            <m:ctrlPr>
              <w:del w:id="1168" w:author="Chen Liao" w:date="2021-07-04T17:06:00Z">
                <w:rPr>
                  <w:rFonts w:ascii="Cambria Math" w:eastAsia="Times New Roman" w:hAnsi="Cambria Math" w:cs="Times New Roman"/>
                  <w:i/>
                  <w:color w:val="000000" w:themeColor="text1"/>
                  <w:sz w:val="22"/>
                  <w:szCs w:val="22"/>
                </w:rPr>
              </w:del>
            </m:ctrlPr>
          </m:sSubPr>
          <m:e>
            <m:r>
              <w:del w:id="1169" w:author="Chen Liao" w:date="2021-07-04T17:06:00Z">
                <w:rPr>
                  <w:rFonts w:ascii="Cambria Math" w:hAnsi="Cambria Math" w:cs="Times New Roman"/>
                  <w:color w:val="000000" w:themeColor="text1"/>
                  <w:sz w:val="22"/>
                  <w:szCs w:val="22"/>
                  <w:rPrChange w:id="1170" w:author="Chen Liao" w:date="2021-07-09T20:20:00Z">
                    <w:rPr>
                      <w:rFonts w:ascii="Cambria Math" w:hAnsi="Cambria Math"/>
                      <w:color w:val="000000" w:themeColor="text1"/>
                      <w:sz w:val="22"/>
                      <w:szCs w:val="22"/>
                    </w:rPr>
                  </w:rPrChange>
                </w:rPr>
                <m:t>k</m:t>
              </w:del>
            </m:r>
          </m:e>
          <m:sub>
            <m:r>
              <w:del w:id="1171" w:author="Chen Liao" w:date="2021-07-04T17:06:00Z">
                <w:rPr>
                  <w:rFonts w:ascii="Cambria Math" w:hAnsi="Cambria Math" w:cs="Times New Roman"/>
                  <w:color w:val="000000" w:themeColor="text1"/>
                  <w:sz w:val="22"/>
                  <w:szCs w:val="22"/>
                  <w:rPrChange w:id="1172" w:author="Chen Liao" w:date="2021-07-09T20:20:00Z">
                    <w:rPr>
                      <w:rFonts w:ascii="Cambria Math" w:hAnsi="Cambria Math"/>
                      <w:color w:val="000000" w:themeColor="text1"/>
                      <w:sz w:val="22"/>
                      <w:szCs w:val="22"/>
                    </w:rPr>
                  </w:rPrChange>
                </w:rPr>
                <m:t>1</m:t>
              </w:del>
            </m:r>
          </m:sub>
        </m:sSub>
        <m:r>
          <w:del w:id="1173" w:author="Chen Liao" w:date="2021-07-04T17:06:00Z">
            <w:rPr>
              <w:rFonts w:ascii="Cambria Math" w:hAnsi="Cambria Math" w:cs="Times New Roman"/>
              <w:color w:val="000000" w:themeColor="text1"/>
              <w:sz w:val="22"/>
              <w:szCs w:val="22"/>
              <w:rPrChange w:id="1174" w:author="Chen Liao" w:date="2021-07-09T20:20:00Z">
                <w:rPr>
                  <w:rFonts w:ascii="Cambria Math" w:hAnsi="Cambria Math"/>
                  <w:color w:val="000000" w:themeColor="text1"/>
                  <w:sz w:val="22"/>
                  <w:szCs w:val="22"/>
                </w:rPr>
              </w:rPrChange>
            </w:rPr>
            <m:t>+</m:t>
          </w:del>
        </m:r>
        <m:sSub>
          <m:sSubPr>
            <m:ctrlPr>
              <w:del w:id="1175" w:author="Chen Liao" w:date="2021-07-04T17:06:00Z">
                <w:rPr>
                  <w:rFonts w:ascii="Cambria Math" w:eastAsia="Times New Roman" w:hAnsi="Cambria Math" w:cs="Times New Roman"/>
                  <w:i/>
                  <w:color w:val="000000" w:themeColor="text1"/>
                  <w:sz w:val="22"/>
                  <w:szCs w:val="22"/>
                </w:rPr>
              </w:del>
            </m:ctrlPr>
          </m:sSubPr>
          <m:e>
            <m:r>
              <w:del w:id="1176" w:author="Chen Liao" w:date="2021-07-04T17:06:00Z">
                <w:rPr>
                  <w:rFonts w:ascii="Cambria Math" w:hAnsi="Cambria Math" w:cs="Times New Roman"/>
                  <w:color w:val="000000" w:themeColor="text1"/>
                  <w:sz w:val="22"/>
                  <w:szCs w:val="22"/>
                  <w:rPrChange w:id="1177" w:author="Chen Liao" w:date="2021-07-09T20:20:00Z">
                    <w:rPr>
                      <w:rFonts w:ascii="Cambria Math" w:hAnsi="Cambria Math"/>
                      <w:color w:val="000000" w:themeColor="text1"/>
                      <w:sz w:val="22"/>
                      <w:szCs w:val="22"/>
                    </w:rPr>
                  </w:rPrChange>
                </w:rPr>
                <m:t>k</m:t>
              </w:del>
            </m:r>
          </m:e>
          <m:sub>
            <m:r>
              <w:del w:id="1178" w:author="Chen Liao" w:date="2021-07-04T17:06:00Z">
                <w:rPr>
                  <w:rFonts w:ascii="Cambria Math" w:hAnsi="Cambria Math" w:cs="Times New Roman"/>
                  <w:color w:val="000000" w:themeColor="text1"/>
                  <w:sz w:val="22"/>
                  <w:szCs w:val="22"/>
                  <w:rPrChange w:id="1179" w:author="Chen Liao" w:date="2021-07-09T20:20:00Z">
                    <w:rPr>
                      <w:rFonts w:ascii="Cambria Math" w:hAnsi="Cambria Math"/>
                      <w:color w:val="000000" w:themeColor="text1"/>
                      <w:sz w:val="22"/>
                      <w:szCs w:val="22"/>
                    </w:rPr>
                  </w:rPrChange>
                </w:rPr>
                <m:t>2</m:t>
              </w:del>
            </m:r>
          </m:sub>
        </m:sSub>
        <m:r>
          <w:del w:id="1180" w:author="Chen Liao" w:date="2021-07-04T17:06:00Z">
            <w:rPr>
              <w:rFonts w:ascii="Cambria Math" w:hAnsi="Cambria Math" w:cs="Times New Roman"/>
              <w:color w:val="000000" w:themeColor="text1"/>
              <w:sz w:val="22"/>
              <w:szCs w:val="22"/>
              <w:rPrChange w:id="1181" w:author="Chen Liao" w:date="2021-07-09T20:20:00Z">
                <w:rPr>
                  <w:rFonts w:ascii="Cambria Math" w:hAnsi="Cambria Math"/>
                  <w:color w:val="000000" w:themeColor="text1"/>
                  <w:sz w:val="22"/>
                  <w:szCs w:val="22"/>
                </w:rPr>
              </w:rPrChange>
            </w:rPr>
            <m:t>)/2</m:t>
          </w:del>
        </m:r>
        <m:rad>
          <m:radPr>
            <m:degHide m:val="1"/>
            <m:ctrlPr>
              <w:del w:id="1182" w:author="Chen Liao" w:date="2021-07-04T17:06:00Z">
                <w:rPr>
                  <w:rFonts w:ascii="Cambria Math" w:eastAsia="Times New Roman" w:hAnsi="Cambria Math" w:cs="Times New Roman"/>
                  <w:i/>
                  <w:color w:val="000000" w:themeColor="text1"/>
                  <w:sz w:val="22"/>
                  <w:szCs w:val="22"/>
                </w:rPr>
              </w:del>
            </m:ctrlPr>
          </m:radPr>
          <m:deg/>
          <m:e>
            <m:sSub>
              <m:sSubPr>
                <m:ctrlPr>
                  <w:del w:id="1183" w:author="Chen Liao" w:date="2021-07-04T17:06:00Z">
                    <w:rPr>
                      <w:rFonts w:ascii="Cambria Math" w:eastAsia="Times New Roman" w:hAnsi="Cambria Math" w:cs="Times New Roman"/>
                      <w:i/>
                      <w:color w:val="000000" w:themeColor="text1"/>
                      <w:sz w:val="22"/>
                      <w:szCs w:val="22"/>
                    </w:rPr>
                  </w:del>
                </m:ctrlPr>
              </m:sSubPr>
              <m:e>
                <m:r>
                  <w:del w:id="1184" w:author="Chen Liao" w:date="2021-07-04T17:06:00Z">
                    <w:rPr>
                      <w:rFonts w:ascii="Cambria Math" w:hAnsi="Cambria Math" w:cs="Times New Roman"/>
                      <w:color w:val="000000" w:themeColor="text1"/>
                      <w:sz w:val="22"/>
                      <w:szCs w:val="22"/>
                      <w:rPrChange w:id="1185" w:author="Chen Liao" w:date="2021-07-09T20:20:00Z">
                        <w:rPr>
                          <w:rFonts w:ascii="Cambria Math" w:hAnsi="Cambria Math"/>
                          <w:color w:val="000000" w:themeColor="text1"/>
                          <w:sz w:val="22"/>
                          <w:szCs w:val="22"/>
                        </w:rPr>
                      </w:rPrChange>
                    </w:rPr>
                    <m:t>k</m:t>
                  </w:del>
                </m:r>
              </m:e>
              <m:sub>
                <m:r>
                  <w:del w:id="1186" w:author="Chen Liao" w:date="2021-07-04T17:06:00Z">
                    <w:rPr>
                      <w:rFonts w:ascii="Cambria Math" w:hAnsi="Cambria Math" w:cs="Times New Roman"/>
                      <w:color w:val="000000" w:themeColor="text1"/>
                      <w:sz w:val="22"/>
                      <w:szCs w:val="22"/>
                      <w:rPrChange w:id="1187" w:author="Chen Liao" w:date="2021-07-09T20:20:00Z">
                        <w:rPr>
                          <w:rFonts w:ascii="Cambria Math" w:hAnsi="Cambria Math"/>
                          <w:color w:val="000000" w:themeColor="text1"/>
                          <w:sz w:val="22"/>
                          <w:szCs w:val="22"/>
                        </w:rPr>
                      </w:rPrChange>
                    </w:rPr>
                    <m:t>1</m:t>
                  </w:del>
                </m:r>
              </m:sub>
            </m:sSub>
            <m:sSub>
              <m:sSubPr>
                <m:ctrlPr>
                  <w:del w:id="1188" w:author="Chen Liao" w:date="2021-07-04T17:06:00Z">
                    <w:rPr>
                      <w:rFonts w:ascii="Cambria Math" w:eastAsia="Times New Roman" w:hAnsi="Cambria Math" w:cs="Times New Roman"/>
                      <w:i/>
                      <w:color w:val="000000" w:themeColor="text1"/>
                      <w:sz w:val="22"/>
                      <w:szCs w:val="22"/>
                    </w:rPr>
                  </w:del>
                </m:ctrlPr>
              </m:sSubPr>
              <m:e>
                <m:r>
                  <w:del w:id="1189" w:author="Chen Liao" w:date="2021-07-04T17:06:00Z">
                    <w:rPr>
                      <w:rFonts w:ascii="Cambria Math" w:hAnsi="Cambria Math" w:cs="Times New Roman"/>
                      <w:color w:val="000000" w:themeColor="text1"/>
                      <w:sz w:val="22"/>
                      <w:szCs w:val="22"/>
                      <w:rPrChange w:id="1190" w:author="Chen Liao" w:date="2021-07-09T20:20:00Z">
                        <w:rPr>
                          <w:rFonts w:ascii="Cambria Math" w:hAnsi="Cambria Math"/>
                          <w:color w:val="000000" w:themeColor="text1"/>
                          <w:sz w:val="22"/>
                          <w:szCs w:val="22"/>
                        </w:rPr>
                      </w:rPrChange>
                    </w:rPr>
                    <m:t>k</m:t>
                  </w:del>
                </m:r>
              </m:e>
              <m:sub>
                <m:r>
                  <w:del w:id="1191" w:author="Chen Liao" w:date="2021-07-04T17:06:00Z">
                    <w:rPr>
                      <w:rFonts w:ascii="Cambria Math" w:hAnsi="Cambria Math" w:cs="Times New Roman"/>
                      <w:color w:val="000000" w:themeColor="text1"/>
                      <w:sz w:val="22"/>
                      <w:szCs w:val="22"/>
                      <w:rPrChange w:id="1192" w:author="Chen Liao" w:date="2021-07-09T20:20:00Z">
                        <w:rPr>
                          <w:rFonts w:ascii="Cambria Math" w:hAnsi="Cambria Math"/>
                          <w:color w:val="000000" w:themeColor="text1"/>
                          <w:sz w:val="22"/>
                          <w:szCs w:val="22"/>
                        </w:rPr>
                      </w:rPrChange>
                    </w:rPr>
                    <m:t>2</m:t>
                  </w:del>
                </m:r>
              </m:sub>
            </m:sSub>
          </m:e>
        </m:rad>
      </m:oMath>
      <w:del w:id="1193" w:author="Chen Liao" w:date="2021-07-04T17:06:00Z">
        <w:r w:rsidR="00A46CB5" w:rsidRPr="00254563" w:rsidDel="00227405">
          <w:rPr>
            <w:rFonts w:ascii="Times New Roman" w:hAnsi="Times New Roman" w:cs="Times New Roman"/>
            <w:color w:val="000000" w:themeColor="text1"/>
            <w:sz w:val="22"/>
            <w:szCs w:val="22"/>
            <w:rPrChange w:id="1194" w:author="Chen Liao" w:date="2021-07-09T20:20:00Z">
              <w:rPr>
                <w:color w:val="000000" w:themeColor="text1"/>
                <w:sz w:val="22"/>
                <w:szCs w:val="22"/>
              </w:rPr>
            </w:rPrChange>
          </w:rPr>
          <w:delText xml:space="preserve">. </w:delText>
        </w:r>
      </w:del>
    </w:p>
    <w:p w14:paraId="2EF94623" w14:textId="4AB68D59" w:rsidR="003B749B" w:rsidRPr="00254563" w:rsidDel="00227405" w:rsidRDefault="003B749B" w:rsidP="00952A10">
      <w:pPr>
        <w:spacing w:line="360" w:lineRule="auto"/>
        <w:ind w:firstLine="720"/>
        <w:jc w:val="both"/>
        <w:rPr>
          <w:del w:id="1195" w:author="Chen Liao" w:date="2021-07-04T17:06:00Z"/>
          <w:color w:val="FF0000"/>
          <w:sz w:val="22"/>
          <w:szCs w:val="20"/>
        </w:rPr>
      </w:pPr>
      <w:del w:id="1196" w:author="Chen Liao" w:date="2021-07-04T17:06:00Z">
        <w:r w:rsidRPr="00254563" w:rsidDel="00227405">
          <w:rPr>
            <w:rStyle w:val="fontstyle01"/>
            <w:rFonts w:ascii="Times New Roman" w:hAnsi="Times New Roman"/>
            <w:color w:val="000000" w:themeColor="text1"/>
            <w:sz w:val="22"/>
            <w:szCs w:val="22"/>
          </w:rPr>
          <w:delText>The</w:delText>
        </w:r>
        <w:r w:rsidR="004071B6" w:rsidRPr="00254563" w:rsidDel="00227405">
          <w:rPr>
            <w:rStyle w:val="fontstyle01"/>
            <w:rFonts w:ascii="Times New Roman" w:hAnsi="Times New Roman"/>
            <w:color w:val="000000" w:themeColor="text1"/>
            <w:sz w:val="22"/>
            <w:szCs w:val="22"/>
          </w:rPr>
          <w:delText xml:space="preserve"> damped harmonic oscillator</w:delText>
        </w:r>
        <w:r w:rsidRPr="00254563" w:rsidDel="00227405">
          <w:rPr>
            <w:rStyle w:val="fontstyle01"/>
            <w:rFonts w:ascii="Times New Roman" w:hAnsi="Times New Roman"/>
            <w:color w:val="000000" w:themeColor="text1"/>
            <w:sz w:val="22"/>
            <w:szCs w:val="22"/>
          </w:rPr>
          <w:delText xml:space="preserve"> model fit</w:delText>
        </w:r>
        <w:r w:rsidR="004071B6" w:rsidRPr="00254563" w:rsidDel="00227405">
          <w:rPr>
            <w:rStyle w:val="fontstyle01"/>
            <w:rFonts w:ascii="Times New Roman" w:hAnsi="Times New Roman"/>
            <w:color w:val="000000" w:themeColor="text1"/>
            <w:sz w:val="22"/>
            <w:szCs w:val="22"/>
          </w:rPr>
          <w:delText>ted</w:delText>
        </w:r>
        <w:r w:rsidRPr="00254563" w:rsidDel="00227405">
          <w:rPr>
            <w:rStyle w:val="fontstyle01"/>
            <w:rFonts w:ascii="Times New Roman" w:hAnsi="Times New Roman"/>
            <w:color w:val="000000" w:themeColor="text1"/>
            <w:sz w:val="22"/>
            <w:szCs w:val="22"/>
          </w:rPr>
          <w:delText xml:space="preserve"> the data reasonably well with mean R</w:delText>
        </w:r>
        <w:r w:rsidRPr="00254563" w:rsidDel="00227405">
          <w:rPr>
            <w:rStyle w:val="fontstyle01"/>
            <w:rFonts w:ascii="Times New Roman" w:hAnsi="Times New Roman"/>
            <w:color w:val="000000" w:themeColor="text1"/>
            <w:sz w:val="22"/>
            <w:szCs w:val="22"/>
            <w:vertAlign w:val="superscript"/>
          </w:rPr>
          <w:delText>2</w:delText>
        </w:r>
        <w:r w:rsidRPr="00254563" w:rsidDel="00227405">
          <w:rPr>
            <w:rStyle w:val="fontstyle01"/>
            <w:rFonts w:ascii="Times New Roman" w:hAnsi="Times New Roman"/>
            <w:color w:val="000000" w:themeColor="text1"/>
            <w:sz w:val="22"/>
            <w:szCs w:val="22"/>
          </w:rPr>
          <w:delText xml:space="preserve"> of 73% (</w:delText>
        </w:r>
        <w:r w:rsidRPr="00254563" w:rsidDel="00227405">
          <w:rPr>
            <w:rStyle w:val="fontstyle01"/>
            <w:rFonts w:ascii="Times New Roman" w:hAnsi="Times New Roman"/>
            <w:color w:val="000000" w:themeColor="text1"/>
            <w:sz w:val="22"/>
            <w:szCs w:val="22"/>
            <w:highlight w:val="yellow"/>
          </w:rPr>
          <w:delText>Table S1</w:delText>
        </w:r>
        <w:r w:rsidRPr="00254563" w:rsidDel="00227405">
          <w:rPr>
            <w:rStyle w:val="fontstyle01"/>
            <w:rFonts w:ascii="Times New Roman" w:hAnsi="Times New Roman"/>
            <w:color w:val="000000" w:themeColor="text1"/>
            <w:sz w:val="22"/>
            <w:szCs w:val="22"/>
          </w:rPr>
          <w:delText xml:space="preserve">). The damping ratios </w:delText>
        </w:r>
        <w:r w:rsidR="004071B6" w:rsidRPr="00254563" w:rsidDel="00227405">
          <w:rPr>
            <w:rStyle w:val="fontstyle01"/>
            <w:rFonts w:ascii="Times New Roman" w:hAnsi="Times New Roman"/>
            <w:color w:val="000000" w:themeColor="text1"/>
            <w:sz w:val="22"/>
            <w:szCs w:val="22"/>
          </w:rPr>
          <w:delText>were</w:delText>
        </w:r>
        <w:r w:rsidRPr="00254563" w:rsidDel="00227405">
          <w:rPr>
            <w:rStyle w:val="fontstyle01"/>
            <w:rFonts w:ascii="Times New Roman" w:hAnsi="Times New Roman"/>
            <w:color w:val="000000" w:themeColor="text1"/>
            <w:sz w:val="22"/>
            <w:szCs w:val="22"/>
          </w:rPr>
          <w:delText xml:space="preserve"> all equal or greater than 1, meaning that the</w:delText>
        </w:r>
        <w:r w:rsidR="004071B6" w:rsidRPr="00254563" w:rsidDel="00227405">
          <w:rPr>
            <w:rStyle w:val="fontstyle01"/>
            <w:rFonts w:ascii="Times New Roman" w:hAnsi="Times New Roman"/>
            <w:color w:val="000000" w:themeColor="text1"/>
            <w:sz w:val="22"/>
            <w:szCs w:val="22"/>
          </w:rPr>
          <w:delText xml:space="preserve"> dynamical</w:delText>
        </w:r>
        <w:r w:rsidRPr="00254563" w:rsidDel="00227405">
          <w:rPr>
            <w:rStyle w:val="fontstyle01"/>
            <w:rFonts w:ascii="Times New Roman" w:hAnsi="Times New Roman"/>
            <w:color w:val="000000" w:themeColor="text1"/>
            <w:sz w:val="22"/>
            <w:szCs w:val="22"/>
          </w:rPr>
          <w:delText xml:space="preserve"> responses were critically </w:delText>
        </w:r>
        <w:r w:rsidRPr="00254563" w:rsidDel="00227405">
          <w:rPr>
            <w:rStyle w:val="fontstyle01"/>
            <w:rFonts w:ascii="Times New Roman" w:hAnsi="Times New Roman"/>
            <w:color w:val="000000" w:themeColor="text1"/>
            <w:sz w:val="22"/>
          </w:rPr>
          <w:delText>damped</w:delText>
        </w:r>
        <w:r w:rsidRPr="00254563" w:rsidDel="00227405">
          <w:rPr>
            <w:rStyle w:val="fontstyle01"/>
            <w:rFonts w:ascii="Times New Roman" w:hAnsi="Times New Roman"/>
            <w:color w:val="000000" w:themeColor="text1"/>
            <w:sz w:val="22"/>
            <w:rPrChange w:id="1197" w:author="Chen Liao" w:date="2021-07-09T20:20:00Z">
              <w:rPr>
                <w:rStyle w:val="fontstyle01"/>
                <w:color w:val="000000" w:themeColor="text1"/>
                <w:sz w:val="22"/>
              </w:rPr>
            </w:rPrChange>
          </w:rPr>
          <w:delText xml:space="preserve"> </w:delText>
        </w:r>
        <w:r w:rsidRPr="00254563" w:rsidDel="00227405">
          <w:rPr>
            <w:rStyle w:val="fontstyle01"/>
            <w:rFonts w:ascii="Times New Roman" w:hAnsi="Times New Roman"/>
            <w:color w:val="000000" w:themeColor="text1"/>
            <w:sz w:val="22"/>
            <w:szCs w:val="22"/>
          </w:rPr>
          <w:delText xml:space="preserve">or overdamped </w:delText>
        </w:r>
        <w:r w:rsidR="004071B6" w:rsidRPr="00254563" w:rsidDel="00227405">
          <w:rPr>
            <w:rStyle w:val="fontstyle01"/>
            <w:rFonts w:ascii="Times New Roman" w:hAnsi="Times New Roman"/>
            <w:color w:val="000000" w:themeColor="text1"/>
            <w:sz w:val="22"/>
            <w:szCs w:val="22"/>
          </w:rPr>
          <w:delText>(i.e.</w:delText>
        </w:r>
        <w:r w:rsidRPr="00254563" w:rsidDel="00227405">
          <w:rPr>
            <w:rStyle w:val="fontstyle01"/>
            <w:rFonts w:ascii="Times New Roman" w:hAnsi="Times New Roman"/>
            <w:color w:val="000000" w:themeColor="text1"/>
            <w:sz w:val="22"/>
            <w:szCs w:val="22"/>
          </w:rPr>
          <w:delText>no oscillations</w:delText>
        </w:r>
        <w:r w:rsidR="004071B6" w:rsidRPr="00254563" w:rsidDel="00227405">
          <w:rPr>
            <w:rStyle w:val="fontstyle01"/>
            <w:rFonts w:ascii="Times New Roman" w:hAnsi="Times New Roman"/>
            <w:color w:val="000000" w:themeColor="text1"/>
            <w:sz w:val="22"/>
            <w:szCs w:val="22"/>
          </w:rPr>
          <w:delText>)</w:delText>
        </w:r>
        <w:r w:rsidRPr="00254563" w:rsidDel="00227405">
          <w:rPr>
            <w:rStyle w:val="fontstyle01"/>
            <w:rFonts w:ascii="Times New Roman" w:hAnsi="Times New Roman"/>
            <w:color w:val="000000" w:themeColor="text1"/>
            <w:sz w:val="22"/>
            <w:szCs w:val="22"/>
          </w:rPr>
          <w:delText xml:space="preserve">. </w:delText>
        </w:r>
      </w:del>
    </w:p>
    <w:p w14:paraId="09749DF0" w14:textId="436C4340" w:rsidR="004B1081" w:rsidRPr="00095768" w:rsidRDefault="004B1081" w:rsidP="004071B6">
      <w:pPr>
        <w:pStyle w:val="paragraph"/>
        <w:spacing w:before="0" w:beforeAutospacing="0" w:after="0" w:afterAutospacing="0" w:line="360" w:lineRule="auto"/>
        <w:jc w:val="both"/>
        <w:rPr>
          <w:rFonts w:ascii="Times New Roman" w:eastAsiaTheme="minorEastAsia" w:hAnsi="Times New Roman" w:cs="Times New Roman"/>
          <w:b/>
          <w:bCs/>
          <w:color w:val="000000" w:themeColor="text1"/>
          <w:sz w:val="22"/>
          <w:szCs w:val="22"/>
        </w:rPr>
      </w:pPr>
    </w:p>
    <w:p w14:paraId="477982F6" w14:textId="289BE351" w:rsidR="003B5838" w:rsidRPr="00B72097" w:rsidRDefault="003E549A" w:rsidP="004071B6">
      <w:pPr>
        <w:pStyle w:val="paragraph"/>
        <w:spacing w:before="0" w:beforeAutospacing="0" w:after="0" w:afterAutospacing="0" w:line="360" w:lineRule="auto"/>
        <w:jc w:val="both"/>
        <w:rPr>
          <w:rFonts w:ascii="Times New Roman" w:eastAsia="Times New Roman" w:hAnsi="Times New Roman" w:cs="Times New Roman"/>
          <w:color w:val="000000" w:themeColor="text1"/>
          <w:sz w:val="22"/>
          <w:szCs w:val="22"/>
        </w:rPr>
      </w:pPr>
      <w:r w:rsidRPr="00B9382E">
        <w:rPr>
          <w:rFonts w:ascii="Times New Roman" w:eastAsia="Times New Roman" w:hAnsi="Times New Roman" w:cs="Times New Roman"/>
          <w:b/>
          <w:bCs/>
          <w:color w:val="000000" w:themeColor="text1"/>
          <w:sz w:val="22"/>
          <w:szCs w:val="22"/>
        </w:rPr>
        <w:t xml:space="preserve">Significance test of </w:t>
      </w:r>
      <w:r w:rsidRPr="00B72097">
        <w:rPr>
          <w:rFonts w:ascii="Times New Roman" w:eastAsia="Times New Roman" w:hAnsi="Times New Roman" w:cs="Times New Roman"/>
          <w:b/>
          <w:bCs/>
          <w:color w:val="000000" w:themeColor="text1"/>
          <w:sz w:val="22"/>
          <w:szCs w:val="22"/>
        </w:rPr>
        <w:t>baseline-dependent responses.</w:t>
      </w:r>
      <w:r w:rsidRPr="00142E3F">
        <w:rPr>
          <w:rFonts w:ascii="Times New Roman" w:eastAsia="Times New Roman" w:hAnsi="Times New Roman" w:cs="Times New Roman"/>
          <w:color w:val="000000" w:themeColor="text1"/>
          <w:sz w:val="22"/>
          <w:szCs w:val="22"/>
        </w:rPr>
        <w:t xml:space="preserve"> Sequential non-negative matrix factorization </w:t>
      </w:r>
      <w:r w:rsidRPr="00B9382E">
        <w:rPr>
          <w:rFonts w:ascii="Times New Roman" w:eastAsia="Times New Roman" w:hAnsi="Times New Roman" w:cs="Times New Roman"/>
          <w:color w:val="000000" w:themeColor="text1"/>
          <w:sz w:val="22"/>
          <w:szCs w:val="22"/>
        </w:rPr>
        <w:fldChar w:fldCharType="begin"/>
      </w:r>
      <w:r w:rsidR="004E0554" w:rsidRPr="00254563">
        <w:rPr>
          <w:rFonts w:ascii="Times New Roman" w:eastAsia="Times New Roman" w:hAnsi="Times New Roman" w:cs="Times New Roman"/>
          <w:color w:val="000000" w:themeColor="text1"/>
          <w:sz w:val="22"/>
          <w:szCs w:val="22"/>
        </w:rPr>
        <w:instrText xml:space="preserve"> ADDIN NE.Ref.{D3B0C3BC-95E8-42EF-8D14-BB563BAD7106}</w:instrText>
      </w:r>
      <w:r w:rsidRPr="00B9382E">
        <w:rPr>
          <w:rFonts w:ascii="Times New Roman" w:eastAsia="Times New Roman" w:hAnsi="Times New Roman" w:cs="Times New Roman"/>
          <w:color w:val="000000" w:themeColor="text1"/>
          <w:sz w:val="22"/>
          <w:szCs w:val="22"/>
          <w:rPrChange w:id="1198" w:author="Chen Liao" w:date="2021-07-09T20:20:00Z">
            <w:rPr>
              <w:rFonts w:ascii="Times New Roman" w:eastAsia="Times New Roman" w:hAnsi="Times New Roman" w:cs="Times New Roman"/>
              <w:color w:val="000000" w:themeColor="text1"/>
              <w:sz w:val="22"/>
              <w:szCs w:val="22"/>
            </w:rPr>
          </w:rPrChange>
        </w:rPr>
        <w:fldChar w:fldCharType="separate"/>
      </w:r>
      <w:r w:rsidR="004E0554" w:rsidRPr="00254563">
        <w:rPr>
          <w:rFonts w:ascii="Times New Roman" w:hAnsi="Times New Roman" w:cs="Times New Roman"/>
          <w:color w:val="080000"/>
          <w:sz w:val="22"/>
          <w:szCs w:val="22"/>
          <w:rPrChange w:id="1199" w:author="Chen Liao" w:date="2021-07-09T20:20:00Z">
            <w:rPr>
              <w:rFonts w:hAnsiTheme="minorHAnsi"/>
              <w:color w:val="080000"/>
              <w:sz w:val="22"/>
              <w:szCs w:val="22"/>
            </w:rPr>
          </w:rPrChange>
        </w:rPr>
        <w:t>[33]</w:t>
      </w:r>
      <w:r w:rsidRPr="00B9382E">
        <w:rPr>
          <w:rFonts w:ascii="Times New Roman" w:eastAsia="Times New Roman" w:hAnsi="Times New Roman" w:cs="Times New Roman"/>
          <w:color w:val="000000" w:themeColor="text1"/>
          <w:sz w:val="22"/>
          <w:szCs w:val="22"/>
        </w:rPr>
        <w:fldChar w:fldCharType="end"/>
      </w:r>
      <w:r w:rsidRPr="00095768">
        <w:rPr>
          <w:rFonts w:ascii="Times New Roman" w:eastAsia="Times New Roman" w:hAnsi="Times New Roman" w:cs="Times New Roman"/>
          <w:color w:val="000000" w:themeColor="text1"/>
          <w:sz w:val="22"/>
          <w:szCs w:val="22"/>
        </w:rPr>
        <w:t xml:space="preserve"> was applied to transform all high-dimensional time series data from both intervention (inulin and resistant starch) and c</w:t>
      </w:r>
      <w:r w:rsidRPr="00B72097">
        <w:rPr>
          <w:rFonts w:ascii="Times New Roman" w:eastAsia="Times New Roman" w:hAnsi="Times New Roman" w:cs="Times New Roman"/>
          <w:color w:val="000000" w:themeColor="text1"/>
          <w:sz w:val="22"/>
          <w:szCs w:val="22"/>
        </w:rPr>
        <w:t>ontrol group into two-dimensional space. We chose two factors because (1) reconstructed time series from the two latent factors preserve the quantitative trends of the untransformed time series sufficiently well and (2) two-dimensional data can be easily v</w:t>
      </w:r>
      <w:r w:rsidRPr="00A129C6">
        <w:rPr>
          <w:rFonts w:ascii="Times New Roman" w:eastAsia="Times New Roman" w:hAnsi="Times New Roman" w:cs="Times New Roman"/>
          <w:color w:val="000000" w:themeColor="text1"/>
          <w:sz w:val="22"/>
          <w:szCs w:val="22"/>
        </w:rPr>
        <w:t xml:space="preserve">isualized. </w:t>
      </w:r>
      <w:proofErr w:type="spellStart"/>
      <w:r w:rsidRPr="00A129C6">
        <w:rPr>
          <w:rFonts w:ascii="Times New Roman" w:eastAsia="Times New Roman" w:hAnsi="Times New Roman" w:cs="Times New Roman"/>
          <w:color w:val="000000" w:themeColor="text1"/>
          <w:sz w:val="22"/>
          <w:szCs w:val="22"/>
        </w:rPr>
        <w:t>Fhe</w:t>
      </w:r>
      <w:proofErr w:type="spellEnd"/>
      <w:r w:rsidRPr="00A129C6">
        <w:rPr>
          <w:rFonts w:ascii="Times New Roman" w:eastAsia="Times New Roman" w:hAnsi="Times New Roman" w:cs="Times New Roman"/>
          <w:color w:val="000000" w:themeColor="text1"/>
          <w:sz w:val="22"/>
          <w:szCs w:val="22"/>
        </w:rPr>
        <w:t xml:space="preserve"> reduced representation of the intervention group </w:t>
      </w:r>
      <m:oMath>
        <m:d>
          <m:dPr>
            <m:begChr m:val="{"/>
            <m:endChr m:val="}"/>
            <m:ctrlPr>
              <w:rPr>
                <w:rFonts w:ascii="Cambria Math" w:eastAsia="Times New Roman" w:hAnsi="Cambria Math" w:cs="Times New Roman"/>
                <w:i/>
                <w:color w:val="000000" w:themeColor="text1"/>
                <w:sz w:val="22"/>
                <w:szCs w:val="22"/>
              </w:rPr>
            </m:ctrlPr>
          </m:dPr>
          <m:e>
            <m:d>
              <m:dPr>
                <m:ctrlPr>
                  <w:rPr>
                    <w:rFonts w:ascii="Cambria Math" w:eastAsia="Times New Roman" w:hAnsi="Cambria Math" w:cs="Times New Roman"/>
                    <w:i/>
                    <w:color w:val="000000" w:themeColor="text1"/>
                    <w:sz w:val="22"/>
                    <w:szCs w:val="22"/>
                  </w:rPr>
                </m:ctrlPr>
              </m:dPr>
              <m:e>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
                      <m:t>x</m:t>
                    </m:r>
                  </m:e>
                  <m:sub>
                    <m:r>
                      <w:rPr>
                        <w:rFonts w:ascii="Cambria Math" w:eastAsia="Times New Roman" w:hAnsi="Cambria Math" w:cs="Times New Roman"/>
                        <w:color w:val="000000" w:themeColor="text1"/>
                        <w:sz w:val="22"/>
                        <w:szCs w:val="22"/>
                      </w:rPr>
                      <m:t>v,i</m:t>
                    </m:r>
                  </m:sub>
                </m:sSub>
                <m:r>
                  <w:rPr>
                    <w:rFonts w:ascii="Cambria Math" w:eastAsia="Times New Roman" w:hAnsi="Cambria Math" w:cs="Times New Roman"/>
                    <w:color w:val="000000" w:themeColor="text1"/>
                    <w:sz w:val="22"/>
                    <w:szCs w:val="22"/>
                  </w:rPr>
                  <m:t>,</m:t>
                </m:r>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
                      <m:t>y</m:t>
                    </m:r>
                  </m:e>
                  <m:sub>
                    <m:r>
                      <w:rPr>
                        <w:rFonts w:ascii="Cambria Math" w:eastAsia="Times New Roman" w:hAnsi="Cambria Math" w:cs="Times New Roman"/>
                        <w:color w:val="000000" w:themeColor="text1"/>
                        <w:sz w:val="22"/>
                        <w:szCs w:val="22"/>
                      </w:rPr>
                      <m:t>v,i</m:t>
                    </m:r>
                  </m:sub>
                </m:sSub>
              </m:e>
            </m:d>
          </m:e>
        </m:d>
      </m:oMath>
      <w:r w:rsidRPr="00095768">
        <w:rPr>
          <w:rFonts w:ascii="Times New Roman" w:eastAsia="Times New Roman" w:hAnsi="Times New Roman" w:cs="Times New Roman"/>
          <w:color w:val="000000" w:themeColor="text1"/>
          <w:sz w:val="22"/>
          <w:szCs w:val="22"/>
        </w:rPr>
        <w:t xml:space="preserve"> and control group  </w:t>
      </w:r>
      <m:oMath>
        <m:d>
          <m:dPr>
            <m:begChr m:val="{"/>
            <m:endChr m:val="}"/>
            <m:ctrlPr>
              <w:rPr>
                <w:rFonts w:ascii="Cambria Math" w:eastAsia="Times New Roman" w:hAnsi="Cambria Math" w:cs="Times New Roman"/>
                <w:i/>
                <w:color w:val="000000" w:themeColor="text1"/>
                <w:sz w:val="22"/>
                <w:szCs w:val="22"/>
              </w:rPr>
            </m:ctrlPr>
          </m:dPr>
          <m:e>
            <m:d>
              <m:dPr>
                <m:ctrlPr>
                  <w:rPr>
                    <w:rFonts w:ascii="Cambria Math" w:eastAsia="Times New Roman" w:hAnsi="Cambria Math" w:cs="Times New Roman"/>
                    <w:i/>
                    <w:color w:val="000000" w:themeColor="text1"/>
                    <w:sz w:val="22"/>
                    <w:szCs w:val="22"/>
                  </w:rPr>
                </m:ctrlPr>
              </m:dPr>
              <m:e>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
                      <m:t>p</m:t>
                    </m:r>
                  </m:e>
                  <m:sub>
                    <m:r>
                      <w:rPr>
                        <w:rFonts w:ascii="Cambria Math" w:eastAsia="Times New Roman" w:hAnsi="Cambria Math" w:cs="Times New Roman"/>
                        <w:color w:val="000000" w:themeColor="text1"/>
                        <w:sz w:val="22"/>
                        <w:szCs w:val="22"/>
                      </w:rPr>
                      <m:t>v,j</m:t>
                    </m:r>
                  </m:sub>
                </m:sSub>
                <m:r>
                  <w:rPr>
                    <w:rFonts w:ascii="Cambria Math" w:eastAsia="Times New Roman" w:hAnsi="Cambria Math" w:cs="Times New Roman"/>
                    <w:color w:val="000000" w:themeColor="text1"/>
                    <w:sz w:val="22"/>
                    <w:szCs w:val="22"/>
                  </w:rPr>
                  <m:t>,</m:t>
                </m:r>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
                      <m:t>q</m:t>
                    </m:r>
                  </m:e>
                  <m:sub>
                    <m:r>
                      <w:rPr>
                        <w:rFonts w:ascii="Cambria Math" w:eastAsia="Times New Roman" w:hAnsi="Cambria Math" w:cs="Times New Roman"/>
                        <w:color w:val="000000" w:themeColor="text1"/>
                        <w:sz w:val="22"/>
                        <w:szCs w:val="22"/>
                      </w:rPr>
                      <m:t>v,j</m:t>
                    </m:r>
                  </m:sub>
                </m:sSub>
              </m:e>
            </m:d>
          </m:e>
        </m:d>
      </m:oMath>
      <w:r w:rsidRPr="00095768">
        <w:rPr>
          <w:rFonts w:ascii="Times New Roman" w:eastAsia="Times New Roman" w:hAnsi="Times New Roman" w:cs="Times New Roman"/>
          <w:color w:val="000000" w:themeColor="text1"/>
          <w:sz w:val="22"/>
          <w:szCs w:val="22"/>
        </w:rPr>
        <w:t xml:space="preserve"> , </w:t>
      </w:r>
      <m:oMath>
        <m:r>
          <w:rPr>
            <w:rFonts w:ascii="Cambria Math" w:eastAsia="Times New Roman" w:hAnsi="Cambria Math" w:cs="Times New Roman"/>
            <w:color w:val="000000" w:themeColor="text1"/>
            <w:sz w:val="22"/>
            <w:szCs w:val="22"/>
          </w:rPr>
          <m:t>v</m:t>
        </m:r>
      </m:oMath>
      <w:r w:rsidRPr="00B72097">
        <w:rPr>
          <w:rFonts w:ascii="Times New Roman" w:eastAsia="Times New Roman" w:hAnsi="Times New Roman" w:cs="Times New Roman"/>
          <w:color w:val="000000" w:themeColor="text1"/>
          <w:sz w:val="22"/>
          <w:szCs w:val="22"/>
        </w:rPr>
        <w:t xml:space="preserve"> (</w:t>
      </w:r>
      <m:oMath>
        <m:r>
          <w:rPr>
            <w:rFonts w:ascii="Cambria Math" w:eastAsia="Times New Roman" w:hAnsi="Cambria Math" w:cs="Times New Roman"/>
            <w:color w:val="000000" w:themeColor="text1"/>
            <w:sz w:val="22"/>
            <w:szCs w:val="22"/>
          </w:rPr>
          <m:t>v=1,2,…,V</m:t>
        </m:r>
      </m:oMath>
      <w:r w:rsidRPr="00F155CB">
        <w:rPr>
          <w:rFonts w:ascii="Times New Roman" w:eastAsia="Times New Roman" w:hAnsi="Times New Roman" w:cs="Times New Roman"/>
          <w:color w:val="000000" w:themeColor="text1"/>
          <w:sz w:val="22"/>
          <w:szCs w:val="22"/>
        </w:rPr>
        <w:t xml:space="preserve">) refers to the index of vendor and </w:t>
      </w:r>
      <m:oMath>
        <m:r>
          <w:rPr>
            <w:rFonts w:ascii="Cambria Math" w:eastAsia="Times New Roman" w:hAnsi="Cambria Math" w:cs="Times New Roman"/>
            <w:color w:val="000000" w:themeColor="text1"/>
            <w:sz w:val="22"/>
            <w:szCs w:val="22"/>
          </w:rPr>
          <m:t>i,j</m:t>
        </m:r>
      </m:oMath>
      <w:r w:rsidRPr="000807FF">
        <w:rPr>
          <w:rFonts w:ascii="Times New Roman" w:eastAsia="Times New Roman" w:hAnsi="Times New Roman" w:cs="Times New Roman"/>
          <w:color w:val="000000" w:themeColor="text1"/>
          <w:sz w:val="22"/>
          <w:szCs w:val="22"/>
        </w:rPr>
        <w:t xml:space="preserve"> (</w:t>
      </w:r>
      <m:oMath>
        <m:r>
          <w:rPr>
            <w:rFonts w:ascii="Cambria Math" w:eastAsia="Times New Roman" w:hAnsi="Cambria Math" w:cs="Times New Roman"/>
            <w:color w:val="000000" w:themeColor="text1"/>
            <w:sz w:val="22"/>
            <w:szCs w:val="22"/>
          </w:rPr>
          <m:t>i=1,2,…,N</m:t>
        </m:r>
      </m:oMath>
      <w:r w:rsidRPr="00B6149A">
        <w:rPr>
          <w:rFonts w:ascii="Times New Roman" w:eastAsia="Times New Roman" w:hAnsi="Times New Roman" w:cs="Times New Roman"/>
          <w:color w:val="000000" w:themeColor="text1"/>
          <w:sz w:val="22"/>
          <w:szCs w:val="22"/>
        </w:rPr>
        <w:t xml:space="preserve"> and </w:t>
      </w:r>
      <m:oMath>
        <m:r>
          <w:rPr>
            <w:rFonts w:ascii="Cambria Math" w:eastAsia="Times New Roman" w:hAnsi="Cambria Math" w:cs="Times New Roman"/>
            <w:color w:val="000000" w:themeColor="text1"/>
            <w:sz w:val="22"/>
            <w:szCs w:val="22"/>
          </w:rPr>
          <m:t>j</m:t>
        </m:r>
        <m:r>
          <w:rPr>
            <w:rFonts w:ascii="Cambria Math" w:eastAsia="Times New Roman" w:hAnsi="Cambria Math" w:cs="Times New Roman"/>
            <w:color w:val="000000" w:themeColor="text1"/>
            <w:sz w:val="22"/>
            <w:szCs w:val="22"/>
          </w:rPr>
          <m:t>=1,2,…,N</m:t>
        </m:r>
      </m:oMath>
      <w:r w:rsidRPr="00254563">
        <w:rPr>
          <w:rFonts w:ascii="Times New Roman" w:eastAsia="Times New Roman" w:hAnsi="Times New Roman" w:cs="Times New Roman"/>
          <w:color w:val="000000" w:themeColor="text1"/>
          <w:sz w:val="22"/>
          <w:szCs w:val="22"/>
        </w:rPr>
        <w:t xml:space="preserve">) refers to the index of mouse. For each vendor </w:t>
      </w:r>
      <m:oMath>
        <m:r>
          <w:rPr>
            <w:rFonts w:ascii="Cambria Math" w:eastAsia="Times New Roman" w:hAnsi="Cambria Math" w:cs="Times New Roman"/>
            <w:color w:val="000000" w:themeColor="text1"/>
            <w:sz w:val="22"/>
            <w:szCs w:val="22"/>
          </w:rPr>
          <m:t>v</m:t>
        </m:r>
      </m:oMath>
      <w:r w:rsidRPr="00254563">
        <w:rPr>
          <w:rFonts w:ascii="Times New Roman" w:eastAsia="Times New Roman" w:hAnsi="Times New Roman" w:cs="Times New Roman"/>
          <w:color w:val="000000" w:themeColor="text1"/>
          <w:sz w:val="22"/>
          <w:szCs w:val="22"/>
        </w:rPr>
        <w:t>, bo</w:t>
      </w:r>
      <w:proofErr w:type="spellStart"/>
      <w:r w:rsidRPr="00254563">
        <w:rPr>
          <w:rFonts w:ascii="Times New Roman" w:eastAsia="Times New Roman" w:hAnsi="Times New Roman" w:cs="Times New Roman"/>
          <w:color w:val="000000" w:themeColor="text1"/>
          <w:sz w:val="22"/>
          <w:szCs w:val="22"/>
        </w:rPr>
        <w:t>th</w:t>
      </w:r>
      <w:proofErr w:type="spellEnd"/>
      <w:r w:rsidRPr="00254563">
        <w:rPr>
          <w:rFonts w:ascii="Times New Roman" w:eastAsia="Times New Roman" w:hAnsi="Times New Roman" w:cs="Times New Roman"/>
          <w:color w:val="000000" w:themeColor="text1"/>
          <w:sz w:val="22"/>
          <w:szCs w:val="22"/>
        </w:rPr>
        <w:t xml:space="preserve"> vectors were then standardized by subtracting the mean vector of the vendor in the control group, i.e., </w:t>
      </w:r>
      <m:oMath>
        <m:d>
          <m:dPr>
            <m:ctrlPr>
              <w:rPr>
                <w:rFonts w:ascii="Cambria Math" w:eastAsia="Times New Roman" w:hAnsi="Cambria Math" w:cs="Times New Roman"/>
                <w:i/>
                <w:color w:val="000000" w:themeColor="text1"/>
                <w:sz w:val="22"/>
                <w:szCs w:val="22"/>
              </w:rPr>
            </m:ctrlPr>
          </m:dPr>
          <m:e>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
                  <m:t>x</m:t>
                </m:r>
              </m:e>
              <m:sub>
                <m:r>
                  <w:rPr>
                    <w:rFonts w:ascii="Cambria Math" w:eastAsia="Times New Roman" w:hAnsi="Cambria Math" w:cs="Times New Roman"/>
                    <w:color w:val="000000" w:themeColor="text1"/>
                    <w:sz w:val="22"/>
                    <w:szCs w:val="22"/>
                  </w:rPr>
                  <m:t>v,i</m:t>
                </m:r>
              </m:sub>
            </m:sSub>
            <m:r>
              <w:rPr>
                <w:rFonts w:ascii="Cambria Math" w:eastAsia="Times New Roman" w:hAnsi="Cambria Math" w:cs="Times New Roman"/>
                <w:color w:val="000000" w:themeColor="text1"/>
                <w:sz w:val="22"/>
                <w:szCs w:val="22"/>
              </w:rPr>
              <m:t>,</m:t>
            </m:r>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
                  <m:t>y</m:t>
                </m:r>
              </m:e>
              <m:sub>
                <m:r>
                  <w:rPr>
                    <w:rFonts w:ascii="Cambria Math" w:eastAsia="Times New Roman" w:hAnsi="Cambria Math" w:cs="Times New Roman"/>
                    <w:color w:val="000000" w:themeColor="text1"/>
                    <w:sz w:val="22"/>
                    <w:szCs w:val="22"/>
                  </w:rPr>
                  <m:t>v,i</m:t>
                </m:r>
              </m:sub>
            </m:sSub>
          </m:e>
        </m:d>
        <m:r>
          <w:rPr>
            <w:rFonts w:ascii="Cambria Math" w:eastAsia="Times New Roman" w:hAnsi="Cambria Math" w:cs="Times New Roman"/>
            <w:color w:val="000000" w:themeColor="text1"/>
            <w:sz w:val="22"/>
            <w:szCs w:val="22"/>
          </w:rPr>
          <m:t>→</m:t>
        </m:r>
        <m:d>
          <m:dPr>
            <m:ctrlPr>
              <w:rPr>
                <w:rFonts w:ascii="Cambria Math" w:eastAsia="Times New Roman" w:hAnsi="Cambria Math" w:cs="Times New Roman"/>
                <w:i/>
                <w:color w:val="000000" w:themeColor="text1"/>
                <w:sz w:val="22"/>
                <w:szCs w:val="22"/>
              </w:rPr>
            </m:ctrlPr>
          </m:dPr>
          <m:e>
            <m:sSubSup>
              <m:sSubSupPr>
                <m:ctrlPr>
                  <w:rPr>
                    <w:rFonts w:ascii="Cambria Math" w:eastAsia="Times New Roman" w:hAnsi="Cambria Math" w:cs="Times New Roman"/>
                    <w:i/>
                    <w:color w:val="000000" w:themeColor="text1"/>
                    <w:sz w:val="22"/>
                    <w:szCs w:val="22"/>
                  </w:rPr>
                </m:ctrlPr>
              </m:sSubSupPr>
              <m:e>
                <m:r>
                  <w:rPr>
                    <w:rFonts w:ascii="Cambria Math" w:eastAsia="Times New Roman" w:hAnsi="Cambria Math" w:cs="Times New Roman"/>
                    <w:color w:val="000000" w:themeColor="text1"/>
                    <w:sz w:val="22"/>
                    <w:szCs w:val="22"/>
                  </w:rPr>
                  <m:t>x</m:t>
                </m:r>
              </m:e>
              <m:sub>
                <m:r>
                  <w:rPr>
                    <w:rFonts w:ascii="Cambria Math" w:eastAsia="Times New Roman" w:hAnsi="Cambria Math" w:cs="Times New Roman"/>
                    <w:color w:val="000000" w:themeColor="text1"/>
                    <w:sz w:val="22"/>
                    <w:szCs w:val="22"/>
                  </w:rPr>
                  <m:t>v,i</m:t>
                </m:r>
              </m:sub>
              <m:sup>
                <m:r>
                  <w:rPr>
                    <w:rFonts w:ascii="Cambria Math" w:eastAsia="Times New Roman" w:hAnsi="Cambria Math" w:cs="Times New Roman"/>
                    <w:color w:val="000000" w:themeColor="text1"/>
                    <w:sz w:val="22"/>
                    <w:szCs w:val="22"/>
                  </w:rPr>
                  <m:t>'</m:t>
                </m:r>
              </m:sup>
            </m:sSubSup>
            <m:r>
              <w:rPr>
                <w:rFonts w:ascii="Cambria Math" w:eastAsia="Times New Roman" w:hAnsi="Cambria Math" w:cs="Times New Roman"/>
                <w:color w:val="000000" w:themeColor="text1"/>
                <w:sz w:val="22"/>
                <w:szCs w:val="22"/>
              </w:rPr>
              <m:t>=</m:t>
            </m:r>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
                  <m:t>x</m:t>
                </m:r>
              </m:e>
              <m:sub>
                <m:r>
                  <w:rPr>
                    <w:rFonts w:ascii="Cambria Math" w:eastAsia="Times New Roman" w:hAnsi="Cambria Math" w:cs="Times New Roman"/>
                    <w:color w:val="000000" w:themeColor="text1"/>
                    <w:sz w:val="22"/>
                    <w:szCs w:val="22"/>
                  </w:rPr>
                  <m:t>v,i</m:t>
                </m:r>
              </m:sub>
            </m:sSub>
            <m:r>
              <w:rPr>
                <w:rFonts w:ascii="Cambria Math" w:eastAsia="Times New Roman" w:hAnsi="Cambria Math" w:cs="Times New Roman"/>
                <w:color w:val="000000" w:themeColor="text1"/>
                <w:sz w:val="22"/>
                <w:szCs w:val="22"/>
              </w:rPr>
              <m:t>-</m:t>
            </m:r>
            <m:f>
              <m:fPr>
                <m:ctrlPr>
                  <w:rPr>
                    <w:rFonts w:ascii="Cambria Math" w:eastAsia="Times New Roman" w:hAnsi="Cambria Math" w:cs="Times New Roman"/>
                    <w:i/>
                    <w:color w:val="000000" w:themeColor="text1"/>
                    <w:sz w:val="22"/>
                    <w:szCs w:val="22"/>
                  </w:rPr>
                </m:ctrlPr>
              </m:fPr>
              <m:num>
                <m:nary>
                  <m:naryPr>
                    <m:chr m:val="∑"/>
                    <m:limLoc m:val="undOvr"/>
                    <m:ctrlPr>
                      <w:rPr>
                        <w:rFonts w:ascii="Cambria Math" w:eastAsia="Times New Roman" w:hAnsi="Cambria Math" w:cs="Times New Roman"/>
                        <w:i/>
                        <w:color w:val="000000" w:themeColor="text1"/>
                        <w:sz w:val="22"/>
                        <w:szCs w:val="22"/>
                      </w:rPr>
                    </m:ctrlPr>
                  </m:naryPr>
                  <m:sub>
                    <m:r>
                      <w:rPr>
                        <w:rFonts w:ascii="Cambria Math" w:eastAsia="Times New Roman" w:hAnsi="Cambria Math" w:cs="Times New Roman"/>
                        <w:color w:val="000000" w:themeColor="text1"/>
                        <w:sz w:val="22"/>
                        <w:szCs w:val="22"/>
                      </w:rPr>
                      <m:t>k=1</m:t>
                    </m:r>
                  </m:sub>
                  <m:sup>
                    <m:r>
                      <w:rPr>
                        <w:rFonts w:ascii="Cambria Math" w:eastAsia="Times New Roman" w:hAnsi="Cambria Math" w:cs="Times New Roman"/>
                        <w:color w:val="000000" w:themeColor="text1"/>
                        <w:sz w:val="22"/>
                        <w:szCs w:val="22"/>
                      </w:rPr>
                      <m:t>N</m:t>
                    </m:r>
                  </m:sup>
                  <m:e>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
                          <m:t>p</m:t>
                        </m:r>
                      </m:e>
                      <m:sub>
                        <m:r>
                          <w:rPr>
                            <w:rFonts w:ascii="Cambria Math" w:eastAsia="Times New Roman" w:hAnsi="Cambria Math" w:cs="Times New Roman"/>
                            <w:color w:val="000000" w:themeColor="text1"/>
                            <w:sz w:val="22"/>
                            <w:szCs w:val="22"/>
                          </w:rPr>
                          <m:t>v,</m:t>
                        </m:r>
                        <m:r>
                          <w:rPr>
                            <w:rFonts w:ascii="Cambria Math" w:eastAsia="Times New Roman" w:hAnsi="Cambria Math" w:cs="Times New Roman"/>
                            <w:color w:val="000000" w:themeColor="text1"/>
                            <w:sz w:val="22"/>
                            <w:szCs w:val="22"/>
                          </w:rPr>
                          <m:t>k</m:t>
                        </m:r>
                      </m:sub>
                    </m:sSub>
                  </m:e>
                </m:nary>
              </m:num>
              <m:den>
                <m:r>
                  <w:rPr>
                    <w:rFonts w:ascii="Cambria Math" w:eastAsia="Times New Roman" w:hAnsi="Cambria Math" w:cs="Times New Roman"/>
                    <w:color w:val="000000" w:themeColor="text1"/>
                    <w:sz w:val="22"/>
                    <w:szCs w:val="22"/>
                  </w:rPr>
                  <m:t>N</m:t>
                </m:r>
              </m:den>
            </m:f>
            <m:r>
              <w:rPr>
                <w:rFonts w:ascii="Cambria Math" w:eastAsia="Times New Roman" w:hAnsi="Cambria Math" w:cs="Times New Roman"/>
                <w:color w:val="000000" w:themeColor="text1"/>
                <w:sz w:val="22"/>
                <w:szCs w:val="22"/>
              </w:rPr>
              <m:t xml:space="preserve">, </m:t>
            </m:r>
            <m:sSubSup>
              <m:sSubSupPr>
                <m:ctrlPr>
                  <w:rPr>
                    <w:rFonts w:ascii="Cambria Math" w:eastAsia="Times New Roman" w:hAnsi="Cambria Math" w:cs="Times New Roman"/>
                    <w:i/>
                    <w:color w:val="000000" w:themeColor="text1"/>
                    <w:sz w:val="22"/>
                    <w:szCs w:val="22"/>
                  </w:rPr>
                </m:ctrlPr>
              </m:sSubSupPr>
              <m:e>
                <m:r>
                  <w:rPr>
                    <w:rFonts w:ascii="Cambria Math" w:eastAsia="Times New Roman" w:hAnsi="Cambria Math" w:cs="Times New Roman"/>
                    <w:color w:val="000000" w:themeColor="text1"/>
                    <w:sz w:val="22"/>
                    <w:szCs w:val="22"/>
                  </w:rPr>
                  <m:t>y</m:t>
                </m:r>
              </m:e>
              <m:sub>
                <m:r>
                  <w:rPr>
                    <w:rFonts w:ascii="Cambria Math" w:eastAsia="Times New Roman" w:hAnsi="Cambria Math" w:cs="Times New Roman"/>
                    <w:color w:val="000000" w:themeColor="text1"/>
                    <w:sz w:val="22"/>
                    <w:szCs w:val="22"/>
                  </w:rPr>
                  <m:t>v,i</m:t>
                </m:r>
              </m:sub>
              <m:sup>
                <m:r>
                  <w:rPr>
                    <w:rFonts w:ascii="Cambria Math" w:eastAsia="Times New Roman" w:hAnsi="Cambria Math" w:cs="Times New Roman"/>
                    <w:color w:val="000000" w:themeColor="text1"/>
                    <w:sz w:val="22"/>
                    <w:szCs w:val="22"/>
                  </w:rPr>
                  <m:t>'</m:t>
                </m:r>
              </m:sup>
            </m:sSubSup>
            <m:r>
              <w:rPr>
                <w:rFonts w:ascii="Cambria Math" w:eastAsia="Times New Roman" w:hAnsi="Cambria Math" w:cs="Times New Roman"/>
                <w:color w:val="000000" w:themeColor="text1"/>
                <w:sz w:val="22"/>
                <w:szCs w:val="22"/>
              </w:rPr>
              <m:t>=</m:t>
            </m:r>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
                  <m:t>y</m:t>
                </m:r>
              </m:e>
              <m:sub>
                <m:r>
                  <w:rPr>
                    <w:rFonts w:ascii="Cambria Math" w:eastAsia="Times New Roman" w:hAnsi="Cambria Math" w:cs="Times New Roman"/>
                    <w:color w:val="000000" w:themeColor="text1"/>
                    <w:sz w:val="22"/>
                    <w:szCs w:val="22"/>
                  </w:rPr>
                  <m:t>v,i</m:t>
                </m:r>
              </m:sub>
            </m:sSub>
            <m:r>
              <w:rPr>
                <w:rFonts w:ascii="Cambria Math" w:eastAsia="Times New Roman" w:hAnsi="Cambria Math" w:cs="Times New Roman"/>
                <w:color w:val="000000" w:themeColor="text1"/>
                <w:sz w:val="22"/>
                <w:szCs w:val="22"/>
              </w:rPr>
              <m:t>-</m:t>
            </m:r>
            <m:f>
              <m:fPr>
                <m:ctrlPr>
                  <w:rPr>
                    <w:rFonts w:ascii="Cambria Math" w:eastAsia="Times New Roman" w:hAnsi="Cambria Math" w:cs="Times New Roman"/>
                    <w:i/>
                    <w:color w:val="000000" w:themeColor="text1"/>
                    <w:sz w:val="22"/>
                    <w:szCs w:val="22"/>
                  </w:rPr>
                </m:ctrlPr>
              </m:fPr>
              <m:num>
                <m:nary>
                  <m:naryPr>
                    <m:chr m:val="∑"/>
                    <m:limLoc m:val="undOvr"/>
                    <m:ctrlPr>
                      <w:rPr>
                        <w:rFonts w:ascii="Cambria Math" w:eastAsia="Times New Roman" w:hAnsi="Cambria Math" w:cs="Times New Roman"/>
                        <w:i/>
                        <w:color w:val="000000" w:themeColor="text1"/>
                        <w:sz w:val="22"/>
                        <w:szCs w:val="22"/>
                      </w:rPr>
                    </m:ctrlPr>
                  </m:naryPr>
                  <m:sub>
                    <m:r>
                      <w:rPr>
                        <w:rFonts w:ascii="Cambria Math" w:eastAsia="Times New Roman" w:hAnsi="Cambria Math" w:cs="Times New Roman"/>
                        <w:color w:val="000000" w:themeColor="text1"/>
                        <w:sz w:val="22"/>
                        <w:szCs w:val="22"/>
                      </w:rPr>
                      <m:t>k=1</m:t>
                    </m:r>
                  </m:sub>
                  <m:sup>
                    <m:r>
                      <w:rPr>
                        <w:rFonts w:ascii="Cambria Math" w:eastAsia="Times New Roman" w:hAnsi="Cambria Math" w:cs="Times New Roman"/>
                        <w:color w:val="000000" w:themeColor="text1"/>
                        <w:sz w:val="22"/>
                        <w:szCs w:val="22"/>
                      </w:rPr>
                      <m:t>N</m:t>
                    </m:r>
                  </m:sup>
                  <m:e>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
                          <m:t>q</m:t>
                        </m:r>
                      </m:e>
                      <m:sub>
                        <m:r>
                          <w:rPr>
                            <w:rFonts w:ascii="Cambria Math" w:eastAsia="Times New Roman" w:hAnsi="Cambria Math" w:cs="Times New Roman"/>
                            <w:color w:val="000000" w:themeColor="text1"/>
                            <w:sz w:val="22"/>
                            <w:szCs w:val="22"/>
                          </w:rPr>
                          <m:t>v,</m:t>
                        </m:r>
                        <m:r>
                          <w:rPr>
                            <w:rFonts w:ascii="Cambria Math" w:eastAsia="Times New Roman" w:hAnsi="Cambria Math" w:cs="Times New Roman"/>
                            <w:color w:val="000000" w:themeColor="text1"/>
                            <w:sz w:val="22"/>
                            <w:szCs w:val="22"/>
                          </w:rPr>
                          <m:t>k</m:t>
                        </m:r>
                      </m:sub>
                    </m:sSub>
                  </m:e>
                </m:nary>
              </m:num>
              <m:den>
                <m:r>
                  <w:rPr>
                    <w:rFonts w:ascii="Cambria Math" w:eastAsia="Times New Roman" w:hAnsi="Cambria Math" w:cs="Times New Roman"/>
                    <w:color w:val="000000" w:themeColor="text1"/>
                    <w:sz w:val="22"/>
                    <w:szCs w:val="22"/>
                  </w:rPr>
                  <m:t>N</m:t>
                </m:r>
              </m:den>
            </m:f>
          </m:e>
        </m:d>
      </m:oMath>
      <w:r w:rsidRPr="00095768">
        <w:rPr>
          <w:rFonts w:ascii="Times New Roman" w:eastAsia="Times New Roman" w:hAnsi="Times New Roman" w:cs="Times New Roman"/>
          <w:color w:val="000000" w:themeColor="text1"/>
          <w:sz w:val="22"/>
          <w:szCs w:val="22"/>
        </w:rPr>
        <w:t xml:space="preserve"> and </w:t>
      </w:r>
      <m:oMath>
        <m:r>
          <w:rPr>
            <w:rFonts w:ascii="Cambria Math" w:eastAsia="Times New Roman" w:hAnsi="Cambria Math" w:cs="Times New Roman"/>
            <w:color w:val="000000" w:themeColor="text1"/>
            <w:sz w:val="22"/>
            <w:szCs w:val="22"/>
          </w:rPr>
          <m:t>(</m:t>
        </m:r>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
              <m:t>p</m:t>
            </m:r>
          </m:e>
          <m:sub>
            <m:r>
              <w:rPr>
                <w:rFonts w:ascii="Cambria Math" w:eastAsia="Times New Roman" w:hAnsi="Cambria Math" w:cs="Times New Roman"/>
                <w:color w:val="000000" w:themeColor="text1"/>
                <w:sz w:val="22"/>
                <w:szCs w:val="22"/>
              </w:rPr>
              <m:t>v,j</m:t>
            </m:r>
          </m:sub>
        </m:sSub>
        <m:r>
          <w:rPr>
            <w:rFonts w:ascii="Cambria Math" w:eastAsia="Times New Roman" w:hAnsi="Cambria Math" w:cs="Times New Roman"/>
            <w:color w:val="000000" w:themeColor="text1"/>
            <w:sz w:val="22"/>
            <w:szCs w:val="22"/>
          </w:rPr>
          <m:t>,</m:t>
        </m:r>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
              <m:t>q</m:t>
            </m:r>
          </m:e>
          <m:sub>
            <m:r>
              <w:rPr>
                <w:rFonts w:ascii="Cambria Math" w:eastAsia="Times New Roman" w:hAnsi="Cambria Math" w:cs="Times New Roman"/>
                <w:color w:val="000000" w:themeColor="text1"/>
                <w:sz w:val="22"/>
                <w:szCs w:val="22"/>
              </w:rPr>
              <m:t>v,j</m:t>
            </m:r>
          </m:sub>
        </m:sSub>
        <m:r>
          <w:rPr>
            <w:rFonts w:ascii="Cambria Math" w:eastAsia="Times New Roman" w:hAnsi="Cambria Math" w:cs="Times New Roman"/>
            <w:color w:val="000000" w:themeColor="text1"/>
            <w:sz w:val="22"/>
            <w:szCs w:val="22"/>
          </w:rPr>
          <m:t>)→(</m:t>
        </m:r>
        <m:sSubSup>
          <m:sSubSupPr>
            <m:ctrlPr>
              <w:rPr>
                <w:rFonts w:ascii="Cambria Math" w:eastAsia="Times New Roman" w:hAnsi="Cambria Math" w:cs="Times New Roman"/>
                <w:i/>
                <w:color w:val="000000" w:themeColor="text1"/>
                <w:sz w:val="22"/>
                <w:szCs w:val="22"/>
              </w:rPr>
            </m:ctrlPr>
          </m:sSubSupPr>
          <m:e>
            <m:r>
              <w:rPr>
                <w:rFonts w:ascii="Cambria Math" w:eastAsia="Times New Roman" w:hAnsi="Cambria Math" w:cs="Times New Roman"/>
                <w:color w:val="000000" w:themeColor="text1"/>
                <w:sz w:val="22"/>
                <w:szCs w:val="22"/>
              </w:rPr>
              <m:t>p</m:t>
            </m:r>
          </m:e>
          <m:sub>
            <m:r>
              <w:rPr>
                <w:rFonts w:ascii="Cambria Math" w:eastAsia="Times New Roman" w:hAnsi="Cambria Math" w:cs="Times New Roman"/>
                <w:color w:val="000000" w:themeColor="text1"/>
                <w:sz w:val="22"/>
                <w:szCs w:val="22"/>
              </w:rPr>
              <m:t>v,j</m:t>
            </m:r>
          </m:sub>
          <m:sup>
            <m:r>
              <w:rPr>
                <w:rFonts w:ascii="Cambria Math" w:eastAsia="Times New Roman" w:hAnsi="Cambria Math" w:cs="Times New Roman"/>
                <w:color w:val="000000" w:themeColor="text1"/>
                <w:sz w:val="22"/>
                <w:szCs w:val="22"/>
              </w:rPr>
              <m:t>'</m:t>
            </m:r>
          </m:sup>
        </m:sSubSup>
        <m:r>
          <w:rPr>
            <w:rFonts w:ascii="Cambria Math" w:eastAsia="Times New Roman" w:hAnsi="Cambria Math" w:cs="Times New Roman"/>
            <w:color w:val="000000" w:themeColor="text1"/>
            <w:sz w:val="22"/>
            <w:szCs w:val="22"/>
          </w:rPr>
          <m:t>=</m:t>
        </m:r>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
              <m:t>p</m:t>
            </m:r>
          </m:e>
          <m:sub>
            <m:r>
              <w:rPr>
                <w:rFonts w:ascii="Cambria Math" w:eastAsia="Times New Roman" w:hAnsi="Cambria Math" w:cs="Times New Roman"/>
                <w:color w:val="000000" w:themeColor="text1"/>
                <w:sz w:val="22"/>
                <w:szCs w:val="22"/>
              </w:rPr>
              <m:t>v,j</m:t>
            </m:r>
          </m:sub>
        </m:sSub>
        <m:r>
          <w:rPr>
            <w:rFonts w:ascii="Cambria Math" w:eastAsia="Times New Roman" w:hAnsi="Cambria Math" w:cs="Times New Roman"/>
            <w:color w:val="000000" w:themeColor="text1"/>
            <w:sz w:val="22"/>
            <w:szCs w:val="22"/>
          </w:rPr>
          <m:t>-</m:t>
        </m:r>
        <m:f>
          <m:fPr>
            <m:ctrlPr>
              <w:rPr>
                <w:rFonts w:ascii="Cambria Math" w:eastAsia="Times New Roman" w:hAnsi="Cambria Math" w:cs="Times New Roman"/>
                <w:i/>
                <w:color w:val="000000" w:themeColor="text1"/>
                <w:sz w:val="22"/>
                <w:szCs w:val="22"/>
              </w:rPr>
            </m:ctrlPr>
          </m:fPr>
          <m:num>
            <m:nary>
              <m:naryPr>
                <m:chr m:val="∑"/>
                <m:limLoc m:val="undOvr"/>
                <m:ctrlPr>
                  <w:rPr>
                    <w:rFonts w:ascii="Cambria Math" w:eastAsia="Times New Roman" w:hAnsi="Cambria Math" w:cs="Times New Roman"/>
                    <w:i/>
                    <w:color w:val="000000" w:themeColor="text1"/>
                    <w:sz w:val="22"/>
                    <w:szCs w:val="22"/>
                  </w:rPr>
                </m:ctrlPr>
              </m:naryPr>
              <m:sub>
                <m:r>
                  <w:rPr>
                    <w:rFonts w:ascii="Cambria Math" w:eastAsia="Times New Roman" w:hAnsi="Cambria Math" w:cs="Times New Roman"/>
                    <w:color w:val="000000" w:themeColor="text1"/>
                    <w:sz w:val="22"/>
                    <w:szCs w:val="22"/>
                  </w:rPr>
                  <m:t>k=1</m:t>
                </m:r>
              </m:sub>
              <m:sup>
                <m:r>
                  <w:rPr>
                    <w:rFonts w:ascii="Cambria Math" w:eastAsia="Times New Roman" w:hAnsi="Cambria Math" w:cs="Times New Roman"/>
                    <w:color w:val="000000" w:themeColor="text1"/>
                    <w:sz w:val="22"/>
                    <w:szCs w:val="22"/>
                  </w:rPr>
                  <m:t>N</m:t>
                </m:r>
              </m:sup>
              <m:e>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
                      <m:t>p</m:t>
                    </m:r>
                  </m:e>
                  <m:sub>
                    <m:r>
                      <w:rPr>
                        <w:rFonts w:ascii="Cambria Math" w:eastAsia="Times New Roman" w:hAnsi="Cambria Math" w:cs="Times New Roman"/>
                        <w:color w:val="000000" w:themeColor="text1"/>
                        <w:sz w:val="22"/>
                        <w:szCs w:val="22"/>
                      </w:rPr>
                      <m:t>v,</m:t>
                    </m:r>
                    <m:r>
                      <w:rPr>
                        <w:rFonts w:ascii="Cambria Math" w:eastAsia="Times New Roman" w:hAnsi="Cambria Math" w:cs="Times New Roman"/>
                        <w:color w:val="000000" w:themeColor="text1"/>
                        <w:sz w:val="22"/>
                        <w:szCs w:val="22"/>
                      </w:rPr>
                      <m:t>k</m:t>
                    </m:r>
                  </m:sub>
                </m:sSub>
              </m:e>
            </m:nary>
          </m:num>
          <m:den>
            <m:r>
              <w:rPr>
                <w:rFonts w:ascii="Cambria Math" w:eastAsia="Times New Roman" w:hAnsi="Cambria Math" w:cs="Times New Roman"/>
                <w:color w:val="000000" w:themeColor="text1"/>
                <w:sz w:val="22"/>
                <w:szCs w:val="22"/>
              </w:rPr>
              <m:t>N</m:t>
            </m:r>
          </m:den>
        </m:f>
        <m:r>
          <w:rPr>
            <w:rFonts w:ascii="Cambria Math" w:eastAsia="Times New Roman" w:hAnsi="Cambria Math" w:cs="Times New Roman"/>
            <w:color w:val="000000" w:themeColor="text1"/>
            <w:sz w:val="22"/>
            <w:szCs w:val="22"/>
          </w:rPr>
          <m:t>,</m:t>
        </m:r>
        <m:sSubSup>
          <m:sSubSupPr>
            <m:ctrlPr>
              <w:rPr>
                <w:rFonts w:ascii="Cambria Math" w:eastAsia="Times New Roman" w:hAnsi="Cambria Math" w:cs="Times New Roman"/>
                <w:i/>
                <w:color w:val="000000" w:themeColor="text1"/>
                <w:sz w:val="22"/>
                <w:szCs w:val="22"/>
              </w:rPr>
            </m:ctrlPr>
          </m:sSubSupPr>
          <m:e>
            <m:r>
              <w:rPr>
                <w:rFonts w:ascii="Cambria Math" w:eastAsia="Times New Roman" w:hAnsi="Cambria Math" w:cs="Times New Roman"/>
                <w:color w:val="000000" w:themeColor="text1"/>
                <w:sz w:val="22"/>
                <w:szCs w:val="22"/>
              </w:rPr>
              <m:t>q</m:t>
            </m:r>
          </m:e>
          <m:sub>
            <m:r>
              <w:rPr>
                <w:rFonts w:ascii="Cambria Math" w:eastAsia="Times New Roman" w:hAnsi="Cambria Math" w:cs="Times New Roman"/>
                <w:color w:val="000000" w:themeColor="text1"/>
                <w:sz w:val="22"/>
                <w:szCs w:val="22"/>
              </w:rPr>
              <m:t>v,j</m:t>
            </m:r>
          </m:sub>
          <m:sup>
            <m:r>
              <w:rPr>
                <w:rFonts w:ascii="Cambria Math" w:eastAsia="Times New Roman" w:hAnsi="Cambria Math" w:cs="Times New Roman"/>
                <w:color w:val="000000" w:themeColor="text1"/>
                <w:sz w:val="22"/>
                <w:szCs w:val="22"/>
              </w:rPr>
              <m:t>'</m:t>
            </m:r>
          </m:sup>
        </m:sSubSup>
        <m:r>
          <w:rPr>
            <w:rFonts w:ascii="Cambria Math" w:eastAsia="Times New Roman" w:hAnsi="Cambria Math" w:cs="Times New Roman"/>
            <w:color w:val="000000" w:themeColor="text1"/>
            <w:sz w:val="22"/>
            <w:szCs w:val="22"/>
          </w:rPr>
          <m:t>=</m:t>
        </m:r>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
              <m:t>q</m:t>
            </m:r>
          </m:e>
          <m:sub>
            <m:r>
              <w:rPr>
                <w:rFonts w:ascii="Cambria Math" w:eastAsia="Times New Roman" w:hAnsi="Cambria Math" w:cs="Times New Roman"/>
                <w:color w:val="000000" w:themeColor="text1"/>
                <w:sz w:val="22"/>
                <w:szCs w:val="22"/>
              </w:rPr>
              <m:t>v,j</m:t>
            </m:r>
          </m:sub>
        </m:sSub>
        <m:r>
          <w:rPr>
            <w:rFonts w:ascii="Cambria Math" w:eastAsia="Times New Roman" w:hAnsi="Cambria Math" w:cs="Times New Roman"/>
            <w:color w:val="000000" w:themeColor="text1"/>
            <w:sz w:val="22"/>
            <w:szCs w:val="22"/>
          </w:rPr>
          <m:t>-</m:t>
        </m:r>
        <m:f>
          <m:fPr>
            <m:ctrlPr>
              <w:rPr>
                <w:rFonts w:ascii="Cambria Math" w:eastAsia="Times New Roman" w:hAnsi="Cambria Math" w:cs="Times New Roman"/>
                <w:i/>
                <w:color w:val="000000" w:themeColor="text1"/>
                <w:sz w:val="22"/>
                <w:szCs w:val="22"/>
              </w:rPr>
            </m:ctrlPr>
          </m:fPr>
          <m:num>
            <m:nary>
              <m:naryPr>
                <m:chr m:val="∑"/>
                <m:limLoc m:val="undOvr"/>
                <m:ctrlPr>
                  <w:rPr>
                    <w:rFonts w:ascii="Cambria Math" w:eastAsia="Times New Roman" w:hAnsi="Cambria Math" w:cs="Times New Roman"/>
                    <w:i/>
                    <w:color w:val="000000" w:themeColor="text1"/>
                    <w:sz w:val="22"/>
                    <w:szCs w:val="22"/>
                  </w:rPr>
                </m:ctrlPr>
              </m:naryPr>
              <m:sub>
                <m:r>
                  <w:rPr>
                    <w:rFonts w:ascii="Cambria Math" w:eastAsia="Times New Roman" w:hAnsi="Cambria Math" w:cs="Times New Roman"/>
                    <w:color w:val="000000" w:themeColor="text1"/>
                    <w:sz w:val="22"/>
                    <w:szCs w:val="22"/>
                  </w:rPr>
                  <m:t>k</m:t>
                </m:r>
                <m:r>
                  <w:rPr>
                    <w:rFonts w:ascii="Cambria Math" w:eastAsia="Times New Roman" w:hAnsi="Cambria Math" w:cs="Times New Roman"/>
                    <w:color w:val="000000" w:themeColor="text1"/>
                    <w:sz w:val="22"/>
                    <w:szCs w:val="22"/>
                  </w:rPr>
                  <m:t>=1</m:t>
                </m:r>
              </m:sub>
              <m:sup>
                <m:r>
                  <w:rPr>
                    <w:rFonts w:ascii="Cambria Math" w:eastAsia="Times New Roman" w:hAnsi="Cambria Math" w:cs="Times New Roman"/>
                    <w:color w:val="000000" w:themeColor="text1"/>
                    <w:sz w:val="22"/>
                    <w:szCs w:val="22"/>
                  </w:rPr>
                  <m:t>N</m:t>
                </m:r>
              </m:sup>
              <m:e>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
                      <m:t>q</m:t>
                    </m:r>
                  </m:e>
                  <m:sub>
                    <m:r>
                      <w:rPr>
                        <w:rFonts w:ascii="Cambria Math" w:eastAsia="Times New Roman" w:hAnsi="Cambria Math" w:cs="Times New Roman"/>
                        <w:color w:val="000000" w:themeColor="text1"/>
                        <w:sz w:val="22"/>
                        <w:szCs w:val="22"/>
                      </w:rPr>
                      <m:t>v,</m:t>
                    </m:r>
                    <m:r>
                      <w:rPr>
                        <w:rFonts w:ascii="Cambria Math" w:eastAsia="Times New Roman" w:hAnsi="Cambria Math" w:cs="Times New Roman"/>
                        <w:color w:val="000000" w:themeColor="text1"/>
                        <w:sz w:val="22"/>
                        <w:szCs w:val="22"/>
                      </w:rPr>
                      <m:t>k</m:t>
                    </m:r>
                  </m:sub>
                </m:sSub>
              </m:e>
            </m:nary>
          </m:num>
          <m:den>
            <m:r>
              <w:rPr>
                <w:rFonts w:ascii="Cambria Math" w:eastAsia="Times New Roman" w:hAnsi="Cambria Math" w:cs="Times New Roman"/>
                <w:color w:val="000000" w:themeColor="text1"/>
                <w:sz w:val="22"/>
                <w:szCs w:val="22"/>
              </w:rPr>
              <m:t>N</m:t>
            </m:r>
          </m:den>
        </m:f>
        <m:r>
          <w:rPr>
            <w:rFonts w:ascii="Cambria Math" w:eastAsia="Times New Roman" w:hAnsi="Cambria Math" w:cs="Times New Roman"/>
            <w:color w:val="000000" w:themeColor="text1"/>
            <w:sz w:val="22"/>
            <w:szCs w:val="22"/>
          </w:rPr>
          <m:t>)</m:t>
        </m:r>
      </m:oMath>
      <w:r w:rsidRPr="00B9382E">
        <w:rPr>
          <w:rFonts w:ascii="Times New Roman" w:eastAsia="Times New Roman" w:hAnsi="Times New Roman" w:cs="Times New Roman"/>
          <w:color w:val="000000" w:themeColor="text1"/>
          <w:sz w:val="22"/>
          <w:szCs w:val="22"/>
        </w:rPr>
        <w:t xml:space="preserve">. </w:t>
      </w:r>
    </w:p>
    <w:p w14:paraId="33B40D6A" w14:textId="434881A4" w:rsidR="003E549A" w:rsidRPr="00B72097" w:rsidRDefault="003E549A" w:rsidP="00227405">
      <w:pPr>
        <w:pStyle w:val="paragraph"/>
        <w:spacing w:before="0" w:beforeAutospacing="0" w:after="0" w:afterAutospacing="0" w:line="360" w:lineRule="auto"/>
        <w:ind w:firstLine="720"/>
        <w:jc w:val="both"/>
        <w:rPr>
          <w:rFonts w:ascii="Times New Roman" w:eastAsia="Times New Roman" w:hAnsi="Times New Roman" w:cs="Times New Roman"/>
          <w:color w:val="000000" w:themeColor="text1"/>
          <w:sz w:val="22"/>
          <w:szCs w:val="22"/>
        </w:rPr>
      </w:pPr>
      <w:r w:rsidRPr="00A129C6">
        <w:rPr>
          <w:rFonts w:ascii="Times New Roman" w:eastAsia="Times New Roman" w:hAnsi="Times New Roman" w:cs="Times New Roman"/>
          <w:color w:val="000000" w:themeColor="text1"/>
          <w:sz w:val="22"/>
          <w:szCs w:val="22"/>
        </w:rPr>
        <w:t xml:space="preserve">The </w:t>
      </w:r>
      <w:r w:rsidR="00FA42A9" w:rsidRPr="00553533">
        <w:rPr>
          <w:rFonts w:ascii="Times New Roman" w:eastAsia="Times New Roman" w:hAnsi="Times New Roman" w:cs="Times New Roman"/>
          <w:color w:val="000000" w:themeColor="text1"/>
          <w:sz w:val="22"/>
          <w:szCs w:val="22"/>
        </w:rPr>
        <w:t xml:space="preserve">statistical </w:t>
      </w:r>
      <w:r w:rsidRPr="002A4564">
        <w:rPr>
          <w:rFonts w:ascii="Times New Roman" w:eastAsia="Times New Roman" w:hAnsi="Times New Roman" w:cs="Times New Roman"/>
          <w:color w:val="000000" w:themeColor="text1"/>
          <w:sz w:val="22"/>
          <w:szCs w:val="22"/>
        </w:rPr>
        <w:t>significance test of</w:t>
      </w:r>
      <w:r w:rsidR="00FA42A9" w:rsidRPr="00F155CB">
        <w:rPr>
          <w:rFonts w:ascii="Times New Roman" w:eastAsia="Times New Roman" w:hAnsi="Times New Roman" w:cs="Times New Roman"/>
          <w:color w:val="000000" w:themeColor="text1"/>
          <w:sz w:val="22"/>
          <w:szCs w:val="22"/>
        </w:rPr>
        <w:t xml:space="preserve">: 1) </w:t>
      </w:r>
      <w:r w:rsidRPr="002F718A">
        <w:rPr>
          <w:rFonts w:ascii="Times New Roman" w:eastAsia="Times New Roman" w:hAnsi="Times New Roman" w:cs="Times New Roman"/>
          <w:color w:val="000000" w:themeColor="text1"/>
          <w:sz w:val="22"/>
          <w:szCs w:val="22"/>
        </w:rPr>
        <w:t xml:space="preserve">the responsiveness (i.e., whether time series in the intervention group </w:t>
      </w:r>
      <m:oMath>
        <m:r>
          <w:rPr>
            <w:rFonts w:ascii="Cambria Math" w:eastAsia="Times New Roman" w:hAnsi="Cambria Math" w:cs="Times New Roman"/>
            <w:color w:val="000000" w:themeColor="text1"/>
            <w:sz w:val="22"/>
            <w:szCs w:val="22"/>
          </w:rPr>
          <m:t>(</m:t>
        </m:r>
        <m:sSubSup>
          <m:sSubSupPr>
            <m:ctrlPr>
              <w:rPr>
                <w:rFonts w:ascii="Cambria Math" w:eastAsia="Times New Roman" w:hAnsi="Cambria Math" w:cs="Times New Roman"/>
                <w:i/>
                <w:color w:val="000000" w:themeColor="text1"/>
                <w:sz w:val="22"/>
                <w:szCs w:val="22"/>
              </w:rPr>
            </m:ctrlPr>
          </m:sSubSupPr>
          <m:e>
            <m:r>
              <w:rPr>
                <w:rFonts w:ascii="Cambria Math" w:eastAsia="Times New Roman" w:hAnsi="Cambria Math" w:cs="Times New Roman"/>
                <w:color w:val="000000" w:themeColor="text1"/>
                <w:sz w:val="22"/>
                <w:szCs w:val="22"/>
              </w:rPr>
              <m:t>x</m:t>
            </m:r>
          </m:e>
          <m:sub>
            <m:r>
              <w:rPr>
                <w:rFonts w:ascii="Cambria Math" w:eastAsia="Times New Roman" w:hAnsi="Cambria Math" w:cs="Times New Roman"/>
                <w:color w:val="000000" w:themeColor="text1"/>
                <w:sz w:val="22"/>
                <w:szCs w:val="22"/>
              </w:rPr>
              <m:t>v,i</m:t>
            </m:r>
          </m:sub>
          <m:sup>
            <m:r>
              <w:rPr>
                <w:rFonts w:ascii="Cambria Math" w:eastAsia="Times New Roman" w:hAnsi="Cambria Math" w:cs="Times New Roman"/>
                <w:color w:val="000000" w:themeColor="text1"/>
                <w:sz w:val="22"/>
                <w:szCs w:val="22"/>
              </w:rPr>
              <m:t>'</m:t>
            </m:r>
          </m:sup>
        </m:sSubSup>
        <m:r>
          <w:rPr>
            <w:rFonts w:ascii="Cambria Math" w:eastAsia="Times New Roman" w:hAnsi="Cambria Math" w:cs="Times New Roman"/>
            <w:color w:val="000000" w:themeColor="text1"/>
            <w:sz w:val="22"/>
            <w:szCs w:val="22"/>
          </w:rPr>
          <m:t>,</m:t>
        </m:r>
        <m:sSubSup>
          <m:sSubSupPr>
            <m:ctrlPr>
              <w:rPr>
                <w:rFonts w:ascii="Cambria Math" w:eastAsia="Times New Roman" w:hAnsi="Cambria Math" w:cs="Times New Roman"/>
                <w:i/>
                <w:color w:val="000000" w:themeColor="text1"/>
                <w:sz w:val="22"/>
                <w:szCs w:val="22"/>
              </w:rPr>
            </m:ctrlPr>
          </m:sSubSupPr>
          <m:e>
            <m:r>
              <w:rPr>
                <w:rFonts w:ascii="Cambria Math" w:eastAsia="Times New Roman" w:hAnsi="Cambria Math" w:cs="Times New Roman"/>
                <w:color w:val="000000" w:themeColor="text1"/>
                <w:sz w:val="22"/>
                <w:szCs w:val="22"/>
              </w:rPr>
              <m:t>y</m:t>
            </m:r>
          </m:e>
          <m:sub>
            <m:r>
              <w:rPr>
                <w:rFonts w:ascii="Cambria Math" w:eastAsia="Times New Roman" w:hAnsi="Cambria Math" w:cs="Times New Roman"/>
                <w:color w:val="000000" w:themeColor="text1"/>
                <w:sz w:val="22"/>
                <w:szCs w:val="22"/>
              </w:rPr>
              <m:t>v,i</m:t>
            </m:r>
          </m:sub>
          <m:sup>
            <m:r>
              <w:rPr>
                <w:rFonts w:ascii="Cambria Math" w:eastAsia="Times New Roman" w:hAnsi="Cambria Math" w:cs="Times New Roman"/>
                <w:color w:val="000000" w:themeColor="text1"/>
                <w:sz w:val="22"/>
                <w:szCs w:val="22"/>
              </w:rPr>
              <m:t>'</m:t>
            </m:r>
          </m:sup>
        </m:sSubSup>
        <m:r>
          <w:rPr>
            <w:rFonts w:ascii="Cambria Math" w:eastAsia="Times New Roman" w:hAnsi="Cambria Math" w:cs="Times New Roman"/>
            <w:color w:val="000000" w:themeColor="text1"/>
            <w:sz w:val="22"/>
            <w:szCs w:val="22"/>
          </w:rPr>
          <m:t>)</m:t>
        </m:r>
      </m:oMath>
      <w:r w:rsidRPr="00B9382E">
        <w:rPr>
          <w:rFonts w:ascii="Times New Roman" w:eastAsia="Times New Roman" w:hAnsi="Times New Roman" w:cs="Times New Roman"/>
          <w:color w:val="000000" w:themeColor="text1"/>
          <w:sz w:val="22"/>
          <w:szCs w:val="22"/>
        </w:rPr>
        <w:t xml:space="preserve"> differs from that in the control group </w:t>
      </w:r>
      <m:oMath>
        <m:r>
          <w:rPr>
            <w:rFonts w:ascii="Cambria Math" w:eastAsia="Times New Roman" w:hAnsi="Cambria Math" w:cs="Times New Roman"/>
            <w:color w:val="000000" w:themeColor="text1"/>
            <w:sz w:val="22"/>
            <w:szCs w:val="22"/>
          </w:rPr>
          <m:t>(</m:t>
        </m:r>
        <m:sSubSup>
          <m:sSubSupPr>
            <m:ctrlPr>
              <w:rPr>
                <w:rFonts w:ascii="Cambria Math" w:eastAsia="Times New Roman" w:hAnsi="Cambria Math" w:cs="Times New Roman"/>
                <w:i/>
                <w:color w:val="000000" w:themeColor="text1"/>
                <w:sz w:val="22"/>
                <w:szCs w:val="22"/>
              </w:rPr>
            </m:ctrlPr>
          </m:sSubSupPr>
          <m:e>
            <m:r>
              <w:rPr>
                <w:rFonts w:ascii="Cambria Math" w:eastAsia="Times New Roman" w:hAnsi="Cambria Math" w:cs="Times New Roman"/>
                <w:color w:val="000000" w:themeColor="text1"/>
                <w:sz w:val="22"/>
                <w:szCs w:val="22"/>
              </w:rPr>
              <m:t>p</m:t>
            </m:r>
          </m:e>
          <m:sub>
            <m:r>
              <w:rPr>
                <w:rFonts w:ascii="Cambria Math" w:eastAsia="Times New Roman" w:hAnsi="Cambria Math" w:cs="Times New Roman"/>
                <w:color w:val="000000" w:themeColor="text1"/>
                <w:sz w:val="22"/>
                <w:szCs w:val="22"/>
              </w:rPr>
              <m:t>v,j</m:t>
            </m:r>
          </m:sub>
          <m:sup>
            <m:r>
              <w:rPr>
                <w:rFonts w:ascii="Cambria Math" w:eastAsia="Times New Roman" w:hAnsi="Cambria Math" w:cs="Times New Roman"/>
                <w:color w:val="000000" w:themeColor="text1"/>
                <w:sz w:val="22"/>
                <w:szCs w:val="22"/>
              </w:rPr>
              <m:t>'</m:t>
            </m:r>
          </m:sup>
        </m:sSubSup>
        <m:r>
          <w:rPr>
            <w:rFonts w:ascii="Cambria Math" w:eastAsia="Times New Roman" w:hAnsi="Cambria Math" w:cs="Times New Roman"/>
            <w:color w:val="000000" w:themeColor="text1"/>
            <w:sz w:val="22"/>
            <w:szCs w:val="22"/>
          </w:rPr>
          <m:t>,</m:t>
        </m:r>
        <m:sSubSup>
          <m:sSubSupPr>
            <m:ctrlPr>
              <w:rPr>
                <w:rFonts w:ascii="Cambria Math" w:eastAsia="Times New Roman" w:hAnsi="Cambria Math" w:cs="Times New Roman"/>
                <w:i/>
                <w:color w:val="000000" w:themeColor="text1"/>
                <w:sz w:val="22"/>
                <w:szCs w:val="22"/>
              </w:rPr>
            </m:ctrlPr>
          </m:sSubSupPr>
          <m:e>
            <m:r>
              <w:rPr>
                <w:rFonts w:ascii="Cambria Math" w:eastAsia="Times New Roman" w:hAnsi="Cambria Math" w:cs="Times New Roman"/>
                <w:color w:val="000000" w:themeColor="text1"/>
                <w:sz w:val="22"/>
                <w:szCs w:val="22"/>
              </w:rPr>
              <m:t>q</m:t>
            </m:r>
          </m:e>
          <m:sub>
            <m:r>
              <w:rPr>
                <w:rFonts w:ascii="Cambria Math" w:eastAsia="Times New Roman" w:hAnsi="Cambria Math" w:cs="Times New Roman"/>
                <w:color w:val="000000" w:themeColor="text1"/>
                <w:sz w:val="22"/>
                <w:szCs w:val="22"/>
              </w:rPr>
              <m:t>v,j</m:t>
            </m:r>
          </m:sub>
          <m:sup>
            <m:r>
              <w:rPr>
                <w:rFonts w:ascii="Cambria Math" w:eastAsia="Times New Roman" w:hAnsi="Cambria Math" w:cs="Times New Roman"/>
                <w:color w:val="000000" w:themeColor="text1"/>
                <w:sz w:val="22"/>
                <w:szCs w:val="22"/>
              </w:rPr>
              <m:t>'</m:t>
            </m:r>
          </m:sup>
        </m:sSubSup>
        <m:r>
          <w:rPr>
            <w:rFonts w:ascii="Cambria Math" w:eastAsia="Times New Roman" w:hAnsi="Cambria Math" w:cs="Times New Roman"/>
            <w:color w:val="000000" w:themeColor="text1"/>
            <w:sz w:val="22"/>
            <w:szCs w:val="22"/>
          </w:rPr>
          <m:t>)</m:t>
        </m:r>
      </m:oMath>
      <w:r w:rsidRPr="00B9382E">
        <w:rPr>
          <w:rFonts w:ascii="Times New Roman" w:eastAsia="Times New Roman" w:hAnsi="Times New Roman" w:cs="Times New Roman"/>
          <w:color w:val="000000" w:themeColor="text1"/>
          <w:sz w:val="22"/>
          <w:szCs w:val="22"/>
        </w:rPr>
        <w:t xml:space="preserve"> regardless of vendor)</w:t>
      </w:r>
      <w:r w:rsidR="00FA42A9" w:rsidRPr="00B72097">
        <w:rPr>
          <w:rFonts w:ascii="Times New Roman" w:eastAsia="Times New Roman" w:hAnsi="Times New Roman" w:cs="Times New Roman"/>
          <w:color w:val="000000" w:themeColor="text1"/>
          <w:sz w:val="22"/>
          <w:szCs w:val="22"/>
        </w:rPr>
        <w:t xml:space="preserve">, </w:t>
      </w:r>
      <w:r w:rsidRPr="00A129C6">
        <w:rPr>
          <w:rFonts w:ascii="Times New Roman" w:eastAsia="Times New Roman" w:hAnsi="Times New Roman" w:cs="Times New Roman"/>
          <w:color w:val="000000" w:themeColor="text1"/>
          <w:sz w:val="22"/>
          <w:szCs w:val="22"/>
        </w:rPr>
        <w:t xml:space="preserve"> and </w:t>
      </w:r>
      <w:r w:rsidR="00FA42A9" w:rsidRPr="00553533">
        <w:rPr>
          <w:rFonts w:ascii="Times New Roman" w:eastAsia="Times New Roman" w:hAnsi="Times New Roman" w:cs="Times New Roman"/>
          <w:color w:val="000000" w:themeColor="text1"/>
          <w:sz w:val="22"/>
          <w:szCs w:val="22"/>
        </w:rPr>
        <w:t>2)</w:t>
      </w:r>
      <w:r w:rsidR="00FA42A9" w:rsidRPr="002A4564">
        <w:rPr>
          <w:rFonts w:ascii="Times New Roman" w:eastAsia="Times New Roman" w:hAnsi="Times New Roman" w:cs="Times New Roman"/>
          <w:color w:val="000000" w:themeColor="text1"/>
          <w:sz w:val="22"/>
          <w:szCs w:val="22"/>
        </w:rPr>
        <w:t xml:space="preserve"> the </w:t>
      </w:r>
      <w:r w:rsidRPr="00F155CB">
        <w:rPr>
          <w:rFonts w:ascii="Times New Roman" w:eastAsia="Times New Roman" w:hAnsi="Times New Roman" w:cs="Times New Roman"/>
          <w:color w:val="000000" w:themeColor="text1"/>
          <w:sz w:val="22"/>
          <w:szCs w:val="22"/>
        </w:rPr>
        <w:t xml:space="preserve">baseline dependence (i.e., whether time series in the intervention group </w:t>
      </w:r>
      <m:oMath>
        <m:r>
          <w:rPr>
            <w:rFonts w:ascii="Cambria Math" w:eastAsia="Times New Roman" w:hAnsi="Cambria Math" w:cs="Times New Roman"/>
            <w:color w:val="000000" w:themeColor="text1"/>
            <w:sz w:val="22"/>
            <w:szCs w:val="22"/>
          </w:rPr>
          <m:t>(</m:t>
        </m:r>
        <m:sSubSup>
          <m:sSubSupPr>
            <m:ctrlPr>
              <w:rPr>
                <w:rFonts w:ascii="Cambria Math" w:eastAsia="Times New Roman" w:hAnsi="Cambria Math" w:cs="Times New Roman"/>
                <w:i/>
                <w:color w:val="000000" w:themeColor="text1"/>
                <w:sz w:val="22"/>
                <w:szCs w:val="22"/>
              </w:rPr>
            </m:ctrlPr>
          </m:sSubSupPr>
          <m:e>
            <m:r>
              <w:rPr>
                <w:rFonts w:ascii="Cambria Math" w:eastAsia="Times New Roman" w:hAnsi="Cambria Math" w:cs="Times New Roman"/>
                <w:color w:val="000000" w:themeColor="text1"/>
                <w:sz w:val="22"/>
                <w:szCs w:val="22"/>
              </w:rPr>
              <m:t>x</m:t>
            </m:r>
          </m:e>
          <m:sub>
            <m:r>
              <w:rPr>
                <w:rFonts w:ascii="Cambria Math" w:eastAsia="Times New Roman" w:hAnsi="Cambria Math" w:cs="Times New Roman"/>
                <w:color w:val="000000" w:themeColor="text1"/>
                <w:sz w:val="22"/>
                <w:szCs w:val="22"/>
              </w:rPr>
              <m:t>v,i</m:t>
            </m:r>
          </m:sub>
          <m:sup>
            <m:r>
              <w:rPr>
                <w:rFonts w:ascii="Cambria Math" w:eastAsia="Times New Roman" w:hAnsi="Cambria Math" w:cs="Times New Roman"/>
                <w:color w:val="000000" w:themeColor="text1"/>
                <w:sz w:val="22"/>
                <w:szCs w:val="22"/>
              </w:rPr>
              <m:t>'</m:t>
            </m:r>
          </m:sup>
        </m:sSubSup>
        <m:r>
          <w:rPr>
            <w:rFonts w:ascii="Cambria Math" w:eastAsia="Times New Roman" w:hAnsi="Cambria Math" w:cs="Times New Roman"/>
            <w:color w:val="000000" w:themeColor="text1"/>
            <w:sz w:val="22"/>
            <w:szCs w:val="22"/>
          </w:rPr>
          <m:t>,</m:t>
        </m:r>
        <m:sSubSup>
          <m:sSubSupPr>
            <m:ctrlPr>
              <w:rPr>
                <w:rFonts w:ascii="Cambria Math" w:eastAsia="Times New Roman" w:hAnsi="Cambria Math" w:cs="Times New Roman"/>
                <w:i/>
                <w:color w:val="000000" w:themeColor="text1"/>
                <w:sz w:val="22"/>
                <w:szCs w:val="22"/>
              </w:rPr>
            </m:ctrlPr>
          </m:sSubSupPr>
          <m:e>
            <m:r>
              <w:rPr>
                <w:rFonts w:ascii="Cambria Math" w:eastAsia="Times New Roman" w:hAnsi="Cambria Math" w:cs="Times New Roman"/>
                <w:color w:val="000000" w:themeColor="text1"/>
                <w:sz w:val="22"/>
                <w:szCs w:val="22"/>
              </w:rPr>
              <m:t>y</m:t>
            </m:r>
          </m:e>
          <m:sub>
            <m:r>
              <w:rPr>
                <w:rFonts w:ascii="Cambria Math" w:eastAsia="Times New Roman" w:hAnsi="Cambria Math" w:cs="Times New Roman"/>
                <w:color w:val="000000" w:themeColor="text1"/>
                <w:sz w:val="22"/>
                <w:szCs w:val="22"/>
              </w:rPr>
              <m:t>v,i</m:t>
            </m:r>
          </m:sub>
          <m:sup>
            <m:r>
              <w:rPr>
                <w:rFonts w:ascii="Cambria Math" w:eastAsia="Times New Roman" w:hAnsi="Cambria Math" w:cs="Times New Roman"/>
                <w:color w:val="000000" w:themeColor="text1"/>
                <w:sz w:val="22"/>
                <w:szCs w:val="22"/>
              </w:rPr>
              <m:t>'</m:t>
            </m:r>
          </m:sup>
        </m:sSubSup>
        <m:r>
          <w:rPr>
            <w:rFonts w:ascii="Cambria Math" w:eastAsia="Times New Roman" w:hAnsi="Cambria Math" w:cs="Times New Roman"/>
            <w:color w:val="000000" w:themeColor="text1"/>
            <w:sz w:val="22"/>
            <w:szCs w:val="22"/>
          </w:rPr>
          <m:t>)</m:t>
        </m:r>
      </m:oMath>
      <w:r w:rsidRPr="00B9382E">
        <w:rPr>
          <w:rFonts w:ascii="Times New Roman" w:eastAsia="Times New Roman" w:hAnsi="Times New Roman" w:cs="Times New Roman"/>
          <w:color w:val="000000" w:themeColor="text1"/>
          <w:sz w:val="22"/>
          <w:szCs w:val="22"/>
        </w:rPr>
        <w:t xml:space="preserve"> varies among vendors </w:t>
      </w:r>
      <m:oMath>
        <m:r>
          <w:rPr>
            <w:rFonts w:ascii="Cambria Math" w:eastAsia="Times New Roman" w:hAnsi="Cambria Math" w:cs="Times New Roman"/>
            <w:color w:val="000000" w:themeColor="text1"/>
            <w:sz w:val="22"/>
            <w:szCs w:val="22"/>
          </w:rPr>
          <m:t>v</m:t>
        </m:r>
      </m:oMath>
      <w:r w:rsidRPr="00A129C6">
        <w:rPr>
          <w:rFonts w:ascii="Times New Roman" w:eastAsia="Times New Roman" w:hAnsi="Times New Roman" w:cs="Times New Roman"/>
          <w:color w:val="000000" w:themeColor="text1"/>
          <w:sz w:val="22"/>
          <w:szCs w:val="22"/>
        </w:rPr>
        <w:t>)</w:t>
      </w:r>
      <w:r w:rsidR="00FA42A9" w:rsidRPr="00553533">
        <w:rPr>
          <w:rFonts w:ascii="Times New Roman" w:eastAsia="Times New Roman" w:hAnsi="Times New Roman" w:cs="Times New Roman"/>
          <w:color w:val="000000" w:themeColor="text1"/>
          <w:sz w:val="22"/>
          <w:szCs w:val="22"/>
        </w:rPr>
        <w:t>,</w:t>
      </w:r>
      <w:r w:rsidRPr="002A4564">
        <w:rPr>
          <w:rFonts w:ascii="Times New Roman" w:eastAsia="Times New Roman" w:hAnsi="Times New Roman" w:cs="Times New Roman"/>
          <w:color w:val="000000" w:themeColor="text1"/>
          <w:sz w:val="22"/>
          <w:szCs w:val="22"/>
        </w:rPr>
        <w:t xml:space="preserve"> were performed separately using Permutational Multivariate </w:t>
      </w:r>
      <w:proofErr w:type="spellStart"/>
      <w:r w:rsidRPr="002A4564">
        <w:rPr>
          <w:rFonts w:ascii="Times New Roman" w:eastAsia="Times New Roman" w:hAnsi="Times New Roman" w:cs="Times New Roman"/>
          <w:color w:val="000000" w:themeColor="text1"/>
          <w:sz w:val="22"/>
          <w:szCs w:val="22"/>
        </w:rPr>
        <w:t>Analaysis</w:t>
      </w:r>
      <w:proofErr w:type="spellEnd"/>
      <w:r w:rsidRPr="002A4564">
        <w:rPr>
          <w:rFonts w:ascii="Times New Roman" w:eastAsia="Times New Roman" w:hAnsi="Times New Roman" w:cs="Times New Roman"/>
          <w:color w:val="000000" w:themeColor="text1"/>
          <w:sz w:val="22"/>
          <w:szCs w:val="22"/>
        </w:rPr>
        <w:t xml:space="preserve"> of Variance (PERMANOVA) with </w:t>
      </w:r>
      <w:proofErr w:type="spellStart"/>
      <w:r w:rsidRPr="002A4564">
        <w:rPr>
          <w:rFonts w:ascii="Times New Roman" w:eastAsia="Times New Roman" w:hAnsi="Times New Roman" w:cs="Times New Roman"/>
          <w:color w:val="000000" w:themeColor="text1"/>
          <w:sz w:val="22"/>
          <w:szCs w:val="22"/>
        </w:rPr>
        <w:t>Minkowski</w:t>
      </w:r>
      <w:proofErr w:type="spellEnd"/>
      <w:r w:rsidRPr="002A4564">
        <w:rPr>
          <w:rFonts w:ascii="Times New Roman" w:eastAsia="Times New Roman" w:hAnsi="Times New Roman" w:cs="Times New Roman"/>
          <w:color w:val="000000" w:themeColor="text1"/>
          <w:sz w:val="22"/>
          <w:szCs w:val="22"/>
        </w:rPr>
        <w:t xml:space="preserve"> distance as the distance</w:t>
      </w:r>
      <w:r w:rsidRPr="00F155CB">
        <w:rPr>
          <w:rFonts w:ascii="Times New Roman" w:eastAsia="Times New Roman" w:hAnsi="Times New Roman" w:cs="Times New Roman"/>
          <w:color w:val="000000" w:themeColor="text1"/>
          <w:sz w:val="22"/>
          <w:szCs w:val="22"/>
        </w:rPr>
        <w:t xml:space="preserve"> metric</w:t>
      </w:r>
      <w:r w:rsidR="00FA42A9" w:rsidRPr="002F718A">
        <w:rPr>
          <w:rFonts w:ascii="Times New Roman" w:eastAsia="Times New Roman" w:hAnsi="Times New Roman" w:cs="Times New Roman"/>
          <w:color w:val="000000" w:themeColor="text1"/>
          <w:sz w:val="22"/>
          <w:szCs w:val="22"/>
        </w:rPr>
        <w:t xml:space="preserve"> (</w:t>
      </w:r>
      <w:ins w:id="1200" w:author="Chen Liao" w:date="2021-07-04T17:07:00Z">
        <w:r w:rsidR="00227405" w:rsidRPr="00306E41">
          <w:rPr>
            <w:rFonts w:ascii="Times New Roman" w:eastAsia="Times New Roman" w:hAnsi="Times New Roman" w:cs="Times New Roman"/>
            <w:color w:val="000000" w:themeColor="text1"/>
            <w:sz w:val="22"/>
            <w:szCs w:val="22"/>
          </w:rPr>
          <w:t xml:space="preserve">the </w:t>
        </w:r>
      </w:ins>
      <w:ins w:id="1201" w:author="Chen Liao" w:date="2021-07-04T17:08:00Z">
        <w:r w:rsidR="00227405" w:rsidRPr="000807FF">
          <w:rPr>
            <w:rFonts w:ascii="Times New Roman" w:eastAsia="Times New Roman" w:hAnsi="Times New Roman" w:cs="Times New Roman"/>
            <w:color w:val="000000" w:themeColor="text1"/>
            <w:sz w:val="22"/>
            <w:szCs w:val="22"/>
          </w:rPr>
          <w:t>statistical module “</w:t>
        </w:r>
        <w:proofErr w:type="spellStart"/>
        <w:r w:rsidR="00227405" w:rsidRPr="000807FF">
          <w:rPr>
            <w:rFonts w:ascii="Times New Roman" w:eastAsia="Times New Roman" w:hAnsi="Times New Roman" w:cs="Times New Roman"/>
            <w:color w:val="000000" w:themeColor="text1"/>
            <w:sz w:val="22"/>
            <w:szCs w:val="22"/>
          </w:rPr>
          <w:t>statsmodels</w:t>
        </w:r>
        <w:proofErr w:type="spellEnd"/>
        <w:r w:rsidR="00227405" w:rsidRPr="000807FF">
          <w:rPr>
            <w:rFonts w:ascii="Times New Roman" w:eastAsia="Times New Roman" w:hAnsi="Times New Roman" w:cs="Times New Roman"/>
            <w:color w:val="000000" w:themeColor="text1"/>
            <w:sz w:val="22"/>
            <w:szCs w:val="22"/>
          </w:rPr>
          <w:t>” in python</w:t>
        </w:r>
      </w:ins>
      <w:del w:id="1202" w:author="Chen Liao" w:date="2021-07-04T17:07:00Z">
        <w:r w:rsidR="00FA42A9" w:rsidRPr="00254563" w:rsidDel="00227405">
          <w:rPr>
            <w:rFonts w:ascii="Times New Roman" w:eastAsia="Times New Roman" w:hAnsi="Times New Roman" w:cs="Times New Roman"/>
            <w:color w:val="000000" w:themeColor="text1"/>
            <w:sz w:val="22"/>
            <w:szCs w:val="22"/>
            <w:highlight w:val="yellow"/>
          </w:rPr>
          <w:delText>indicate the software used</w:delText>
        </w:r>
      </w:del>
      <w:r w:rsidR="00FA42A9" w:rsidRPr="00254563">
        <w:rPr>
          <w:rFonts w:ascii="Times New Roman" w:eastAsia="Times New Roman" w:hAnsi="Times New Roman" w:cs="Times New Roman"/>
          <w:color w:val="000000" w:themeColor="text1"/>
          <w:sz w:val="22"/>
          <w:szCs w:val="22"/>
        </w:rPr>
        <w:t>)</w:t>
      </w:r>
      <w:r w:rsidRPr="00254563">
        <w:rPr>
          <w:rFonts w:ascii="Times New Roman" w:eastAsia="Times New Roman" w:hAnsi="Times New Roman" w:cs="Times New Roman"/>
          <w:color w:val="000000" w:themeColor="text1"/>
          <w:sz w:val="22"/>
          <w:szCs w:val="22"/>
        </w:rPr>
        <w:t xml:space="preserve">. </w:t>
      </w:r>
      <w:r w:rsidR="003B5838" w:rsidRPr="00254563">
        <w:rPr>
          <w:rFonts w:ascii="Times New Roman" w:eastAsia="Times New Roman" w:hAnsi="Times New Roman" w:cs="Times New Roman"/>
          <w:color w:val="000000" w:themeColor="text1"/>
          <w:sz w:val="22"/>
          <w:szCs w:val="22"/>
        </w:rPr>
        <w:t xml:space="preserve">We then obtained two P-values by comparing the differential responses between the intervention and control group (“responsiveness”, </w:t>
      </w:r>
      <w:proofErr w:type="spellStart"/>
      <w:r w:rsidR="003B5838" w:rsidRPr="00254563">
        <w:rPr>
          <w:rFonts w:ascii="Times New Roman" w:eastAsia="Times New Roman" w:hAnsi="Times New Roman" w:cs="Times New Roman"/>
          <w:color w:val="000000" w:themeColor="text1"/>
          <w:sz w:val="22"/>
          <w:szCs w:val="22"/>
        </w:rPr>
        <w:t>Pr</w:t>
      </w:r>
      <w:proofErr w:type="spellEnd"/>
      <w:r w:rsidR="003B5838" w:rsidRPr="00254563">
        <w:rPr>
          <w:rFonts w:ascii="Times New Roman" w:eastAsia="Times New Roman" w:hAnsi="Times New Roman" w:cs="Times New Roman"/>
          <w:color w:val="000000" w:themeColor="text1"/>
          <w:sz w:val="22"/>
          <w:szCs w:val="22"/>
        </w:rPr>
        <w:t>) as well as those between the four vendors in the intervention group (“baseline dependence”, Pb). If both P-</w:t>
      </w:r>
      <w:proofErr w:type="spellStart"/>
      <w:r w:rsidR="003B5838" w:rsidRPr="00254563">
        <w:rPr>
          <w:rFonts w:ascii="Times New Roman" w:eastAsia="Times New Roman" w:hAnsi="Times New Roman" w:cs="Times New Roman"/>
          <w:color w:val="000000" w:themeColor="text1"/>
          <w:sz w:val="22"/>
          <w:szCs w:val="22"/>
        </w:rPr>
        <w:t>valus</w:t>
      </w:r>
      <w:proofErr w:type="spellEnd"/>
      <w:r w:rsidR="003B5838" w:rsidRPr="00254563">
        <w:rPr>
          <w:rFonts w:ascii="Times New Roman" w:eastAsia="Times New Roman" w:hAnsi="Times New Roman" w:cs="Times New Roman"/>
          <w:color w:val="000000" w:themeColor="text1"/>
          <w:sz w:val="22"/>
          <w:szCs w:val="22"/>
        </w:rPr>
        <w:t xml:space="preserve"> are smaller than 0.05, we determined that a quantity has a baseline-dependent response.</w:t>
      </w:r>
      <w:r w:rsidR="003B5838" w:rsidRPr="00254563">
        <w:rPr>
          <w:rFonts w:ascii="Times New Roman" w:eastAsiaTheme="minorEastAsia" w:hAnsi="Times New Roman" w:cs="Times New Roman"/>
          <w:color w:val="000000" w:themeColor="text1"/>
          <w:sz w:val="22"/>
          <w:szCs w:val="22"/>
        </w:rPr>
        <w:t xml:space="preserve"> </w:t>
      </w:r>
      <w:r w:rsidRPr="00254563">
        <w:rPr>
          <w:rFonts w:ascii="Times New Roman" w:eastAsia="Times New Roman" w:hAnsi="Times New Roman" w:cs="Times New Roman"/>
          <w:color w:val="000000" w:themeColor="text1"/>
          <w:sz w:val="22"/>
          <w:szCs w:val="22"/>
        </w:rPr>
        <w:t xml:space="preserve">For all significance tests that require multiple test correction, the </w:t>
      </w:r>
      <w:proofErr w:type="spellStart"/>
      <w:r w:rsidRPr="00254563">
        <w:rPr>
          <w:rFonts w:ascii="Times New Roman" w:hAnsi="Times New Roman" w:cs="Times New Roman"/>
          <w:color w:val="000000" w:themeColor="text1"/>
          <w:sz w:val="22"/>
          <w:szCs w:val="22"/>
        </w:rPr>
        <w:t>Benjamini</w:t>
      </w:r>
      <w:proofErr w:type="spellEnd"/>
      <w:r w:rsidRPr="00254563">
        <w:rPr>
          <w:rFonts w:ascii="Times New Roman" w:hAnsi="Times New Roman" w:cs="Times New Roman"/>
          <w:color w:val="000000" w:themeColor="text1"/>
          <w:sz w:val="22"/>
          <w:szCs w:val="22"/>
        </w:rPr>
        <w:t xml:space="preserve">-Hochberg procedure </w:t>
      </w:r>
      <w:r w:rsidRPr="00B9382E">
        <w:rPr>
          <w:rFonts w:ascii="Times New Roman" w:hAnsi="Times New Roman" w:cs="Times New Roman"/>
          <w:color w:val="000000" w:themeColor="text1"/>
          <w:sz w:val="22"/>
          <w:szCs w:val="22"/>
        </w:rPr>
        <w:fldChar w:fldCharType="begin"/>
      </w:r>
      <w:r w:rsidR="004E0554" w:rsidRPr="00254563">
        <w:rPr>
          <w:rFonts w:ascii="Times New Roman" w:hAnsi="Times New Roman" w:cs="Times New Roman"/>
          <w:color w:val="000000" w:themeColor="text1"/>
          <w:sz w:val="22"/>
          <w:szCs w:val="22"/>
        </w:rPr>
        <w:instrText xml:space="preserve"> ADDIN NE.Ref.{0941DC97-B413-4D7F-83A0-B758199B96F7}</w:instrText>
      </w:r>
      <w:r w:rsidRPr="00B9382E">
        <w:rPr>
          <w:rFonts w:ascii="Times New Roman" w:hAnsi="Times New Roman" w:cs="Times New Roman"/>
          <w:color w:val="000000" w:themeColor="text1"/>
          <w:sz w:val="22"/>
          <w:szCs w:val="22"/>
          <w:rPrChange w:id="1203" w:author="Chen Liao" w:date="2021-07-09T20:20:00Z">
            <w:rPr>
              <w:rFonts w:ascii="Times New Roman" w:hAnsi="Times New Roman" w:cs="Times New Roman"/>
              <w:color w:val="000000" w:themeColor="text1"/>
              <w:sz w:val="22"/>
              <w:szCs w:val="22"/>
            </w:rPr>
          </w:rPrChange>
        </w:rPr>
        <w:fldChar w:fldCharType="separate"/>
      </w:r>
      <w:r w:rsidR="004E0554" w:rsidRPr="00254563">
        <w:rPr>
          <w:rFonts w:ascii="Times New Roman" w:hAnsi="Times New Roman" w:cs="Times New Roman"/>
          <w:color w:val="080000"/>
          <w:sz w:val="22"/>
          <w:szCs w:val="22"/>
          <w:rPrChange w:id="1204" w:author="Chen Liao" w:date="2021-07-09T20:20:00Z">
            <w:rPr>
              <w:rFonts w:hAnsiTheme="minorHAnsi"/>
              <w:color w:val="080000"/>
              <w:sz w:val="22"/>
              <w:szCs w:val="22"/>
            </w:rPr>
          </w:rPrChange>
        </w:rPr>
        <w:t>[72]</w:t>
      </w:r>
      <w:r w:rsidRPr="00B9382E">
        <w:rPr>
          <w:rFonts w:ascii="Times New Roman" w:hAnsi="Times New Roman" w:cs="Times New Roman"/>
          <w:color w:val="000000" w:themeColor="text1"/>
          <w:sz w:val="22"/>
          <w:szCs w:val="22"/>
        </w:rPr>
        <w:fldChar w:fldCharType="end"/>
      </w:r>
      <w:r w:rsidRPr="00095768">
        <w:rPr>
          <w:rFonts w:ascii="Times New Roman" w:hAnsi="Times New Roman" w:cs="Times New Roman"/>
          <w:color w:val="000000" w:themeColor="text1"/>
          <w:sz w:val="22"/>
          <w:szCs w:val="22"/>
        </w:rPr>
        <w:t xml:space="preserve"> was used for controlling the false discovery rate in multiple test correction.</w:t>
      </w:r>
      <w:r w:rsidR="003B5838" w:rsidRPr="00B9382E">
        <w:rPr>
          <w:rFonts w:ascii="Times New Roman" w:hAnsi="Times New Roman" w:cs="Times New Roman"/>
          <w:color w:val="000000" w:themeColor="text1"/>
          <w:sz w:val="22"/>
          <w:szCs w:val="22"/>
        </w:rPr>
        <w:t xml:space="preserve"> </w:t>
      </w:r>
    </w:p>
    <w:p w14:paraId="0A4C7F15" w14:textId="77777777" w:rsidR="003E549A" w:rsidRPr="00A129C6" w:rsidRDefault="003E549A" w:rsidP="004071B6">
      <w:pPr>
        <w:pStyle w:val="paragraph"/>
        <w:spacing w:before="0" w:beforeAutospacing="0" w:after="0" w:afterAutospacing="0" w:line="360" w:lineRule="auto"/>
        <w:jc w:val="both"/>
        <w:rPr>
          <w:rFonts w:ascii="Times New Roman" w:eastAsiaTheme="minorEastAsia" w:hAnsi="Times New Roman" w:cs="Times New Roman"/>
          <w:b/>
          <w:bCs/>
          <w:color w:val="000000" w:themeColor="text1"/>
          <w:sz w:val="22"/>
          <w:szCs w:val="22"/>
        </w:rPr>
      </w:pPr>
    </w:p>
    <w:p w14:paraId="68C80DC9" w14:textId="617A872A" w:rsidR="006D6D2E" w:rsidRPr="00254563" w:rsidRDefault="00BF36AA" w:rsidP="004071B6">
      <w:pPr>
        <w:pStyle w:val="paragraph"/>
        <w:spacing w:before="0" w:beforeAutospacing="0" w:after="0" w:afterAutospacing="0" w:line="360" w:lineRule="auto"/>
        <w:jc w:val="both"/>
        <w:rPr>
          <w:rFonts w:ascii="Times New Roman" w:hAnsi="Times New Roman" w:cs="Times New Roman"/>
          <w:color w:val="000000" w:themeColor="text1"/>
          <w:sz w:val="22"/>
          <w:szCs w:val="22"/>
        </w:rPr>
      </w:pPr>
      <w:r w:rsidRPr="00B6149A">
        <w:rPr>
          <w:rFonts w:ascii="Times New Roman" w:eastAsia="Times New Roman" w:hAnsi="Times New Roman" w:cs="Times New Roman"/>
          <w:b/>
          <w:bCs/>
          <w:color w:val="000000" w:themeColor="text1"/>
          <w:sz w:val="22"/>
          <w:szCs w:val="22"/>
        </w:rPr>
        <w:t>Ecological inference of dietary fiber responses.</w:t>
      </w:r>
      <w:r w:rsidR="00B72635" w:rsidRPr="00C52D7C">
        <w:rPr>
          <w:rFonts w:ascii="Times New Roman" w:eastAsia="Times New Roman" w:hAnsi="Times New Roman" w:cs="Times New Roman"/>
          <w:b/>
          <w:bCs/>
          <w:color w:val="000000" w:themeColor="text1"/>
          <w:sz w:val="22"/>
          <w:szCs w:val="22"/>
        </w:rPr>
        <w:t xml:space="preserve"> </w:t>
      </w:r>
      <w:r w:rsidR="006D6D2E" w:rsidRPr="00254563">
        <w:rPr>
          <w:rFonts w:ascii="Times New Roman" w:eastAsia="Times New Roman" w:hAnsi="Times New Roman" w:cs="Times New Roman"/>
          <w:color w:val="000000" w:themeColor="text1"/>
          <w:sz w:val="22"/>
          <w:szCs w:val="22"/>
        </w:rPr>
        <w:t>The generalized Lotka-Volterra (</w:t>
      </w:r>
      <w:proofErr w:type="spellStart"/>
      <w:r w:rsidR="006D6D2E" w:rsidRPr="00254563">
        <w:rPr>
          <w:rFonts w:ascii="Times New Roman" w:eastAsia="Times New Roman" w:hAnsi="Times New Roman" w:cs="Times New Roman"/>
          <w:color w:val="000000" w:themeColor="text1"/>
          <w:sz w:val="22"/>
          <w:szCs w:val="22"/>
        </w:rPr>
        <w:t>gLV</w:t>
      </w:r>
      <w:proofErr w:type="spellEnd"/>
      <w:r w:rsidR="006D6D2E" w:rsidRPr="00254563">
        <w:rPr>
          <w:rFonts w:ascii="Times New Roman" w:eastAsia="Times New Roman" w:hAnsi="Times New Roman" w:cs="Times New Roman"/>
          <w:color w:val="000000" w:themeColor="text1"/>
          <w:sz w:val="22"/>
          <w:szCs w:val="22"/>
        </w:rPr>
        <w:t xml:space="preserve">) model describes how </w:t>
      </w:r>
      <w:r w:rsidR="001A60FF" w:rsidRPr="00254563">
        <w:rPr>
          <w:rFonts w:ascii="Times New Roman" w:eastAsia="Times New Roman" w:hAnsi="Times New Roman" w:cs="Times New Roman"/>
          <w:color w:val="000000" w:themeColor="text1"/>
          <w:sz w:val="22"/>
          <w:szCs w:val="22"/>
        </w:rPr>
        <w:t xml:space="preserve">the </w:t>
      </w:r>
      <w:r w:rsidR="006D6D2E" w:rsidRPr="00254563">
        <w:rPr>
          <w:rFonts w:ascii="Times New Roman" w:eastAsia="Times New Roman" w:hAnsi="Times New Roman" w:cs="Times New Roman"/>
          <w:color w:val="000000" w:themeColor="text1"/>
          <w:sz w:val="22"/>
          <w:szCs w:val="22"/>
        </w:rPr>
        <w:t>absolute abundance of bacterial species change over time</w:t>
      </w:r>
    </w:p>
    <w:tbl>
      <w:tblPr>
        <w:tblStyle w:val="TableGrid"/>
        <w:tblW w:w="8550" w:type="dxa"/>
        <w:tblLook w:val="04A0" w:firstRow="1" w:lastRow="0" w:firstColumn="1" w:lastColumn="0" w:noHBand="0" w:noVBand="1"/>
      </w:tblPr>
      <w:tblGrid>
        <w:gridCol w:w="919"/>
        <w:gridCol w:w="6659"/>
        <w:gridCol w:w="972"/>
      </w:tblGrid>
      <w:tr w:rsidR="002D0174" w:rsidRPr="00254563" w14:paraId="6FED0D05" w14:textId="77777777" w:rsidTr="002B6EEC">
        <w:tc>
          <w:tcPr>
            <w:tcW w:w="919" w:type="dxa"/>
            <w:tcBorders>
              <w:top w:val="nil"/>
              <w:left w:val="nil"/>
              <w:bottom w:val="nil"/>
              <w:right w:val="nil"/>
            </w:tcBorders>
            <w:shd w:val="clear" w:color="auto" w:fill="auto"/>
          </w:tcPr>
          <w:p w14:paraId="5DC5D17A" w14:textId="77777777" w:rsidR="006D6D2E" w:rsidRPr="00254563" w:rsidRDefault="006D6D2E" w:rsidP="004071B6">
            <w:pPr>
              <w:spacing w:line="360" w:lineRule="auto"/>
              <w:jc w:val="both"/>
              <w:rPr>
                <w:color w:val="000000" w:themeColor="text1"/>
                <w:sz w:val="22"/>
                <w:szCs w:val="22"/>
              </w:rPr>
            </w:pPr>
          </w:p>
        </w:tc>
        <w:tc>
          <w:tcPr>
            <w:tcW w:w="6659" w:type="dxa"/>
            <w:tcBorders>
              <w:top w:val="nil"/>
              <w:left w:val="nil"/>
              <w:bottom w:val="nil"/>
              <w:right w:val="nil"/>
            </w:tcBorders>
            <w:shd w:val="clear" w:color="auto" w:fill="auto"/>
          </w:tcPr>
          <w:p w14:paraId="09022006" w14:textId="1BBF3BB4" w:rsidR="006D6D2E" w:rsidRPr="00553533" w:rsidRDefault="00632AA4" w:rsidP="004071B6">
            <w:pPr>
              <w:spacing w:line="360" w:lineRule="auto"/>
              <w:jc w:val="both"/>
              <w:rPr>
                <w:color w:val="000000" w:themeColor="text1"/>
                <w:sz w:val="22"/>
                <w:szCs w:val="22"/>
              </w:rPr>
            </w:pPr>
            <m:oMathPara>
              <m:oMath>
                <m:f>
                  <m:fPr>
                    <m:ctrlPr>
                      <w:rPr>
                        <w:rFonts w:ascii="Cambria Math" w:hAnsi="Cambria Math"/>
                        <w:color w:val="000000" w:themeColor="text1"/>
                        <w:sz w:val="22"/>
                        <w:szCs w:val="22"/>
                      </w:rPr>
                    </m:ctrlPr>
                  </m:fPr>
                  <m:num>
                    <m:r>
                      <w:rPr>
                        <w:rFonts w:ascii="Cambria Math" w:hAnsi="Cambria Math"/>
                        <w:color w:val="000000" w:themeColor="text1"/>
                        <w:sz w:val="22"/>
                        <w:szCs w:val="22"/>
                      </w:rPr>
                      <m:t>d</m:t>
                    </m:r>
                    <m:r>
                      <m:rPr>
                        <m:nor/>
                      </m:rPr>
                      <w:rPr>
                        <w:color w:val="000000" w:themeColor="text1"/>
                        <w:sz w:val="22"/>
                        <w:szCs w:val="22"/>
                      </w:rPr>
                      <m:t>log</m:t>
                    </m:r>
                    <m:sSub>
                      <m:sSubPr>
                        <m:ctrlPr>
                          <w:rPr>
                            <w:rFonts w:ascii="Cambria Math" w:hAnsi="Cambria Math"/>
                            <w:color w:val="000000" w:themeColor="text1"/>
                            <w:sz w:val="22"/>
                            <w:szCs w:val="22"/>
                          </w:rPr>
                        </m:ctrlPr>
                      </m:sSubPr>
                      <m:e>
                        <m:r>
                          <w:rPr>
                            <w:rFonts w:ascii="Cambria Math" w:hAnsi="Cambria Math"/>
                            <w:color w:val="000000" w:themeColor="text1"/>
                            <w:sz w:val="22"/>
                            <w:szCs w:val="22"/>
                          </w:rPr>
                          <m:t>(x</m:t>
                        </m:r>
                      </m:e>
                      <m:sub>
                        <m:r>
                          <w:rPr>
                            <w:rFonts w:ascii="Cambria Math" w:hAnsi="Cambria Math"/>
                            <w:color w:val="000000" w:themeColor="text1"/>
                            <w:sz w:val="22"/>
                            <w:szCs w:val="22"/>
                          </w:rPr>
                          <m:t>i</m:t>
                        </m:r>
                      </m:sub>
                    </m:sSub>
                    <m:d>
                      <m:dPr>
                        <m:ctrlPr>
                          <w:rPr>
                            <w:rFonts w:ascii="Cambria Math" w:hAnsi="Cambria Math"/>
                            <w:color w:val="000000" w:themeColor="text1"/>
                            <w:sz w:val="22"/>
                            <w:szCs w:val="22"/>
                          </w:rPr>
                        </m:ctrlPr>
                      </m:dPr>
                      <m:e>
                        <m:r>
                          <w:rPr>
                            <w:rFonts w:ascii="Cambria Math" w:hAnsi="Cambria Math"/>
                            <w:color w:val="000000" w:themeColor="text1"/>
                            <w:sz w:val="22"/>
                            <w:szCs w:val="22"/>
                          </w:rPr>
                          <m:t>t</m:t>
                        </m:r>
                      </m:e>
                    </m:d>
                    <m:r>
                      <w:rPr>
                        <w:rFonts w:ascii="Cambria Math" w:hAnsi="Cambria Math"/>
                        <w:color w:val="000000" w:themeColor="text1"/>
                        <w:sz w:val="22"/>
                        <w:szCs w:val="22"/>
                      </w:rPr>
                      <m:t>)</m:t>
                    </m:r>
                  </m:num>
                  <m:den>
                    <m:r>
                      <w:rPr>
                        <w:rFonts w:ascii="Cambria Math" w:hAnsi="Cambria Math"/>
                        <w:color w:val="000000" w:themeColor="text1"/>
                        <w:sz w:val="22"/>
                        <w:szCs w:val="22"/>
                      </w:rPr>
                      <m:t>dt</m:t>
                    </m:r>
                  </m:den>
                </m:f>
                <m:r>
                  <m:rPr>
                    <m:sty m:val="p"/>
                  </m:rPr>
                  <w:rPr>
                    <w:rFonts w:ascii="Cambria Math" w:hAnsi="Cambria Math"/>
                    <w:color w:val="000000" w:themeColor="text1"/>
                    <w:sz w:val="22"/>
                    <w:szCs w:val="22"/>
                  </w:rPr>
                  <m:t>=</m:t>
                </m:r>
                <m:sSub>
                  <m:sSubPr>
                    <m:ctrlPr>
                      <w:rPr>
                        <w:rFonts w:ascii="Cambria Math" w:hAnsi="Cambria Math"/>
                        <w:color w:val="000000" w:themeColor="text1"/>
                        <w:sz w:val="22"/>
                        <w:szCs w:val="22"/>
                      </w:rPr>
                    </m:ctrlPr>
                  </m:sSubPr>
                  <m:e>
                    <m:r>
                      <w:rPr>
                        <w:rFonts w:ascii="Cambria Math" w:hAnsi="Cambria Math"/>
                        <w:color w:val="000000" w:themeColor="text1"/>
                        <w:sz w:val="22"/>
                        <w:szCs w:val="22"/>
                      </w:rPr>
                      <m:t>α</m:t>
                    </m:r>
                  </m:e>
                  <m:sub>
                    <m:r>
                      <w:rPr>
                        <w:rFonts w:ascii="Cambria Math" w:hAnsi="Cambria Math"/>
                        <w:color w:val="000000" w:themeColor="text1"/>
                        <w:sz w:val="22"/>
                        <w:szCs w:val="22"/>
                      </w:rPr>
                      <m:t>i</m:t>
                    </m:r>
                  </m:sub>
                </m:sSub>
                <m:r>
                  <m:rPr>
                    <m:sty m:val="p"/>
                  </m:rPr>
                  <w:rPr>
                    <w:rFonts w:ascii="Cambria Math" w:hAnsi="Cambria Math"/>
                    <w:color w:val="000000" w:themeColor="text1"/>
                    <w:sz w:val="22"/>
                    <w:szCs w:val="22"/>
                  </w:rPr>
                  <m:t>+</m:t>
                </m:r>
                <m:nary>
                  <m:naryPr>
                    <m:chr m:val="∑"/>
                    <m:ctrlPr>
                      <w:rPr>
                        <w:rFonts w:ascii="Cambria Math" w:hAnsi="Cambria Math"/>
                        <w:color w:val="000000" w:themeColor="text1"/>
                        <w:sz w:val="22"/>
                        <w:szCs w:val="22"/>
                      </w:rPr>
                    </m:ctrlPr>
                  </m:naryPr>
                  <m:sub>
                    <m:r>
                      <w:rPr>
                        <w:rFonts w:ascii="Cambria Math" w:hAnsi="Cambria Math"/>
                        <w:color w:val="000000" w:themeColor="text1"/>
                        <w:sz w:val="22"/>
                        <w:szCs w:val="22"/>
                      </w:rPr>
                      <m:t>j</m:t>
                    </m:r>
                    <m:r>
                      <m:rPr>
                        <m:sty m:val="p"/>
                      </m:rPr>
                      <w:rPr>
                        <w:rFonts w:ascii="Cambria Math" w:hAnsi="Cambria Math"/>
                        <w:color w:val="000000" w:themeColor="text1"/>
                        <w:sz w:val="22"/>
                        <w:szCs w:val="22"/>
                      </w:rPr>
                      <m:t>=1</m:t>
                    </m:r>
                  </m:sub>
                  <m:sup>
                    <m:r>
                      <w:rPr>
                        <w:rFonts w:ascii="Cambria Math" w:hAnsi="Cambria Math"/>
                        <w:color w:val="000000" w:themeColor="text1"/>
                        <w:sz w:val="22"/>
                        <w:szCs w:val="22"/>
                      </w:rPr>
                      <m:t>M</m:t>
                    </m:r>
                  </m:sup>
                  <m:e>
                    <m:sSub>
                      <m:sSubPr>
                        <m:ctrlPr>
                          <w:rPr>
                            <w:rFonts w:ascii="Cambria Math" w:hAnsi="Cambria Math"/>
                            <w:color w:val="000000" w:themeColor="text1"/>
                            <w:sz w:val="22"/>
                            <w:szCs w:val="22"/>
                          </w:rPr>
                        </m:ctrlPr>
                      </m:sSubPr>
                      <m:e>
                        <m:r>
                          <w:rPr>
                            <w:rFonts w:ascii="Cambria Math" w:hAnsi="Cambria Math"/>
                            <w:color w:val="000000" w:themeColor="text1"/>
                            <w:sz w:val="22"/>
                            <w:szCs w:val="22"/>
                          </w:rPr>
                          <m:t>β</m:t>
                        </m:r>
                      </m:e>
                      <m:sub>
                        <m:r>
                          <w:rPr>
                            <w:rFonts w:ascii="Cambria Math" w:hAnsi="Cambria Math"/>
                            <w:color w:val="000000" w:themeColor="text1"/>
                            <w:sz w:val="22"/>
                            <w:szCs w:val="22"/>
                          </w:rPr>
                          <m:t>i,</m:t>
                        </m:r>
                        <m:r>
                          <w:rPr>
                            <w:rFonts w:ascii="Cambria Math" w:hAnsi="Cambria Math"/>
                            <w:color w:val="000000" w:themeColor="text1"/>
                            <w:sz w:val="22"/>
                            <w:szCs w:val="22"/>
                          </w:rPr>
                          <m:t>j</m:t>
                        </m:r>
                      </m:sub>
                    </m:sSub>
                    <m:sSub>
                      <m:sSubPr>
                        <m:ctrlPr>
                          <w:rPr>
                            <w:rFonts w:ascii="Cambria Math" w:hAnsi="Cambria Math"/>
                            <w:color w:val="000000" w:themeColor="text1"/>
                            <w:sz w:val="22"/>
                            <w:szCs w:val="22"/>
                          </w:rPr>
                        </m:ctrlPr>
                      </m:sSubPr>
                      <m:e>
                        <m:r>
                          <w:rPr>
                            <w:rFonts w:ascii="Cambria Math" w:hAnsi="Cambria Math"/>
                            <w:color w:val="000000" w:themeColor="text1"/>
                            <w:sz w:val="22"/>
                            <w:szCs w:val="22"/>
                          </w:rPr>
                          <m:t>x</m:t>
                        </m:r>
                      </m:e>
                      <m:sub>
                        <m:r>
                          <w:rPr>
                            <w:rFonts w:ascii="Cambria Math" w:hAnsi="Cambria Math"/>
                            <w:color w:val="000000" w:themeColor="text1"/>
                            <w:sz w:val="22"/>
                            <w:szCs w:val="22"/>
                          </w:rPr>
                          <m:t>j</m:t>
                        </m:r>
                      </m:sub>
                    </m:sSub>
                    <m:d>
                      <m:dPr>
                        <m:ctrlPr>
                          <w:rPr>
                            <w:rFonts w:ascii="Cambria Math" w:hAnsi="Cambria Math"/>
                            <w:color w:val="000000" w:themeColor="text1"/>
                            <w:sz w:val="22"/>
                            <w:szCs w:val="22"/>
                          </w:rPr>
                        </m:ctrlPr>
                      </m:dPr>
                      <m:e>
                        <m:r>
                          <w:rPr>
                            <w:rFonts w:ascii="Cambria Math" w:hAnsi="Cambria Math"/>
                            <w:color w:val="000000" w:themeColor="text1"/>
                            <w:sz w:val="22"/>
                            <w:szCs w:val="22"/>
                          </w:rPr>
                          <m:t>t</m:t>
                        </m:r>
                      </m:e>
                    </m:d>
                  </m:e>
                </m:nary>
                <m:r>
                  <w:rPr>
                    <w:rFonts w:ascii="Cambria Math" w:hAnsi="Cambria Math"/>
                    <w:color w:val="000000" w:themeColor="text1"/>
                    <w:sz w:val="22"/>
                    <w:szCs w:val="22"/>
                  </w:rPr>
                  <m:t>+</m:t>
                </m:r>
                <m:sSub>
                  <m:sSubPr>
                    <m:ctrlPr>
                      <w:rPr>
                        <w:rFonts w:ascii="Cambria Math" w:hAnsi="Cambria Math"/>
                        <w:i/>
                        <w:color w:val="000000" w:themeColor="text1"/>
                        <w:sz w:val="22"/>
                        <w:szCs w:val="22"/>
                      </w:rPr>
                    </m:ctrlPr>
                  </m:sSubPr>
                  <m:e>
                    <m:r>
                      <w:rPr>
                        <w:rFonts w:ascii="Cambria Math" w:hAnsi="Cambria Math"/>
                        <w:color w:val="000000" w:themeColor="text1"/>
                        <w:sz w:val="22"/>
                        <w:szCs w:val="22"/>
                      </w:rPr>
                      <m:t>ϵ</m:t>
                    </m:r>
                  </m:e>
                  <m:sub>
                    <m:r>
                      <w:rPr>
                        <w:rFonts w:ascii="Cambria Math" w:hAnsi="Cambria Math"/>
                        <w:color w:val="000000" w:themeColor="text1"/>
                        <w:sz w:val="22"/>
                        <w:szCs w:val="22"/>
                      </w:rPr>
                      <m:t>i</m:t>
                    </m:r>
                  </m:sub>
                </m:sSub>
                <m:r>
                  <w:rPr>
                    <w:rFonts w:ascii="Cambria Math" w:hAnsi="Cambria Math"/>
                    <w:color w:val="000000" w:themeColor="text1"/>
                    <w:sz w:val="22"/>
                    <w:szCs w:val="22"/>
                  </w:rPr>
                  <m:t>u(t)</m:t>
                </m:r>
              </m:oMath>
            </m:oMathPara>
          </w:p>
        </w:tc>
        <w:tc>
          <w:tcPr>
            <w:tcW w:w="972" w:type="dxa"/>
            <w:tcBorders>
              <w:top w:val="nil"/>
              <w:left w:val="nil"/>
              <w:bottom w:val="nil"/>
              <w:right w:val="nil"/>
            </w:tcBorders>
            <w:shd w:val="clear" w:color="auto" w:fill="auto"/>
          </w:tcPr>
          <w:p w14:paraId="31932C78" w14:textId="77777777" w:rsidR="006D6D2E" w:rsidRPr="00B6149A" w:rsidRDefault="006D6D2E" w:rsidP="004071B6">
            <w:pPr>
              <w:spacing w:line="360" w:lineRule="auto"/>
              <w:jc w:val="both"/>
              <w:rPr>
                <w:color w:val="000000" w:themeColor="text1"/>
                <w:sz w:val="22"/>
                <w:szCs w:val="22"/>
              </w:rPr>
            </w:pPr>
          </w:p>
          <w:p w14:paraId="761DCA76" w14:textId="4BD19270" w:rsidR="006D6D2E" w:rsidRPr="00254563" w:rsidRDefault="006D6D2E" w:rsidP="004071B6">
            <w:pPr>
              <w:spacing w:line="360" w:lineRule="auto"/>
              <w:jc w:val="both"/>
              <w:rPr>
                <w:color w:val="000000" w:themeColor="text1"/>
                <w:sz w:val="22"/>
                <w:szCs w:val="22"/>
              </w:rPr>
            </w:pPr>
            <w:r w:rsidRPr="00C52D7C">
              <w:rPr>
                <w:color w:val="000000" w:themeColor="text1"/>
                <w:sz w:val="22"/>
                <w:szCs w:val="22"/>
              </w:rPr>
              <w:t>Eq. (</w:t>
            </w:r>
            <w:ins w:id="1205" w:author="Chen Liao" w:date="2021-07-04T17:12:00Z">
              <w:r w:rsidR="00AC303D" w:rsidRPr="00254563">
                <w:rPr>
                  <w:color w:val="000000" w:themeColor="text1"/>
                  <w:sz w:val="22"/>
                  <w:szCs w:val="22"/>
                </w:rPr>
                <w:t>1</w:t>
              </w:r>
            </w:ins>
            <w:del w:id="1206" w:author="Chen Liao" w:date="2021-07-04T17:12:00Z">
              <w:r w:rsidR="007770D8" w:rsidRPr="00254563" w:rsidDel="00AC303D">
                <w:rPr>
                  <w:color w:val="000000" w:themeColor="text1"/>
                  <w:sz w:val="22"/>
                  <w:szCs w:val="22"/>
                </w:rPr>
                <w:delText>3</w:delText>
              </w:r>
            </w:del>
            <w:r w:rsidRPr="00254563">
              <w:rPr>
                <w:color w:val="000000" w:themeColor="text1"/>
                <w:sz w:val="22"/>
                <w:szCs w:val="22"/>
              </w:rPr>
              <w:t>)</w:t>
            </w:r>
          </w:p>
        </w:tc>
      </w:tr>
    </w:tbl>
    <w:p w14:paraId="0FBC30A2" w14:textId="77777777" w:rsidR="009B26B5" w:rsidRPr="00254563" w:rsidRDefault="009B26B5" w:rsidP="004071B6">
      <w:pPr>
        <w:spacing w:line="360" w:lineRule="auto"/>
        <w:jc w:val="both"/>
        <w:rPr>
          <w:color w:val="000000" w:themeColor="text1"/>
          <w:sz w:val="22"/>
          <w:szCs w:val="22"/>
        </w:rPr>
      </w:pPr>
    </w:p>
    <w:p w14:paraId="60C3A763" w14:textId="6888DD52" w:rsidR="006D6D2E" w:rsidRPr="002A4564" w:rsidRDefault="00E44CFE" w:rsidP="004071B6">
      <w:pPr>
        <w:spacing w:line="360" w:lineRule="auto"/>
        <w:jc w:val="both"/>
        <w:rPr>
          <w:color w:val="000000" w:themeColor="text1"/>
          <w:sz w:val="22"/>
          <w:szCs w:val="22"/>
        </w:rPr>
      </w:pPr>
      <w:r w:rsidRPr="00254563">
        <w:rPr>
          <w:color w:val="000000" w:themeColor="text1"/>
          <w:sz w:val="22"/>
          <w:szCs w:val="22"/>
        </w:rPr>
        <w:t>w</w:t>
      </w:r>
      <w:r w:rsidR="006D6D2E" w:rsidRPr="00254563">
        <w:rPr>
          <w:color w:val="000000" w:themeColor="text1"/>
          <w:sz w:val="22"/>
          <w:szCs w:val="22"/>
        </w:rPr>
        <w:t>here</w:t>
      </w:r>
      <w:r w:rsidRPr="00254563">
        <w:rPr>
          <w:color w:val="000000" w:themeColor="text1"/>
          <w:sz w:val="22"/>
          <w:szCs w:val="22"/>
        </w:rPr>
        <w:t xml:space="preserve"> </w:t>
      </w:r>
      <m:oMath>
        <m:r>
          <w:rPr>
            <w:rFonts w:ascii="Cambria Math" w:hAnsi="Cambria Math"/>
            <w:color w:val="000000" w:themeColor="text1"/>
            <w:sz w:val="22"/>
            <w:szCs w:val="22"/>
          </w:rPr>
          <m:t>M</m:t>
        </m:r>
      </m:oMath>
      <w:r w:rsidRPr="00254563">
        <w:rPr>
          <w:color w:val="000000" w:themeColor="text1"/>
          <w:sz w:val="22"/>
          <w:szCs w:val="22"/>
        </w:rPr>
        <w:t xml:space="preserve"> is the number of bacterial taxa,</w:t>
      </w:r>
      <w:r w:rsidR="006D6D2E" w:rsidRPr="00254563">
        <w:rPr>
          <w:color w:val="000000" w:themeColor="text1"/>
          <w:sz w:val="22"/>
          <w:szCs w:val="22"/>
        </w:rPr>
        <w:t xml:space="preserve"> </w:t>
      </w:r>
      <m:oMath>
        <m:sSub>
          <m:sSubPr>
            <m:ctrlPr>
              <w:rPr>
                <w:rFonts w:ascii="Cambria Math" w:hAnsi="Cambria Math"/>
                <w:color w:val="000000" w:themeColor="text1"/>
                <w:sz w:val="22"/>
                <w:szCs w:val="22"/>
              </w:rPr>
            </m:ctrlPr>
          </m:sSubPr>
          <m:e>
            <m:r>
              <w:rPr>
                <w:rFonts w:ascii="Cambria Math" w:hAnsi="Cambria Math"/>
                <w:color w:val="000000" w:themeColor="text1"/>
                <w:sz w:val="22"/>
                <w:szCs w:val="22"/>
              </w:rPr>
              <m:t>x</m:t>
            </m:r>
          </m:e>
          <m:sub>
            <m:r>
              <w:rPr>
                <w:rFonts w:ascii="Cambria Math" w:hAnsi="Cambria Math"/>
                <w:color w:val="000000" w:themeColor="text1"/>
                <w:sz w:val="22"/>
                <w:szCs w:val="22"/>
              </w:rPr>
              <m:t>i</m:t>
            </m:r>
          </m:sub>
        </m:sSub>
      </m:oMath>
      <w:r w:rsidR="006D6D2E" w:rsidRPr="00095768">
        <w:rPr>
          <w:color w:val="000000" w:themeColor="text1"/>
          <w:sz w:val="22"/>
          <w:szCs w:val="22"/>
        </w:rPr>
        <w:t xml:space="preserve"> is the absolute abundance of taxon </w:t>
      </w:r>
      <m:oMath>
        <m:r>
          <w:rPr>
            <w:rFonts w:ascii="Cambria Math" w:hAnsi="Cambria Math"/>
            <w:color w:val="000000" w:themeColor="text1"/>
            <w:sz w:val="22"/>
            <w:szCs w:val="22"/>
          </w:rPr>
          <m:t>i</m:t>
        </m:r>
      </m:oMath>
      <w:r w:rsidR="006D6D2E" w:rsidRPr="00B72097">
        <w:rPr>
          <w:color w:val="000000" w:themeColor="text1"/>
          <w:sz w:val="22"/>
          <w:szCs w:val="22"/>
        </w:rPr>
        <w:t xml:space="preserve"> </w:t>
      </w:r>
      <w:r w:rsidR="00BF1FFF" w:rsidRPr="00A129C6">
        <w:rPr>
          <w:color w:val="000000" w:themeColor="text1"/>
          <w:sz w:val="22"/>
          <w:szCs w:val="22"/>
        </w:rPr>
        <w:t>(</w:t>
      </w:r>
      <m:oMath>
        <m:r>
          <w:rPr>
            <w:rFonts w:ascii="Cambria Math" w:hAnsi="Cambria Math"/>
            <w:color w:val="000000" w:themeColor="text1"/>
            <w:sz w:val="22"/>
            <w:szCs w:val="22"/>
          </w:rPr>
          <m:t>i=1,2,…,M</m:t>
        </m:r>
      </m:oMath>
      <w:r w:rsidR="00BF1FFF" w:rsidRPr="002F718A">
        <w:rPr>
          <w:color w:val="000000" w:themeColor="text1"/>
          <w:sz w:val="22"/>
          <w:szCs w:val="22"/>
        </w:rPr>
        <w:t xml:space="preserve">) </w:t>
      </w:r>
      <w:r w:rsidR="006D6D2E" w:rsidRPr="00306E41">
        <w:rPr>
          <w:color w:val="000000" w:themeColor="text1"/>
          <w:sz w:val="22"/>
          <w:szCs w:val="22"/>
        </w:rPr>
        <w:t xml:space="preserve">, </w:t>
      </w:r>
      <m:oMath>
        <m:sSub>
          <m:sSubPr>
            <m:ctrlPr>
              <w:rPr>
                <w:rFonts w:ascii="Cambria Math" w:hAnsi="Cambria Math"/>
                <w:color w:val="000000" w:themeColor="text1"/>
                <w:sz w:val="22"/>
                <w:szCs w:val="22"/>
              </w:rPr>
            </m:ctrlPr>
          </m:sSubPr>
          <m:e>
            <m:r>
              <w:rPr>
                <w:rFonts w:ascii="Cambria Math" w:hAnsi="Cambria Math"/>
                <w:color w:val="000000" w:themeColor="text1"/>
                <w:sz w:val="22"/>
                <w:szCs w:val="22"/>
              </w:rPr>
              <m:t>α</m:t>
            </m:r>
          </m:e>
          <m:sub>
            <m:r>
              <w:rPr>
                <w:rFonts w:ascii="Cambria Math" w:hAnsi="Cambria Math"/>
                <w:color w:val="000000" w:themeColor="text1"/>
                <w:sz w:val="22"/>
                <w:szCs w:val="22"/>
              </w:rPr>
              <m:t>i</m:t>
            </m:r>
          </m:sub>
        </m:sSub>
      </m:oMath>
      <w:r w:rsidR="006D6D2E" w:rsidRPr="00095768">
        <w:rPr>
          <w:color w:val="000000" w:themeColor="text1"/>
          <w:sz w:val="22"/>
          <w:szCs w:val="22"/>
        </w:rPr>
        <w:t xml:space="preserve"> is </w:t>
      </w:r>
      <w:r w:rsidRPr="00B9382E">
        <w:rPr>
          <w:color w:val="000000" w:themeColor="text1"/>
          <w:sz w:val="22"/>
          <w:szCs w:val="22"/>
        </w:rPr>
        <w:t>the basal growth rate</w:t>
      </w:r>
      <w:r w:rsidR="006D6D2E" w:rsidRPr="00B72097">
        <w:rPr>
          <w:color w:val="000000" w:themeColor="text1"/>
          <w:sz w:val="22"/>
          <w:szCs w:val="22"/>
        </w:rPr>
        <w:t xml:space="preserve">, </w:t>
      </w:r>
      <m:oMath>
        <m:sSub>
          <m:sSubPr>
            <m:ctrlPr>
              <w:rPr>
                <w:rFonts w:ascii="Cambria Math" w:hAnsi="Cambria Math"/>
                <w:color w:val="000000" w:themeColor="text1"/>
                <w:sz w:val="22"/>
                <w:szCs w:val="22"/>
              </w:rPr>
            </m:ctrlPr>
          </m:sSubPr>
          <m:e>
            <m:r>
              <w:rPr>
                <w:rFonts w:ascii="Cambria Math" w:hAnsi="Cambria Math"/>
                <w:color w:val="000000" w:themeColor="text1"/>
                <w:sz w:val="22"/>
                <w:szCs w:val="22"/>
              </w:rPr>
              <m:t>β</m:t>
            </m:r>
          </m:e>
          <m:sub>
            <m:r>
              <w:rPr>
                <w:rFonts w:ascii="Cambria Math" w:hAnsi="Cambria Math"/>
                <w:color w:val="000000" w:themeColor="text1"/>
                <w:sz w:val="22"/>
                <w:szCs w:val="22"/>
              </w:rPr>
              <m:t>i,j</m:t>
            </m:r>
          </m:sub>
        </m:sSub>
      </m:oMath>
      <w:r w:rsidR="00B66B0B" w:rsidRPr="00095768">
        <w:rPr>
          <w:color w:val="000000" w:themeColor="text1"/>
          <w:sz w:val="22"/>
          <w:szCs w:val="22"/>
        </w:rPr>
        <w:t xml:space="preserve"> represents the influence of taxon </w:t>
      </w:r>
      <m:oMath>
        <m:r>
          <w:rPr>
            <w:rFonts w:ascii="Cambria Math" w:hAnsi="Cambria Math"/>
            <w:color w:val="000000" w:themeColor="text1"/>
            <w:sz w:val="22"/>
            <w:szCs w:val="22"/>
          </w:rPr>
          <m:t>j</m:t>
        </m:r>
      </m:oMath>
      <w:r w:rsidR="00B66B0B" w:rsidRPr="00B72097">
        <w:rPr>
          <w:color w:val="000000" w:themeColor="text1"/>
          <w:sz w:val="22"/>
          <w:szCs w:val="22"/>
        </w:rPr>
        <w:t xml:space="preserve"> (</w:t>
      </w:r>
      <m:oMath>
        <m:r>
          <w:rPr>
            <w:rFonts w:ascii="Cambria Math" w:hAnsi="Cambria Math"/>
            <w:color w:val="000000" w:themeColor="text1"/>
            <w:sz w:val="22"/>
            <w:szCs w:val="22"/>
          </w:rPr>
          <m:t>j=1,2,…,M</m:t>
        </m:r>
      </m:oMath>
      <w:r w:rsidR="00B66B0B" w:rsidRPr="00F155CB">
        <w:rPr>
          <w:color w:val="000000" w:themeColor="text1"/>
          <w:sz w:val="22"/>
          <w:szCs w:val="22"/>
        </w:rPr>
        <w:t xml:space="preserve">) on the growth of  taxon </w:t>
      </w:r>
      <m:oMath>
        <m:r>
          <w:rPr>
            <w:rFonts w:ascii="Cambria Math" w:hAnsi="Cambria Math"/>
            <w:color w:val="000000" w:themeColor="text1"/>
            <w:sz w:val="22"/>
            <w:szCs w:val="22"/>
          </w:rPr>
          <m:t>i</m:t>
        </m:r>
      </m:oMath>
      <w:r w:rsidR="00B66B0B" w:rsidRPr="00306E41">
        <w:rPr>
          <w:color w:val="000000" w:themeColor="text1"/>
          <w:sz w:val="22"/>
          <w:szCs w:val="22"/>
        </w:rPr>
        <w:t xml:space="preserve">, </w:t>
      </w:r>
      <m:oMath>
        <m:sSub>
          <m:sSubPr>
            <m:ctrlPr>
              <w:rPr>
                <w:rFonts w:ascii="Cambria Math" w:hAnsi="Cambria Math"/>
                <w:color w:val="000000" w:themeColor="text1"/>
                <w:sz w:val="22"/>
                <w:szCs w:val="22"/>
              </w:rPr>
            </m:ctrlPr>
          </m:sSubPr>
          <m:e>
            <m:r>
              <w:rPr>
                <w:rFonts w:ascii="Cambria Math" w:hAnsi="Cambria Math"/>
                <w:color w:val="000000" w:themeColor="text1"/>
                <w:sz w:val="22"/>
                <w:szCs w:val="22"/>
              </w:rPr>
              <m:t>ϵ</m:t>
            </m:r>
          </m:e>
          <m:sub>
            <m:r>
              <w:rPr>
                <w:rFonts w:ascii="Cambria Math" w:hAnsi="Cambria Math"/>
                <w:color w:val="000000" w:themeColor="text1"/>
                <w:sz w:val="22"/>
                <w:szCs w:val="22"/>
              </w:rPr>
              <m:t>i</m:t>
            </m:r>
          </m:sub>
        </m:sSub>
      </m:oMath>
      <w:r w:rsidR="006D6D2E" w:rsidRPr="00095768">
        <w:rPr>
          <w:color w:val="000000" w:themeColor="text1"/>
          <w:sz w:val="22"/>
          <w:szCs w:val="22"/>
        </w:rPr>
        <w:t xml:space="preserve"> is the </w:t>
      </w:r>
      <w:r w:rsidRPr="00B9382E">
        <w:rPr>
          <w:color w:val="000000" w:themeColor="text1"/>
          <w:sz w:val="22"/>
          <w:szCs w:val="22"/>
        </w:rPr>
        <w:t xml:space="preserve">susceptibility </w:t>
      </w:r>
      <w:r w:rsidR="006D6D2E" w:rsidRPr="00B72097">
        <w:rPr>
          <w:color w:val="000000" w:themeColor="text1"/>
          <w:sz w:val="22"/>
          <w:szCs w:val="22"/>
        </w:rPr>
        <w:t xml:space="preserve">coefficient </w:t>
      </w:r>
      <w:r w:rsidRPr="00A129C6">
        <w:rPr>
          <w:color w:val="000000" w:themeColor="text1"/>
          <w:sz w:val="22"/>
          <w:szCs w:val="22"/>
        </w:rPr>
        <w:t xml:space="preserve">that represents </w:t>
      </w:r>
      <w:r w:rsidR="00FC4161" w:rsidRPr="00553533">
        <w:rPr>
          <w:color w:val="000000" w:themeColor="text1"/>
          <w:sz w:val="22"/>
          <w:szCs w:val="22"/>
        </w:rPr>
        <w:t xml:space="preserve">growth </w:t>
      </w:r>
      <w:r w:rsidRPr="002A4564">
        <w:rPr>
          <w:color w:val="000000" w:themeColor="text1"/>
          <w:sz w:val="22"/>
          <w:szCs w:val="22"/>
        </w:rPr>
        <w:t>response</w:t>
      </w:r>
      <w:r w:rsidR="00FC4161" w:rsidRPr="00F155CB">
        <w:rPr>
          <w:color w:val="000000" w:themeColor="text1"/>
          <w:sz w:val="22"/>
          <w:szCs w:val="22"/>
        </w:rPr>
        <w:t xml:space="preserve"> to </w:t>
      </w:r>
      <w:r w:rsidR="00A67362" w:rsidRPr="002F718A">
        <w:rPr>
          <w:color w:val="000000" w:themeColor="text1"/>
          <w:sz w:val="22"/>
          <w:szCs w:val="22"/>
        </w:rPr>
        <w:t>dietary</w:t>
      </w:r>
      <w:r w:rsidR="00FC4161" w:rsidRPr="00306E41">
        <w:rPr>
          <w:color w:val="000000" w:themeColor="text1"/>
          <w:sz w:val="22"/>
          <w:szCs w:val="22"/>
        </w:rPr>
        <w:t xml:space="preserve"> fiber</w:t>
      </w:r>
      <w:r w:rsidR="006D6D2E" w:rsidRPr="000807FF">
        <w:rPr>
          <w:color w:val="000000" w:themeColor="text1"/>
          <w:sz w:val="22"/>
          <w:szCs w:val="22"/>
        </w:rPr>
        <w:t xml:space="preserve">, </w:t>
      </w:r>
      <m:oMath>
        <m:r>
          <w:rPr>
            <w:rFonts w:ascii="Cambria Math" w:hAnsi="Cambria Math"/>
            <w:color w:val="000000" w:themeColor="text1"/>
            <w:sz w:val="22"/>
            <w:szCs w:val="22"/>
          </w:rPr>
          <m:t>u(t)</m:t>
        </m:r>
      </m:oMath>
      <w:r w:rsidR="006D6D2E" w:rsidRPr="00B6149A">
        <w:rPr>
          <w:color w:val="000000" w:themeColor="text1"/>
          <w:sz w:val="22"/>
          <w:szCs w:val="22"/>
        </w:rPr>
        <w:t xml:space="preserve"> is a binary variable that </w:t>
      </w:r>
      <w:r w:rsidR="000117BD" w:rsidRPr="00C52D7C">
        <w:rPr>
          <w:color w:val="000000" w:themeColor="text1"/>
          <w:sz w:val="22"/>
          <w:szCs w:val="22"/>
        </w:rPr>
        <w:t xml:space="preserve">indicates whether </w:t>
      </w:r>
      <w:r w:rsidR="00FC4161" w:rsidRPr="00254563">
        <w:rPr>
          <w:color w:val="000000" w:themeColor="text1"/>
          <w:sz w:val="22"/>
          <w:szCs w:val="22"/>
        </w:rPr>
        <w:t xml:space="preserve">the </w:t>
      </w:r>
      <w:r w:rsidR="000117BD" w:rsidRPr="00254563">
        <w:rPr>
          <w:color w:val="000000" w:themeColor="text1"/>
          <w:sz w:val="22"/>
          <w:szCs w:val="22"/>
        </w:rPr>
        <w:t xml:space="preserve">fiber is </w:t>
      </w:r>
      <w:proofErr w:type="spellStart"/>
      <w:r w:rsidR="000117BD" w:rsidRPr="00254563">
        <w:rPr>
          <w:color w:val="000000" w:themeColor="text1"/>
          <w:sz w:val="22"/>
          <w:szCs w:val="22"/>
        </w:rPr>
        <w:t>administed</w:t>
      </w:r>
      <w:proofErr w:type="spellEnd"/>
      <w:r w:rsidR="000117BD" w:rsidRPr="00254563">
        <w:rPr>
          <w:color w:val="000000" w:themeColor="text1"/>
          <w:sz w:val="22"/>
          <w:szCs w:val="22"/>
        </w:rPr>
        <w:t xml:space="preserve"> </w:t>
      </w:r>
      <w:r w:rsidR="006D6D2E" w:rsidRPr="00254563">
        <w:rPr>
          <w:color w:val="000000" w:themeColor="text1"/>
          <w:sz w:val="22"/>
          <w:szCs w:val="22"/>
        </w:rPr>
        <w:t xml:space="preserve">at time </w:t>
      </w:r>
      <m:oMath>
        <m:r>
          <w:rPr>
            <w:rFonts w:ascii="Cambria Math" w:hAnsi="Cambria Math"/>
            <w:color w:val="000000" w:themeColor="text1"/>
            <w:sz w:val="22"/>
            <w:szCs w:val="22"/>
          </w:rPr>
          <m:t>t</m:t>
        </m:r>
      </m:oMath>
      <w:r w:rsidR="006D6D2E" w:rsidRPr="00254563">
        <w:rPr>
          <w:color w:val="000000" w:themeColor="text1"/>
          <w:sz w:val="22"/>
          <w:szCs w:val="22"/>
        </w:rPr>
        <w:t xml:space="preserve">. </w:t>
      </w:r>
      <w:r w:rsidR="001A60FF" w:rsidRPr="00254563">
        <w:rPr>
          <w:color w:val="000000" w:themeColor="text1"/>
          <w:sz w:val="22"/>
          <w:szCs w:val="22"/>
        </w:rPr>
        <w:t>Bayesian regression techniques were used to parameterize the generalized Lotka-Volterra (</w:t>
      </w:r>
      <w:proofErr w:type="spellStart"/>
      <w:r w:rsidR="001A60FF" w:rsidRPr="00254563">
        <w:rPr>
          <w:color w:val="000000" w:themeColor="text1"/>
          <w:sz w:val="22"/>
          <w:szCs w:val="22"/>
        </w:rPr>
        <w:t>gLV</w:t>
      </w:r>
      <w:proofErr w:type="spellEnd"/>
      <w:r w:rsidR="001A60FF" w:rsidRPr="00254563">
        <w:rPr>
          <w:color w:val="000000" w:themeColor="text1"/>
          <w:sz w:val="22"/>
          <w:szCs w:val="22"/>
        </w:rPr>
        <w:t xml:space="preserve">) model, as similarly used in </w:t>
      </w:r>
      <w:proofErr w:type="spellStart"/>
      <w:r w:rsidR="001A60FF" w:rsidRPr="00254563">
        <w:rPr>
          <w:color w:val="000000" w:themeColor="text1"/>
          <w:sz w:val="22"/>
          <w:szCs w:val="22"/>
        </w:rPr>
        <w:t>Morjaria</w:t>
      </w:r>
      <w:proofErr w:type="spellEnd"/>
      <w:r w:rsidR="001A60FF" w:rsidRPr="00254563">
        <w:rPr>
          <w:color w:val="000000" w:themeColor="text1"/>
          <w:sz w:val="22"/>
          <w:szCs w:val="22"/>
        </w:rPr>
        <w:t xml:space="preserve"> et al </w:t>
      </w:r>
      <w:r w:rsidR="001A60FF" w:rsidRPr="00B9382E">
        <w:rPr>
          <w:color w:val="000000" w:themeColor="text1"/>
          <w:sz w:val="22"/>
          <w:szCs w:val="22"/>
        </w:rPr>
        <w:fldChar w:fldCharType="begin"/>
      </w:r>
      <w:r w:rsidR="004E0554" w:rsidRPr="00254563">
        <w:rPr>
          <w:color w:val="000000" w:themeColor="text1"/>
          <w:sz w:val="22"/>
          <w:szCs w:val="22"/>
        </w:rPr>
        <w:instrText xml:space="preserve"> ADDIN NE.Ref.{F1D13B12-651B-45C4-AB4E-3F3B72D2348E}</w:instrText>
      </w:r>
      <w:r w:rsidR="001A60FF" w:rsidRPr="00B9382E">
        <w:rPr>
          <w:color w:val="000000" w:themeColor="text1"/>
          <w:sz w:val="22"/>
          <w:szCs w:val="22"/>
          <w:rPrChange w:id="1207" w:author="Chen Liao" w:date="2021-07-09T20:20:00Z">
            <w:rPr>
              <w:color w:val="000000" w:themeColor="text1"/>
              <w:sz w:val="22"/>
              <w:szCs w:val="22"/>
            </w:rPr>
          </w:rPrChange>
        </w:rPr>
        <w:fldChar w:fldCharType="separate"/>
      </w:r>
      <w:r w:rsidR="004E0554" w:rsidRPr="00B9382E">
        <w:rPr>
          <w:rFonts w:eastAsiaTheme="minorEastAsia"/>
          <w:color w:val="080000"/>
          <w:sz w:val="22"/>
          <w:szCs w:val="22"/>
        </w:rPr>
        <w:t>[73]</w:t>
      </w:r>
      <w:r w:rsidR="001A60FF" w:rsidRPr="00B9382E">
        <w:rPr>
          <w:color w:val="000000" w:themeColor="text1"/>
          <w:sz w:val="22"/>
          <w:szCs w:val="22"/>
        </w:rPr>
        <w:fldChar w:fldCharType="end"/>
      </w:r>
      <w:r w:rsidR="001A60FF" w:rsidRPr="00095768">
        <w:rPr>
          <w:color w:val="000000" w:themeColor="text1"/>
          <w:sz w:val="22"/>
          <w:szCs w:val="22"/>
        </w:rPr>
        <w:t>.</w:t>
      </w:r>
      <w:r w:rsidR="001A60FF" w:rsidRPr="00B9382E">
        <w:rPr>
          <w:rFonts w:eastAsiaTheme="minorEastAsia"/>
          <w:color w:val="000000" w:themeColor="text1"/>
          <w:sz w:val="22"/>
          <w:szCs w:val="22"/>
        </w:rPr>
        <w:t xml:space="preserve"> </w:t>
      </w:r>
      <w:r w:rsidR="005E3ACE" w:rsidRPr="00B72097">
        <w:rPr>
          <w:color w:val="000000" w:themeColor="text1"/>
          <w:sz w:val="22"/>
          <w:szCs w:val="22"/>
        </w:rPr>
        <w:t xml:space="preserve">For each </w:t>
      </w:r>
      <w:proofErr w:type="gramStart"/>
      <w:r w:rsidR="005E3ACE" w:rsidRPr="00B72097">
        <w:rPr>
          <w:color w:val="000000" w:themeColor="text1"/>
          <w:sz w:val="22"/>
          <w:szCs w:val="22"/>
        </w:rPr>
        <w:lastRenderedPageBreak/>
        <w:t>mice</w:t>
      </w:r>
      <w:proofErr w:type="gramEnd"/>
      <w:r w:rsidR="005D0A83" w:rsidRPr="00A129C6">
        <w:rPr>
          <w:color w:val="000000" w:themeColor="text1"/>
          <w:sz w:val="22"/>
          <w:szCs w:val="22"/>
        </w:rPr>
        <w:t xml:space="preserve"> </w:t>
      </w:r>
      <m:oMath>
        <m:r>
          <w:rPr>
            <w:rFonts w:ascii="Cambria Math" w:hAnsi="Cambria Math"/>
            <w:color w:val="000000" w:themeColor="text1"/>
            <w:sz w:val="22"/>
            <w:szCs w:val="22"/>
          </w:rPr>
          <m:t>r</m:t>
        </m:r>
      </m:oMath>
      <w:r w:rsidR="005E3ACE" w:rsidRPr="002A4564">
        <w:rPr>
          <w:color w:val="000000" w:themeColor="text1"/>
          <w:sz w:val="22"/>
          <w:szCs w:val="22"/>
        </w:rPr>
        <w:t xml:space="preserve"> (</w:t>
      </w:r>
      <m:oMath>
        <m:r>
          <w:rPr>
            <w:rFonts w:ascii="Cambria Math" w:hAnsi="Cambria Math"/>
            <w:color w:val="000000" w:themeColor="text1"/>
            <w:sz w:val="22"/>
            <w:szCs w:val="22"/>
          </w:rPr>
          <m:t>r=1,2,…,P</m:t>
        </m:r>
      </m:oMath>
      <w:r w:rsidR="005E3ACE" w:rsidRPr="00306E41">
        <w:rPr>
          <w:color w:val="000000" w:themeColor="text1"/>
          <w:sz w:val="22"/>
          <w:szCs w:val="22"/>
        </w:rPr>
        <w:t xml:space="preserve">), </w:t>
      </w:r>
      <w:r w:rsidR="006D6D2E" w:rsidRPr="000807FF">
        <w:rPr>
          <w:color w:val="000000" w:themeColor="text1"/>
          <w:sz w:val="22"/>
          <w:szCs w:val="22"/>
        </w:rPr>
        <w:t xml:space="preserve">Eq. (1) can be transformed into </w:t>
      </w:r>
      <w:r w:rsidR="00FC4161" w:rsidRPr="000809D3">
        <w:rPr>
          <w:color w:val="000000" w:themeColor="text1"/>
          <w:sz w:val="22"/>
          <w:szCs w:val="22"/>
        </w:rPr>
        <w:t xml:space="preserve">a matrix form that incorporates all discrete time points </w:t>
      </w:r>
      <w:r w:rsidR="00DF196A" w:rsidRPr="00B6149A">
        <w:rPr>
          <w:color w:val="000000" w:themeColor="text1"/>
          <w:sz w:val="22"/>
          <w:szCs w:val="22"/>
        </w:rPr>
        <w:t xml:space="preserve">of measurements </w:t>
      </w:r>
      <w:r w:rsidR="001E650C" w:rsidRPr="00C52D7C">
        <w:rPr>
          <w:color w:val="000000" w:themeColor="text1"/>
          <w:sz w:val="22"/>
          <w:szCs w:val="22"/>
        </w:rPr>
        <w:t>(</w:t>
      </w:r>
      <m:oMath>
        <m:sSub>
          <m:sSubPr>
            <m:ctrlPr>
              <w:rPr>
                <w:rFonts w:ascii="Cambria Math" w:hAnsi="Cambria Math"/>
                <w:color w:val="000000" w:themeColor="text1"/>
                <w:sz w:val="22"/>
                <w:szCs w:val="22"/>
              </w:rPr>
            </m:ctrlPr>
          </m:sSubPr>
          <m:e>
            <m:r>
              <w:rPr>
                <w:rFonts w:ascii="Cambria Math" w:hAnsi="Cambria Math"/>
                <w:color w:val="000000" w:themeColor="text1"/>
                <w:sz w:val="22"/>
                <w:szCs w:val="22"/>
              </w:rPr>
              <m:t>t</m:t>
            </m:r>
          </m:e>
          <m:sub>
            <m:r>
              <w:rPr>
                <w:rFonts w:ascii="Cambria Math" w:hAnsi="Cambria Math"/>
                <w:color w:val="000000" w:themeColor="text1"/>
                <w:sz w:val="22"/>
                <w:szCs w:val="22"/>
              </w:rPr>
              <m:t>k</m:t>
            </m:r>
          </m:sub>
        </m:sSub>
      </m:oMath>
      <w:r w:rsidR="001E650C" w:rsidRPr="00095768">
        <w:rPr>
          <w:color w:val="000000" w:themeColor="text1"/>
          <w:sz w:val="22"/>
          <w:szCs w:val="22"/>
        </w:rPr>
        <w:t xml:space="preserve">, </w:t>
      </w:r>
      <m:oMath>
        <m:r>
          <w:rPr>
            <w:rFonts w:ascii="Cambria Math" w:hAnsi="Cambria Math"/>
            <w:color w:val="000000" w:themeColor="text1"/>
            <w:sz w:val="22"/>
            <w:szCs w:val="22"/>
          </w:rPr>
          <m:t>k=1,2,…,N</m:t>
        </m:r>
      </m:oMath>
      <w:r w:rsidR="001E650C" w:rsidRPr="00553533">
        <w:rPr>
          <w:color w:val="000000" w:themeColor="text1"/>
          <w:sz w:val="22"/>
          <w:szCs w:val="22"/>
        </w:rPr>
        <w:t>)</w:t>
      </w:r>
    </w:p>
    <w:tbl>
      <w:tblPr>
        <w:tblStyle w:val="TableGrid"/>
        <w:tblW w:w="9709" w:type="dxa"/>
        <w:tblLook w:val="04A0" w:firstRow="1" w:lastRow="0" w:firstColumn="1" w:lastColumn="0" w:noHBand="0" w:noVBand="1"/>
      </w:tblPr>
      <w:tblGrid>
        <w:gridCol w:w="254"/>
        <w:gridCol w:w="8371"/>
        <w:gridCol w:w="1084"/>
      </w:tblGrid>
      <w:tr w:rsidR="002D0174" w:rsidRPr="00254563" w14:paraId="172B118A" w14:textId="77777777" w:rsidTr="005F01BA">
        <w:trPr>
          <w:trHeight w:val="1993"/>
        </w:trPr>
        <w:tc>
          <w:tcPr>
            <w:tcW w:w="254" w:type="dxa"/>
            <w:tcBorders>
              <w:top w:val="nil"/>
              <w:left w:val="nil"/>
              <w:bottom w:val="nil"/>
              <w:right w:val="nil"/>
            </w:tcBorders>
            <w:shd w:val="clear" w:color="auto" w:fill="auto"/>
          </w:tcPr>
          <w:p w14:paraId="4CF95F73" w14:textId="77777777" w:rsidR="006D6D2E" w:rsidRPr="00B6149A" w:rsidRDefault="006D6D2E" w:rsidP="004071B6">
            <w:pPr>
              <w:spacing w:line="360" w:lineRule="auto"/>
              <w:jc w:val="both"/>
              <w:rPr>
                <w:color w:val="000000" w:themeColor="text1"/>
                <w:sz w:val="21"/>
                <w:szCs w:val="21"/>
              </w:rPr>
            </w:pPr>
          </w:p>
        </w:tc>
        <w:tc>
          <w:tcPr>
            <w:tcW w:w="8371" w:type="dxa"/>
            <w:tcBorders>
              <w:top w:val="nil"/>
              <w:left w:val="nil"/>
              <w:bottom w:val="nil"/>
              <w:right w:val="nil"/>
            </w:tcBorders>
            <w:shd w:val="clear" w:color="auto" w:fill="auto"/>
          </w:tcPr>
          <w:p w14:paraId="15CF9A7E" w14:textId="6B749A34" w:rsidR="006D6D2E" w:rsidRPr="00095768" w:rsidRDefault="00632AA4" w:rsidP="004071B6">
            <w:pPr>
              <w:spacing w:line="360" w:lineRule="auto"/>
              <w:jc w:val="both"/>
              <w:rPr>
                <w:color w:val="000000" w:themeColor="text1"/>
                <w:sz w:val="21"/>
                <w:szCs w:val="21"/>
              </w:rPr>
            </w:pPr>
            <m:oMathPara>
              <m:oMath>
                <m:d>
                  <m:dPr>
                    <m:begChr m:val="["/>
                    <m:endChr m:val="]"/>
                    <m:ctrlPr>
                      <w:rPr>
                        <w:rFonts w:ascii="Cambria Math" w:hAnsi="Cambria Math"/>
                        <w:color w:val="000000" w:themeColor="text1"/>
                        <w:sz w:val="16"/>
                        <w:szCs w:val="16"/>
                      </w:rPr>
                    </m:ctrlPr>
                  </m:dPr>
                  <m:e>
                    <m:m>
                      <m:mPr>
                        <m:mcs>
                          <m:mc>
                            <m:mcPr>
                              <m:count m:val="1"/>
                              <m:mcJc m:val="center"/>
                            </m:mcPr>
                          </m:mc>
                        </m:mcs>
                        <m:ctrlPr>
                          <w:rPr>
                            <w:rFonts w:ascii="Cambria Math" w:hAnsi="Cambria Math"/>
                            <w:color w:val="000000" w:themeColor="text1"/>
                            <w:sz w:val="16"/>
                            <w:szCs w:val="16"/>
                          </w:rPr>
                        </m:ctrlPr>
                      </m:mPr>
                      <m:mr>
                        <m:e>
                          <m:sSubSup>
                            <m:sSubSupPr>
                              <m:ctrlPr>
                                <w:rPr>
                                  <w:rFonts w:ascii="Cambria Math" w:hAnsi="Cambria Math"/>
                                  <w:i/>
                                  <w:color w:val="000000" w:themeColor="text1"/>
                                  <w:sz w:val="16"/>
                                  <w:szCs w:val="16"/>
                                </w:rPr>
                              </m:ctrlPr>
                            </m:sSubSupPr>
                            <m:e>
                              <m:d>
                                <m:dPr>
                                  <m:ctrlPr>
                                    <w:rPr>
                                      <w:rFonts w:ascii="Cambria Math" w:hAnsi="Cambria Math"/>
                                      <w:i/>
                                      <w:color w:val="000000" w:themeColor="text1"/>
                                      <w:sz w:val="16"/>
                                      <w:szCs w:val="16"/>
                                    </w:rPr>
                                  </m:ctrlPr>
                                </m:dPr>
                                <m:e>
                                  <m:func>
                                    <m:funcPr>
                                      <m:ctrlPr>
                                        <w:rPr>
                                          <w:rFonts w:ascii="Cambria Math" w:hAnsi="Cambria Math"/>
                                          <w:color w:val="000000" w:themeColor="text1"/>
                                          <w:sz w:val="16"/>
                                          <w:szCs w:val="16"/>
                                        </w:rPr>
                                      </m:ctrlPr>
                                    </m:funcPr>
                                    <m:fName>
                                      <m:r>
                                        <m:rPr>
                                          <m:sty m:val="p"/>
                                        </m:rPr>
                                        <w:rPr>
                                          <w:rFonts w:ascii="Cambria Math" w:hAnsi="Cambria Math"/>
                                          <w:color w:val="000000" w:themeColor="text1"/>
                                          <w:sz w:val="16"/>
                                          <w:szCs w:val="16"/>
                                        </w:rPr>
                                        <m:t>log</m:t>
                                      </m:r>
                                      <m:ctrlPr>
                                        <w:rPr>
                                          <w:rFonts w:ascii="Cambria Math" w:hAnsi="Cambria Math"/>
                                          <w:i/>
                                          <w:color w:val="000000" w:themeColor="text1"/>
                                          <w:sz w:val="16"/>
                                          <w:szCs w:val="16"/>
                                        </w:rPr>
                                      </m:ctrlPr>
                                    </m:fName>
                                    <m:e>
                                      <m:d>
                                        <m:dPr>
                                          <m:ctrlPr>
                                            <w:rPr>
                                              <w:rFonts w:ascii="Cambria Math" w:hAnsi="Cambria Math"/>
                                              <w:i/>
                                              <w:color w:val="000000" w:themeColor="text1"/>
                                              <w:sz w:val="16"/>
                                              <w:szCs w:val="16"/>
                                            </w:rPr>
                                          </m:ctrlPr>
                                        </m:dPr>
                                        <m:e>
                                          <m:sSub>
                                            <m:sSubPr>
                                              <m:ctrlPr>
                                                <w:rPr>
                                                  <w:rFonts w:ascii="Cambria Math" w:hAnsi="Cambria Math"/>
                                                  <w:i/>
                                                  <w:color w:val="000000" w:themeColor="text1"/>
                                                  <w:sz w:val="16"/>
                                                  <w:szCs w:val="16"/>
                                                </w:rPr>
                                              </m:ctrlPr>
                                            </m:sSubPr>
                                            <m:e>
                                              <m:r>
                                                <w:rPr>
                                                  <w:rFonts w:ascii="Cambria Math" w:hAnsi="Cambria Math"/>
                                                  <w:color w:val="000000" w:themeColor="text1"/>
                                                  <w:sz w:val="16"/>
                                                  <w:szCs w:val="16"/>
                                                </w:rPr>
                                                <m:t>x</m:t>
                                              </m:r>
                                            </m:e>
                                            <m:sub>
                                              <m:r>
                                                <w:rPr>
                                                  <w:rFonts w:ascii="Cambria Math" w:hAnsi="Cambria Math"/>
                                                  <w:color w:val="000000" w:themeColor="text1"/>
                                                  <w:sz w:val="16"/>
                                                  <w:szCs w:val="16"/>
                                                </w:rPr>
                                                <m:t>1</m:t>
                                              </m:r>
                                            </m:sub>
                                          </m:sSub>
                                        </m:e>
                                      </m:d>
                                    </m:e>
                                  </m:func>
                                </m:e>
                              </m:d>
                            </m:e>
                            <m:sub>
                              <m:r>
                                <w:rPr>
                                  <w:rFonts w:ascii="Cambria Math" w:hAnsi="Cambria Math"/>
                                  <w:color w:val="000000" w:themeColor="text1"/>
                                  <w:sz w:val="16"/>
                                  <w:szCs w:val="16"/>
                                </w:rPr>
                                <m:t>t=</m:t>
                              </m:r>
                              <m:sSub>
                                <m:sSubPr>
                                  <m:ctrlPr>
                                    <w:rPr>
                                      <w:rFonts w:ascii="Cambria Math" w:hAnsi="Cambria Math"/>
                                      <w:i/>
                                      <w:color w:val="000000" w:themeColor="text1"/>
                                      <w:sz w:val="16"/>
                                      <w:szCs w:val="16"/>
                                    </w:rPr>
                                  </m:ctrlPr>
                                </m:sSubPr>
                                <m:e>
                                  <m:r>
                                    <w:rPr>
                                      <w:rFonts w:ascii="Cambria Math" w:hAnsi="Cambria Math"/>
                                      <w:color w:val="000000" w:themeColor="text1"/>
                                      <w:sz w:val="16"/>
                                      <w:szCs w:val="16"/>
                                    </w:rPr>
                                    <m:t>t</m:t>
                                  </m:r>
                                </m:e>
                                <m:sub>
                                  <m:r>
                                    <w:rPr>
                                      <w:rFonts w:ascii="Cambria Math" w:hAnsi="Cambria Math"/>
                                      <w:color w:val="000000" w:themeColor="text1"/>
                                      <w:sz w:val="16"/>
                                      <w:szCs w:val="16"/>
                                    </w:rPr>
                                    <m:t>1</m:t>
                                  </m:r>
                                </m:sub>
                              </m:sSub>
                            </m:sub>
                            <m:sup>
                              <m:r>
                                <w:rPr>
                                  <w:rFonts w:ascii="Cambria Math" w:hAnsi="Cambria Math"/>
                                  <w:color w:val="000000" w:themeColor="text1"/>
                                  <w:sz w:val="16"/>
                                  <w:szCs w:val="16"/>
                                </w:rPr>
                                <m:t>'</m:t>
                              </m:r>
                            </m:sup>
                          </m:sSubSup>
                        </m:e>
                      </m:mr>
                      <m:mr>
                        <m:e>
                          <m:m>
                            <m:mPr>
                              <m:mcs>
                                <m:mc>
                                  <m:mcPr>
                                    <m:count m:val="1"/>
                                    <m:mcJc m:val="center"/>
                                  </m:mcPr>
                                </m:mc>
                              </m:mcs>
                              <m:ctrlPr>
                                <w:rPr>
                                  <w:rFonts w:ascii="Cambria Math" w:hAnsi="Cambria Math"/>
                                  <w:color w:val="000000" w:themeColor="text1"/>
                                  <w:sz w:val="16"/>
                                  <w:szCs w:val="16"/>
                                </w:rPr>
                              </m:ctrlPr>
                            </m:mPr>
                            <m:mr>
                              <m:e>
                                <m:r>
                                  <w:rPr>
                                    <w:rFonts w:ascii="Cambria Math" w:hAnsi="Cambria Math"/>
                                    <w:color w:val="000000" w:themeColor="text1"/>
                                    <w:sz w:val="16"/>
                                    <w:szCs w:val="16"/>
                                  </w:rPr>
                                  <m:t>⋮</m:t>
                                </m:r>
                              </m:e>
                            </m:mr>
                            <m:mr>
                              <m:e>
                                <m:sSubSup>
                                  <m:sSubSupPr>
                                    <m:ctrlPr>
                                      <w:rPr>
                                        <w:rFonts w:ascii="Cambria Math" w:hAnsi="Cambria Math"/>
                                        <w:i/>
                                        <w:color w:val="000000" w:themeColor="text1"/>
                                        <w:sz w:val="16"/>
                                        <w:szCs w:val="16"/>
                                      </w:rPr>
                                    </m:ctrlPr>
                                  </m:sSubSupPr>
                                  <m:e>
                                    <m:d>
                                      <m:dPr>
                                        <m:ctrlPr>
                                          <w:rPr>
                                            <w:rFonts w:ascii="Cambria Math" w:hAnsi="Cambria Math"/>
                                            <w:i/>
                                            <w:color w:val="000000" w:themeColor="text1"/>
                                            <w:sz w:val="16"/>
                                            <w:szCs w:val="16"/>
                                          </w:rPr>
                                        </m:ctrlPr>
                                      </m:dPr>
                                      <m:e>
                                        <m:func>
                                          <m:funcPr>
                                            <m:ctrlPr>
                                              <w:rPr>
                                                <w:rFonts w:ascii="Cambria Math" w:hAnsi="Cambria Math"/>
                                                <w:color w:val="000000" w:themeColor="text1"/>
                                                <w:sz w:val="16"/>
                                                <w:szCs w:val="16"/>
                                              </w:rPr>
                                            </m:ctrlPr>
                                          </m:funcPr>
                                          <m:fName>
                                            <m:r>
                                              <m:rPr>
                                                <m:sty m:val="p"/>
                                              </m:rPr>
                                              <w:rPr>
                                                <w:rFonts w:ascii="Cambria Math" w:hAnsi="Cambria Math"/>
                                                <w:color w:val="000000" w:themeColor="text1"/>
                                                <w:sz w:val="16"/>
                                                <w:szCs w:val="16"/>
                                              </w:rPr>
                                              <m:t>log</m:t>
                                            </m:r>
                                            <m:ctrlPr>
                                              <w:rPr>
                                                <w:rFonts w:ascii="Cambria Math" w:hAnsi="Cambria Math"/>
                                                <w:i/>
                                                <w:color w:val="000000" w:themeColor="text1"/>
                                                <w:sz w:val="16"/>
                                                <w:szCs w:val="16"/>
                                              </w:rPr>
                                            </m:ctrlPr>
                                          </m:fName>
                                          <m:e>
                                            <m:d>
                                              <m:dPr>
                                                <m:ctrlPr>
                                                  <w:rPr>
                                                    <w:rFonts w:ascii="Cambria Math" w:hAnsi="Cambria Math"/>
                                                    <w:i/>
                                                    <w:color w:val="000000" w:themeColor="text1"/>
                                                    <w:sz w:val="16"/>
                                                    <w:szCs w:val="16"/>
                                                  </w:rPr>
                                                </m:ctrlPr>
                                              </m:dPr>
                                              <m:e>
                                                <m:sSub>
                                                  <m:sSubPr>
                                                    <m:ctrlPr>
                                                      <w:rPr>
                                                        <w:rFonts w:ascii="Cambria Math" w:hAnsi="Cambria Math"/>
                                                        <w:i/>
                                                        <w:color w:val="000000" w:themeColor="text1"/>
                                                        <w:sz w:val="16"/>
                                                        <w:szCs w:val="16"/>
                                                      </w:rPr>
                                                    </m:ctrlPr>
                                                  </m:sSubPr>
                                                  <m:e>
                                                    <m:r>
                                                      <w:rPr>
                                                        <w:rFonts w:ascii="Cambria Math" w:hAnsi="Cambria Math"/>
                                                        <w:color w:val="000000" w:themeColor="text1"/>
                                                        <w:sz w:val="16"/>
                                                        <w:szCs w:val="16"/>
                                                      </w:rPr>
                                                      <m:t>x</m:t>
                                                    </m:r>
                                                  </m:e>
                                                  <m:sub>
                                                    <m:r>
                                                      <w:rPr>
                                                        <w:rFonts w:ascii="Cambria Math" w:hAnsi="Cambria Math"/>
                                                        <w:color w:val="000000" w:themeColor="text1"/>
                                                        <w:sz w:val="16"/>
                                                        <w:szCs w:val="16"/>
                                                      </w:rPr>
                                                      <m:t>1</m:t>
                                                    </m:r>
                                                  </m:sub>
                                                </m:sSub>
                                              </m:e>
                                            </m:d>
                                          </m:e>
                                        </m:func>
                                      </m:e>
                                    </m:d>
                                  </m:e>
                                  <m:sub>
                                    <m:r>
                                      <w:rPr>
                                        <w:rFonts w:ascii="Cambria Math" w:hAnsi="Cambria Math"/>
                                        <w:color w:val="000000" w:themeColor="text1"/>
                                        <w:sz w:val="16"/>
                                        <w:szCs w:val="16"/>
                                      </w:rPr>
                                      <m:t>t</m:t>
                                    </m:r>
                                    <m:r>
                                      <w:rPr>
                                        <w:rFonts w:ascii="Cambria Math" w:hAnsi="Cambria Math"/>
                                        <w:color w:val="000000" w:themeColor="text1"/>
                                        <w:sz w:val="16"/>
                                        <w:szCs w:val="16"/>
                                      </w:rPr>
                                      <m:t>=</m:t>
                                    </m:r>
                                    <m:sSub>
                                      <m:sSubPr>
                                        <m:ctrlPr>
                                          <w:rPr>
                                            <w:rFonts w:ascii="Cambria Math" w:hAnsi="Cambria Math"/>
                                            <w:i/>
                                            <w:color w:val="000000" w:themeColor="text1"/>
                                            <w:sz w:val="16"/>
                                            <w:szCs w:val="16"/>
                                          </w:rPr>
                                        </m:ctrlPr>
                                      </m:sSubPr>
                                      <m:e>
                                        <m:r>
                                          <w:rPr>
                                            <w:rFonts w:ascii="Cambria Math" w:hAnsi="Cambria Math"/>
                                            <w:color w:val="000000" w:themeColor="text1"/>
                                            <w:sz w:val="16"/>
                                            <w:szCs w:val="16"/>
                                          </w:rPr>
                                          <m:t>t</m:t>
                                        </m:r>
                                      </m:e>
                                      <m:sub>
                                        <m:r>
                                          <w:rPr>
                                            <w:rFonts w:ascii="Cambria Math" w:hAnsi="Cambria Math"/>
                                            <w:color w:val="000000" w:themeColor="text1"/>
                                            <w:sz w:val="16"/>
                                            <w:szCs w:val="16"/>
                                          </w:rPr>
                                          <m:t>N</m:t>
                                        </m:r>
                                      </m:sub>
                                    </m:sSub>
                                  </m:sub>
                                  <m:sup>
                                    <m:r>
                                      <w:rPr>
                                        <w:rFonts w:ascii="Cambria Math" w:hAnsi="Cambria Math"/>
                                        <w:color w:val="000000" w:themeColor="text1"/>
                                        <w:sz w:val="16"/>
                                        <w:szCs w:val="16"/>
                                      </w:rPr>
                                      <m:t>'</m:t>
                                    </m:r>
                                  </m:sup>
                                </m:sSubSup>
                              </m:e>
                            </m:mr>
                            <m:mr>
                              <m:e>
                                <m:m>
                                  <m:mPr>
                                    <m:mcs>
                                      <m:mc>
                                        <m:mcPr>
                                          <m:count m:val="1"/>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m:t>
                                      </m:r>
                                    </m:e>
                                  </m:mr>
                                  <m:mr>
                                    <m:e>
                                      <m:sSubSup>
                                        <m:sSubSupPr>
                                          <m:ctrlPr>
                                            <w:rPr>
                                              <w:rFonts w:ascii="Cambria Math" w:hAnsi="Cambria Math"/>
                                              <w:i/>
                                              <w:color w:val="000000" w:themeColor="text1"/>
                                              <w:sz w:val="16"/>
                                              <w:szCs w:val="16"/>
                                            </w:rPr>
                                          </m:ctrlPr>
                                        </m:sSubSupPr>
                                        <m:e>
                                          <m:d>
                                            <m:dPr>
                                              <m:ctrlPr>
                                                <w:rPr>
                                                  <w:rFonts w:ascii="Cambria Math" w:hAnsi="Cambria Math"/>
                                                  <w:i/>
                                                  <w:color w:val="000000" w:themeColor="text1"/>
                                                  <w:sz w:val="16"/>
                                                  <w:szCs w:val="16"/>
                                                </w:rPr>
                                              </m:ctrlPr>
                                            </m:dPr>
                                            <m:e>
                                              <m:func>
                                                <m:funcPr>
                                                  <m:ctrlPr>
                                                    <w:rPr>
                                                      <w:rFonts w:ascii="Cambria Math" w:hAnsi="Cambria Math"/>
                                                      <w:color w:val="000000" w:themeColor="text1"/>
                                                      <w:sz w:val="16"/>
                                                      <w:szCs w:val="16"/>
                                                    </w:rPr>
                                                  </m:ctrlPr>
                                                </m:funcPr>
                                                <m:fName>
                                                  <m:r>
                                                    <m:rPr>
                                                      <m:sty m:val="p"/>
                                                    </m:rPr>
                                                    <w:rPr>
                                                      <w:rFonts w:ascii="Cambria Math" w:hAnsi="Cambria Math"/>
                                                      <w:color w:val="000000" w:themeColor="text1"/>
                                                      <w:sz w:val="16"/>
                                                      <w:szCs w:val="16"/>
                                                    </w:rPr>
                                                    <m:t>log</m:t>
                                                  </m:r>
                                                  <m:ctrlPr>
                                                    <w:rPr>
                                                      <w:rFonts w:ascii="Cambria Math" w:hAnsi="Cambria Math"/>
                                                      <w:i/>
                                                      <w:color w:val="000000" w:themeColor="text1"/>
                                                      <w:sz w:val="16"/>
                                                      <w:szCs w:val="16"/>
                                                    </w:rPr>
                                                  </m:ctrlPr>
                                                </m:fName>
                                                <m:e>
                                                  <m:d>
                                                    <m:dPr>
                                                      <m:ctrlPr>
                                                        <w:rPr>
                                                          <w:rFonts w:ascii="Cambria Math" w:hAnsi="Cambria Math"/>
                                                          <w:i/>
                                                          <w:color w:val="000000" w:themeColor="text1"/>
                                                          <w:sz w:val="16"/>
                                                          <w:szCs w:val="16"/>
                                                        </w:rPr>
                                                      </m:ctrlPr>
                                                    </m:dPr>
                                                    <m:e>
                                                      <m:sSub>
                                                        <m:sSubPr>
                                                          <m:ctrlPr>
                                                            <w:rPr>
                                                              <w:rFonts w:ascii="Cambria Math" w:hAnsi="Cambria Math"/>
                                                              <w:i/>
                                                              <w:color w:val="000000" w:themeColor="text1"/>
                                                              <w:sz w:val="16"/>
                                                              <w:szCs w:val="16"/>
                                                            </w:rPr>
                                                          </m:ctrlPr>
                                                        </m:sSubPr>
                                                        <m:e>
                                                          <m:r>
                                                            <w:rPr>
                                                              <w:rFonts w:ascii="Cambria Math" w:hAnsi="Cambria Math"/>
                                                              <w:color w:val="000000" w:themeColor="text1"/>
                                                              <w:sz w:val="16"/>
                                                              <w:szCs w:val="16"/>
                                                            </w:rPr>
                                                            <m:t>x</m:t>
                                                          </m:r>
                                                        </m:e>
                                                        <m:sub>
                                                          <m:r>
                                                            <w:rPr>
                                                              <w:rFonts w:ascii="Cambria Math" w:hAnsi="Cambria Math"/>
                                                              <w:color w:val="000000" w:themeColor="text1"/>
                                                              <w:sz w:val="16"/>
                                                              <w:szCs w:val="16"/>
                                                            </w:rPr>
                                                            <m:t>M</m:t>
                                                          </m:r>
                                                        </m:sub>
                                                      </m:sSub>
                                                    </m:e>
                                                  </m:d>
                                                </m:e>
                                              </m:func>
                                            </m:e>
                                          </m:d>
                                        </m:e>
                                        <m:sub>
                                          <m:r>
                                            <w:rPr>
                                              <w:rFonts w:ascii="Cambria Math" w:hAnsi="Cambria Math"/>
                                              <w:color w:val="000000" w:themeColor="text1"/>
                                              <w:sz w:val="16"/>
                                              <w:szCs w:val="16"/>
                                            </w:rPr>
                                            <m:t>t</m:t>
                                          </m:r>
                                          <m:r>
                                            <w:rPr>
                                              <w:rFonts w:ascii="Cambria Math" w:hAnsi="Cambria Math"/>
                                              <w:color w:val="000000" w:themeColor="text1"/>
                                              <w:sz w:val="16"/>
                                              <w:szCs w:val="16"/>
                                            </w:rPr>
                                            <m:t>=</m:t>
                                          </m:r>
                                          <m:sSub>
                                            <m:sSubPr>
                                              <m:ctrlPr>
                                                <w:rPr>
                                                  <w:rFonts w:ascii="Cambria Math" w:hAnsi="Cambria Math"/>
                                                  <w:i/>
                                                  <w:color w:val="000000" w:themeColor="text1"/>
                                                  <w:sz w:val="16"/>
                                                  <w:szCs w:val="16"/>
                                                </w:rPr>
                                              </m:ctrlPr>
                                            </m:sSubPr>
                                            <m:e>
                                              <m:r>
                                                <w:rPr>
                                                  <w:rFonts w:ascii="Cambria Math" w:hAnsi="Cambria Math"/>
                                                  <w:color w:val="000000" w:themeColor="text1"/>
                                                  <w:sz w:val="16"/>
                                                  <w:szCs w:val="16"/>
                                                </w:rPr>
                                                <m:t>t</m:t>
                                              </m:r>
                                            </m:e>
                                            <m:sub>
                                              <m:r>
                                                <w:rPr>
                                                  <w:rFonts w:ascii="Cambria Math" w:hAnsi="Cambria Math"/>
                                                  <w:color w:val="000000" w:themeColor="text1"/>
                                                  <w:sz w:val="16"/>
                                                  <w:szCs w:val="16"/>
                                                </w:rPr>
                                                <m:t>1</m:t>
                                              </m:r>
                                            </m:sub>
                                          </m:sSub>
                                        </m:sub>
                                        <m:sup>
                                          <m:r>
                                            <w:rPr>
                                              <w:rFonts w:ascii="Cambria Math" w:hAnsi="Cambria Math"/>
                                              <w:color w:val="000000" w:themeColor="text1"/>
                                              <w:sz w:val="16"/>
                                              <w:szCs w:val="16"/>
                                            </w:rPr>
                                            <m:t>'</m:t>
                                          </m:r>
                                        </m:sup>
                                      </m:sSubSup>
                                    </m:e>
                                  </m:mr>
                                </m:m>
                              </m:e>
                            </m:mr>
                          </m:m>
                        </m:e>
                      </m:mr>
                      <m:mr>
                        <m:e>
                          <m:m>
                            <m:mPr>
                              <m:mcs>
                                <m:mc>
                                  <m:mcPr>
                                    <m:count m:val="1"/>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m:t>
                                </m:r>
                              </m:e>
                            </m:mr>
                            <m:mr>
                              <m:e>
                                <m:sSubSup>
                                  <m:sSubSupPr>
                                    <m:ctrlPr>
                                      <w:rPr>
                                        <w:rFonts w:ascii="Cambria Math" w:hAnsi="Cambria Math"/>
                                        <w:i/>
                                        <w:color w:val="000000" w:themeColor="text1"/>
                                        <w:sz w:val="16"/>
                                        <w:szCs w:val="16"/>
                                      </w:rPr>
                                    </m:ctrlPr>
                                  </m:sSubSupPr>
                                  <m:e>
                                    <m:d>
                                      <m:dPr>
                                        <m:ctrlPr>
                                          <w:rPr>
                                            <w:rFonts w:ascii="Cambria Math" w:hAnsi="Cambria Math"/>
                                            <w:i/>
                                            <w:color w:val="000000" w:themeColor="text1"/>
                                            <w:sz w:val="16"/>
                                            <w:szCs w:val="16"/>
                                          </w:rPr>
                                        </m:ctrlPr>
                                      </m:dPr>
                                      <m:e>
                                        <m:func>
                                          <m:funcPr>
                                            <m:ctrlPr>
                                              <w:rPr>
                                                <w:rFonts w:ascii="Cambria Math" w:hAnsi="Cambria Math"/>
                                                <w:color w:val="000000" w:themeColor="text1"/>
                                                <w:sz w:val="16"/>
                                                <w:szCs w:val="16"/>
                                              </w:rPr>
                                            </m:ctrlPr>
                                          </m:funcPr>
                                          <m:fName>
                                            <m:r>
                                              <m:rPr>
                                                <m:sty m:val="p"/>
                                              </m:rPr>
                                              <w:rPr>
                                                <w:rFonts w:ascii="Cambria Math" w:hAnsi="Cambria Math"/>
                                                <w:color w:val="000000" w:themeColor="text1"/>
                                                <w:sz w:val="16"/>
                                                <w:szCs w:val="16"/>
                                              </w:rPr>
                                              <m:t>log</m:t>
                                            </m:r>
                                            <m:ctrlPr>
                                              <w:rPr>
                                                <w:rFonts w:ascii="Cambria Math" w:hAnsi="Cambria Math"/>
                                                <w:i/>
                                                <w:color w:val="000000" w:themeColor="text1"/>
                                                <w:sz w:val="16"/>
                                                <w:szCs w:val="16"/>
                                              </w:rPr>
                                            </m:ctrlPr>
                                          </m:fName>
                                          <m:e>
                                            <m:d>
                                              <m:dPr>
                                                <m:ctrlPr>
                                                  <w:rPr>
                                                    <w:rFonts w:ascii="Cambria Math" w:hAnsi="Cambria Math"/>
                                                    <w:i/>
                                                    <w:color w:val="000000" w:themeColor="text1"/>
                                                    <w:sz w:val="16"/>
                                                    <w:szCs w:val="16"/>
                                                  </w:rPr>
                                                </m:ctrlPr>
                                              </m:dPr>
                                              <m:e>
                                                <m:sSub>
                                                  <m:sSubPr>
                                                    <m:ctrlPr>
                                                      <w:rPr>
                                                        <w:rFonts w:ascii="Cambria Math" w:hAnsi="Cambria Math"/>
                                                        <w:i/>
                                                        <w:color w:val="000000" w:themeColor="text1"/>
                                                        <w:sz w:val="16"/>
                                                        <w:szCs w:val="16"/>
                                                      </w:rPr>
                                                    </m:ctrlPr>
                                                  </m:sSubPr>
                                                  <m:e>
                                                    <m:r>
                                                      <w:rPr>
                                                        <w:rFonts w:ascii="Cambria Math" w:hAnsi="Cambria Math"/>
                                                        <w:color w:val="000000" w:themeColor="text1"/>
                                                        <w:sz w:val="16"/>
                                                        <w:szCs w:val="16"/>
                                                      </w:rPr>
                                                      <m:t>x</m:t>
                                                    </m:r>
                                                  </m:e>
                                                  <m:sub>
                                                    <m:r>
                                                      <w:rPr>
                                                        <w:rFonts w:ascii="Cambria Math" w:hAnsi="Cambria Math"/>
                                                        <w:color w:val="000000" w:themeColor="text1"/>
                                                        <w:sz w:val="16"/>
                                                        <w:szCs w:val="16"/>
                                                      </w:rPr>
                                                      <m:t>M</m:t>
                                                    </m:r>
                                                  </m:sub>
                                                </m:sSub>
                                              </m:e>
                                            </m:d>
                                          </m:e>
                                        </m:func>
                                      </m:e>
                                    </m:d>
                                  </m:e>
                                  <m:sub>
                                    <m:r>
                                      <w:rPr>
                                        <w:rFonts w:ascii="Cambria Math" w:hAnsi="Cambria Math"/>
                                        <w:color w:val="000000" w:themeColor="text1"/>
                                        <w:sz w:val="16"/>
                                        <w:szCs w:val="16"/>
                                      </w:rPr>
                                      <m:t>t</m:t>
                                    </m:r>
                                    <m:r>
                                      <w:rPr>
                                        <w:rFonts w:ascii="Cambria Math" w:hAnsi="Cambria Math"/>
                                        <w:color w:val="000000" w:themeColor="text1"/>
                                        <w:sz w:val="16"/>
                                        <w:szCs w:val="16"/>
                                      </w:rPr>
                                      <m:t>=</m:t>
                                    </m:r>
                                    <m:sSub>
                                      <m:sSubPr>
                                        <m:ctrlPr>
                                          <w:rPr>
                                            <w:rFonts w:ascii="Cambria Math" w:hAnsi="Cambria Math"/>
                                            <w:i/>
                                            <w:color w:val="000000" w:themeColor="text1"/>
                                            <w:sz w:val="16"/>
                                            <w:szCs w:val="16"/>
                                          </w:rPr>
                                        </m:ctrlPr>
                                      </m:sSubPr>
                                      <m:e>
                                        <m:r>
                                          <w:rPr>
                                            <w:rFonts w:ascii="Cambria Math" w:hAnsi="Cambria Math"/>
                                            <w:color w:val="000000" w:themeColor="text1"/>
                                            <w:sz w:val="16"/>
                                            <w:szCs w:val="16"/>
                                          </w:rPr>
                                          <m:t>t</m:t>
                                        </m:r>
                                      </m:e>
                                      <m:sub>
                                        <m:r>
                                          <w:rPr>
                                            <w:rFonts w:ascii="Cambria Math" w:hAnsi="Cambria Math"/>
                                            <w:color w:val="000000" w:themeColor="text1"/>
                                            <w:sz w:val="16"/>
                                            <w:szCs w:val="16"/>
                                          </w:rPr>
                                          <m:t>N</m:t>
                                        </m:r>
                                      </m:sub>
                                    </m:sSub>
                                  </m:sub>
                                  <m:sup>
                                    <m:r>
                                      <w:rPr>
                                        <w:rFonts w:ascii="Cambria Math" w:hAnsi="Cambria Math"/>
                                        <w:color w:val="000000" w:themeColor="text1"/>
                                        <w:sz w:val="16"/>
                                        <w:szCs w:val="16"/>
                                      </w:rPr>
                                      <m:t>'</m:t>
                                    </m:r>
                                  </m:sup>
                                </m:sSubSup>
                              </m:e>
                            </m:mr>
                          </m:m>
                        </m:e>
                      </m:mr>
                    </m:m>
                  </m:e>
                </m:d>
                <m:r>
                  <w:rPr>
                    <w:rFonts w:ascii="Cambria Math" w:hAnsi="Cambria Math"/>
                    <w:color w:val="000000" w:themeColor="text1"/>
                    <w:sz w:val="16"/>
                    <w:szCs w:val="16"/>
                  </w:rPr>
                  <m:t>=</m:t>
                </m:r>
                <m:d>
                  <m:dPr>
                    <m:begChr m:val="["/>
                    <m:endChr m:val="]"/>
                    <m:ctrlPr>
                      <w:rPr>
                        <w:rFonts w:ascii="Cambria Math" w:hAnsi="Cambria Math"/>
                        <w:color w:val="000000" w:themeColor="text1"/>
                        <w:sz w:val="16"/>
                        <w:szCs w:val="16"/>
                      </w:rPr>
                    </m:ctrlPr>
                  </m:dPr>
                  <m:e>
                    <m:m>
                      <m:mPr>
                        <m:mcs>
                          <m:mc>
                            <m:mcPr>
                              <m:count m:val="1"/>
                              <m:mcJc m:val="center"/>
                            </m:mcPr>
                          </m:mc>
                        </m:mcs>
                        <m:ctrlPr>
                          <w:rPr>
                            <w:rFonts w:ascii="Cambria Math" w:hAnsi="Cambria Math"/>
                            <w:color w:val="000000" w:themeColor="text1"/>
                            <w:sz w:val="16"/>
                            <w:szCs w:val="16"/>
                          </w:rPr>
                        </m:ctrlPr>
                      </m:mPr>
                      <m:mr>
                        <m:e>
                          <m:m>
                            <m:mPr>
                              <m:mcs>
                                <m:mc>
                                  <m:mcPr>
                                    <m:count m:val="3"/>
                                    <m:mcJc m:val="center"/>
                                  </m:mcPr>
                                </m:mc>
                              </m:mcs>
                              <m:ctrlPr>
                                <w:rPr>
                                  <w:rFonts w:ascii="Cambria Math" w:hAnsi="Cambria Math"/>
                                  <w:color w:val="000000" w:themeColor="text1"/>
                                  <w:sz w:val="16"/>
                                  <w:szCs w:val="16"/>
                                </w:rPr>
                              </m:ctrlPr>
                            </m:mPr>
                            <m:mr>
                              <m:e>
                                <m:m>
                                  <m:mPr>
                                    <m:mcs>
                                      <m:mc>
                                        <m:mcPr>
                                          <m:count m:val="2"/>
                                          <m:mcJc m:val="center"/>
                                        </m:mcPr>
                                      </m:mc>
                                    </m:mcs>
                                    <m:ctrlPr>
                                      <w:rPr>
                                        <w:rFonts w:ascii="Cambria Math" w:hAnsi="Cambria Math"/>
                                        <w:color w:val="000000" w:themeColor="text1"/>
                                        <w:sz w:val="16"/>
                                        <w:szCs w:val="16"/>
                                      </w:rPr>
                                    </m:ctrlPr>
                                  </m:mPr>
                                  <m:mr>
                                    <m:e>
                                      <m:r>
                                        <w:rPr>
                                          <w:rFonts w:ascii="Cambria Math" w:hAnsi="Cambria Math"/>
                                          <w:color w:val="000000" w:themeColor="text1"/>
                                          <w:sz w:val="16"/>
                                          <w:szCs w:val="16"/>
                                        </w:rPr>
                                        <m:t>1</m:t>
                                      </m:r>
                                    </m:e>
                                    <m:e>
                                      <m:sSub>
                                        <m:sSubPr>
                                          <m:ctrlPr>
                                            <w:rPr>
                                              <w:rFonts w:ascii="Cambria Math" w:hAnsi="Cambria Math"/>
                                              <w:color w:val="000000" w:themeColor="text1"/>
                                              <w:sz w:val="16"/>
                                              <w:szCs w:val="16"/>
                                            </w:rPr>
                                          </m:ctrlPr>
                                        </m:sSubPr>
                                        <m:e>
                                          <m:r>
                                            <w:rPr>
                                              <w:rFonts w:ascii="Cambria Math" w:hAnsi="Cambria Math"/>
                                              <w:color w:val="000000" w:themeColor="text1"/>
                                              <w:sz w:val="16"/>
                                              <w:szCs w:val="16"/>
                                            </w:rPr>
                                            <m:t>x</m:t>
                                          </m:r>
                                        </m:e>
                                        <m:sub>
                                          <m:r>
                                            <w:rPr>
                                              <w:rFonts w:ascii="Cambria Math" w:hAnsi="Cambria Math"/>
                                              <w:color w:val="000000" w:themeColor="text1"/>
                                              <w:sz w:val="16"/>
                                              <w:szCs w:val="16"/>
                                            </w:rPr>
                                            <m:t>1,1</m:t>
                                          </m:r>
                                        </m:sub>
                                      </m:sSub>
                                    </m:e>
                                  </m:mr>
                                </m:m>
                              </m:e>
                              <m:e>
                                <m:m>
                                  <m:mPr>
                                    <m:mcs>
                                      <m:mc>
                                        <m:mcPr>
                                          <m:count m:val="3"/>
                                          <m:mcJc m:val="center"/>
                                        </m:mcPr>
                                      </m:mc>
                                    </m:mcs>
                                    <m:ctrlPr>
                                      <w:rPr>
                                        <w:rFonts w:ascii="Cambria Math" w:hAnsi="Cambria Math"/>
                                        <w:color w:val="000000" w:themeColor="text1"/>
                                        <w:sz w:val="16"/>
                                        <w:szCs w:val="16"/>
                                      </w:rPr>
                                    </m:ctrlPr>
                                  </m:mPr>
                                  <m:mr>
                                    <m:e>
                                      <m:r>
                                        <w:rPr>
                                          <w:rFonts w:ascii="Cambria Math" w:hAnsi="Cambria Math"/>
                                          <w:color w:val="000000" w:themeColor="text1"/>
                                          <w:sz w:val="16"/>
                                          <w:szCs w:val="16"/>
                                        </w:rPr>
                                        <m:t>⋯</m:t>
                                      </m:r>
                                    </m:e>
                                    <m:e>
                                      <m:m>
                                        <m:mPr>
                                          <m:mcs>
                                            <m:mc>
                                              <m:mcPr>
                                                <m:count m:val="2"/>
                                                <m:mcJc m:val="center"/>
                                              </m:mcPr>
                                            </m:mc>
                                          </m:mcs>
                                          <m:ctrlPr>
                                            <w:rPr>
                                              <w:rFonts w:ascii="Cambria Math" w:hAnsi="Cambria Math"/>
                                              <w:i/>
                                              <w:color w:val="000000" w:themeColor="text1"/>
                                              <w:sz w:val="16"/>
                                              <w:szCs w:val="16"/>
                                            </w:rPr>
                                          </m:ctrlPr>
                                        </m:mPr>
                                        <m:mr>
                                          <m:e>
                                            <m:sSub>
                                              <m:sSubPr>
                                                <m:ctrlPr>
                                                  <w:rPr>
                                                    <w:rFonts w:ascii="Cambria Math" w:hAnsi="Cambria Math"/>
                                                    <w:color w:val="000000" w:themeColor="text1"/>
                                                    <w:sz w:val="16"/>
                                                    <w:szCs w:val="16"/>
                                                  </w:rPr>
                                                </m:ctrlPr>
                                              </m:sSubPr>
                                              <m:e>
                                                <m:r>
                                                  <w:rPr>
                                                    <w:rFonts w:ascii="Cambria Math" w:hAnsi="Cambria Math"/>
                                                    <w:color w:val="000000" w:themeColor="text1"/>
                                                    <w:sz w:val="16"/>
                                                    <w:szCs w:val="16"/>
                                                  </w:rPr>
                                                  <m:t>x</m:t>
                                                </m:r>
                                              </m:e>
                                              <m:sub>
                                                <m:r>
                                                  <w:rPr>
                                                    <w:rFonts w:ascii="Cambria Math" w:hAnsi="Cambria Math"/>
                                                    <w:color w:val="000000" w:themeColor="text1"/>
                                                    <w:sz w:val="16"/>
                                                    <w:szCs w:val="16"/>
                                                  </w:rPr>
                                                  <m:t>M</m:t>
                                                </m:r>
                                                <m:r>
                                                  <w:rPr>
                                                    <w:rFonts w:ascii="Cambria Math" w:hAnsi="Cambria Math"/>
                                                    <w:color w:val="000000" w:themeColor="text1"/>
                                                    <w:sz w:val="16"/>
                                                    <w:szCs w:val="16"/>
                                                  </w:rPr>
                                                  <m:t>,1</m:t>
                                                </m:r>
                                              </m:sub>
                                            </m:sSub>
                                          </m:e>
                                          <m:e>
                                            <m:sSub>
                                              <m:sSubPr>
                                                <m:ctrlPr>
                                                  <w:rPr>
                                                    <w:rFonts w:ascii="Cambria Math" w:hAnsi="Cambria Math"/>
                                                    <w:i/>
                                                    <w:color w:val="000000" w:themeColor="text1"/>
                                                    <w:sz w:val="16"/>
                                                    <w:szCs w:val="16"/>
                                                  </w:rPr>
                                                </m:ctrlPr>
                                              </m:sSubPr>
                                              <m:e>
                                                <m:r>
                                                  <w:rPr>
                                                    <w:rFonts w:ascii="Cambria Math" w:hAnsi="Cambria Math"/>
                                                    <w:color w:val="000000" w:themeColor="text1"/>
                                                    <w:sz w:val="16"/>
                                                    <w:szCs w:val="16"/>
                                                  </w:rPr>
                                                  <m:t>u</m:t>
                                                </m:r>
                                              </m:e>
                                              <m:sub>
                                                <m:r>
                                                  <w:rPr>
                                                    <w:rFonts w:ascii="Cambria Math" w:hAnsi="Cambria Math"/>
                                                    <w:color w:val="000000" w:themeColor="text1"/>
                                                    <w:sz w:val="16"/>
                                                    <w:szCs w:val="16"/>
                                                  </w:rPr>
                                                  <m:t>1</m:t>
                                                </m:r>
                                              </m:sub>
                                            </m:sSub>
                                          </m:e>
                                        </m:mr>
                                      </m:m>
                                    </m:e>
                                    <m:e>
                                      <m:r>
                                        <w:rPr>
                                          <w:rFonts w:ascii="Cambria Math" w:hAnsi="Cambria Math"/>
                                          <w:color w:val="000000" w:themeColor="text1"/>
                                          <w:sz w:val="16"/>
                                          <w:szCs w:val="16"/>
                                        </w:rPr>
                                        <m:t>⋯</m:t>
                                      </m:r>
                                    </m:e>
                                  </m:mr>
                                </m:m>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0</m:t>
                                      </m:r>
                                    </m:e>
                                    <m:e>
                                      <m:r>
                                        <w:rPr>
                                          <w:rFonts w:ascii="Cambria Math" w:hAnsi="Cambria Math"/>
                                          <w:color w:val="000000" w:themeColor="text1"/>
                                          <w:sz w:val="16"/>
                                          <w:szCs w:val="16"/>
                                        </w:rPr>
                                        <m:t>0</m:t>
                                      </m:r>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m:t>
                                            </m:r>
                                          </m:e>
                                          <m:e>
                                            <m:r>
                                              <w:rPr>
                                                <w:rFonts w:ascii="Cambria Math" w:hAnsi="Cambria Math"/>
                                                <w:color w:val="000000" w:themeColor="text1"/>
                                                <w:sz w:val="16"/>
                                                <w:szCs w:val="16"/>
                                              </w:rPr>
                                              <m:t>0</m:t>
                                            </m:r>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0</m:t>
                                                  </m:r>
                                                </m:e>
                                                <m:e>
                                                  <m:r>
                                                    <w:rPr>
                                                      <w:rFonts w:ascii="Cambria Math" w:hAnsi="Cambria Math"/>
                                                      <w:color w:val="000000" w:themeColor="text1"/>
                                                      <w:sz w:val="16"/>
                                                      <w:szCs w:val="16"/>
                                                    </w:rPr>
                                                    <m:t>⋯</m:t>
                                                  </m:r>
                                                </m:e>
                                                <m:e>
                                                  <m:m>
                                                    <m:mPr>
                                                      <m:mcs>
                                                        <m:mc>
                                                          <m:mcPr>
                                                            <m:count m:val="3"/>
                                                            <m:mcJc m:val="center"/>
                                                          </m:mcPr>
                                                        </m:mc>
                                                      </m:mcs>
                                                      <m:ctrlPr>
                                                        <w:rPr>
                                                          <w:rFonts w:ascii="Cambria Math" w:hAnsi="Cambria Math"/>
                                                          <w:i/>
                                                          <w:color w:val="000000" w:themeColor="text1"/>
                                                          <w:sz w:val="16"/>
                                                          <w:szCs w:val="16"/>
                                                        </w:rPr>
                                                      </m:ctrlPr>
                                                    </m:mPr>
                                                    <m:mr>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0</m:t>
                                                              </m:r>
                                                            </m:e>
                                                            <m:e>
                                                              <m:r>
                                                                <w:rPr>
                                                                  <w:rFonts w:ascii="Cambria Math" w:hAnsi="Cambria Math"/>
                                                                  <w:color w:val="000000" w:themeColor="text1"/>
                                                                  <w:sz w:val="16"/>
                                                                  <w:szCs w:val="16"/>
                                                                </w:rPr>
                                                                <m:t>0</m:t>
                                                              </m:r>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m:t>
                                                                    </m:r>
                                                                  </m:e>
                                                                  <m:e>
                                                                    <m:r>
                                                                      <w:rPr>
                                                                        <w:rFonts w:ascii="Cambria Math" w:hAnsi="Cambria Math"/>
                                                                        <w:color w:val="000000" w:themeColor="text1"/>
                                                                        <w:sz w:val="16"/>
                                                                        <w:szCs w:val="16"/>
                                                                      </w:rPr>
                                                                      <m:t>0</m:t>
                                                                    </m:r>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0</m:t>
                                                                          </m:r>
                                                                        </m:e>
                                                                        <m:e>
                                                                          <m:r>
                                                                            <w:rPr>
                                                                              <w:rFonts w:ascii="Cambria Math" w:hAnsi="Cambria Math"/>
                                                                              <w:color w:val="000000" w:themeColor="text1"/>
                                                                              <w:sz w:val="16"/>
                                                                              <w:szCs w:val="16"/>
                                                                            </w:rPr>
                                                                            <m:t>⋯</m:t>
                                                                          </m:r>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0</m:t>
                                                                                </m:r>
                                                                              </m:e>
                                                                              <m:e>
                                                                                <m:r>
                                                                                  <w:rPr>
                                                                                    <w:rFonts w:ascii="Cambria Math" w:hAnsi="Cambria Math"/>
                                                                                    <w:color w:val="000000" w:themeColor="text1"/>
                                                                                    <w:sz w:val="16"/>
                                                                                    <w:szCs w:val="16"/>
                                                                                  </w:rPr>
                                                                                  <m:t>0</m:t>
                                                                                </m:r>
                                                                              </m:e>
                                                                              <m:e>
                                                                                <m:r>
                                                                                  <w:rPr>
                                                                                    <w:rFonts w:ascii="Cambria Math" w:hAnsi="Cambria Math"/>
                                                                                    <w:color w:val="000000" w:themeColor="text1"/>
                                                                                    <w:sz w:val="16"/>
                                                                                    <w:szCs w:val="16"/>
                                                                                  </w:rPr>
                                                                                  <m:t>⋯</m:t>
                                                                                </m:r>
                                                                              </m:e>
                                                                            </m:mr>
                                                                          </m:m>
                                                                        </m:e>
                                                                      </m:mr>
                                                                    </m:m>
                                                                  </m:e>
                                                                </m:mr>
                                                              </m:m>
                                                            </m:e>
                                                          </m:mr>
                                                        </m:m>
                                                      </m:e>
                                                      <m:e>
                                                        <m:r>
                                                          <w:rPr>
                                                            <w:rFonts w:ascii="Cambria Math" w:hAnsi="Cambria Math"/>
                                                            <w:color w:val="000000" w:themeColor="text1"/>
                                                            <w:sz w:val="16"/>
                                                            <w:szCs w:val="16"/>
                                                          </w:rPr>
                                                          <m:t>0</m:t>
                                                        </m:r>
                                                      </m:e>
                                                      <m:e>
                                                        <m:r>
                                                          <w:rPr>
                                                            <w:rFonts w:ascii="Cambria Math" w:hAnsi="Cambria Math"/>
                                                            <w:color w:val="000000" w:themeColor="text1"/>
                                                            <w:sz w:val="16"/>
                                                            <w:szCs w:val="16"/>
                                                          </w:rPr>
                                                          <m:t>0</m:t>
                                                        </m:r>
                                                      </m:e>
                                                    </m:mr>
                                                  </m:m>
                                                </m:e>
                                              </m:mr>
                                            </m:m>
                                          </m:e>
                                        </m:mr>
                                      </m:m>
                                    </m:e>
                                  </m:mr>
                                </m:m>
                              </m:e>
                            </m:mr>
                          </m:m>
                        </m:e>
                      </m:mr>
                      <m:mr>
                        <m:e>
                          <m:m>
                            <m:mPr>
                              <m:mcs>
                                <m:mc>
                                  <m:mcPr>
                                    <m:count m:val="1"/>
                                    <m:mcJc m:val="center"/>
                                  </m:mcPr>
                                </m:mc>
                              </m:mcs>
                              <m:ctrlPr>
                                <w:rPr>
                                  <w:rFonts w:ascii="Cambria Math" w:hAnsi="Cambria Math"/>
                                  <w:color w:val="000000" w:themeColor="text1"/>
                                  <w:sz w:val="16"/>
                                  <w:szCs w:val="16"/>
                                </w:rPr>
                              </m:ctrlPr>
                            </m:mPr>
                            <m:mr>
                              <m:e>
                                <m:r>
                                  <w:rPr>
                                    <w:rFonts w:ascii="Cambria Math" w:hAnsi="Cambria Math"/>
                                    <w:color w:val="000000" w:themeColor="text1"/>
                                    <w:sz w:val="16"/>
                                    <w:szCs w:val="16"/>
                                  </w:rPr>
                                  <m:t>⋮</m:t>
                                </m:r>
                              </m:e>
                            </m:mr>
                            <m:mr>
                              <m:e>
                                <m:m>
                                  <m:mPr>
                                    <m:mcs>
                                      <m:mc>
                                        <m:mcPr>
                                          <m:count m:val="3"/>
                                          <m:mcJc m:val="center"/>
                                        </m:mcPr>
                                      </m:mc>
                                    </m:mcs>
                                    <m:ctrlPr>
                                      <w:rPr>
                                        <w:rFonts w:ascii="Cambria Math" w:hAnsi="Cambria Math"/>
                                        <w:color w:val="000000" w:themeColor="text1"/>
                                        <w:sz w:val="16"/>
                                        <w:szCs w:val="16"/>
                                      </w:rPr>
                                    </m:ctrlPr>
                                  </m:mPr>
                                  <m:mr>
                                    <m:e>
                                      <m:m>
                                        <m:mPr>
                                          <m:mcs>
                                            <m:mc>
                                              <m:mcPr>
                                                <m:count m:val="2"/>
                                                <m:mcJc m:val="center"/>
                                              </m:mcPr>
                                            </m:mc>
                                          </m:mcs>
                                          <m:ctrlPr>
                                            <w:rPr>
                                              <w:rFonts w:ascii="Cambria Math" w:hAnsi="Cambria Math"/>
                                              <w:color w:val="000000" w:themeColor="text1"/>
                                              <w:sz w:val="16"/>
                                              <w:szCs w:val="16"/>
                                            </w:rPr>
                                          </m:ctrlPr>
                                        </m:mPr>
                                        <m:mr>
                                          <m:e>
                                            <m:r>
                                              <w:rPr>
                                                <w:rFonts w:ascii="Cambria Math" w:hAnsi="Cambria Math"/>
                                                <w:color w:val="000000" w:themeColor="text1"/>
                                                <w:sz w:val="16"/>
                                                <w:szCs w:val="16"/>
                                              </w:rPr>
                                              <m:t>0</m:t>
                                            </m:r>
                                          </m:e>
                                          <m:e>
                                            <m:r>
                                              <m:rPr>
                                                <m:sty m:val="p"/>
                                              </m:rPr>
                                              <w:rPr>
                                                <w:rFonts w:ascii="Cambria Math" w:hAnsi="Cambria Math"/>
                                                <w:color w:val="000000" w:themeColor="text1"/>
                                                <w:sz w:val="16"/>
                                                <w:szCs w:val="16"/>
                                              </w:rPr>
                                              <m:t>0</m:t>
                                            </m:r>
                                          </m:e>
                                        </m:mr>
                                      </m:m>
                                    </m:e>
                                    <m:e>
                                      <m:m>
                                        <m:mPr>
                                          <m:mcs>
                                            <m:mc>
                                              <m:mcPr>
                                                <m:count m:val="3"/>
                                                <m:mcJc m:val="center"/>
                                              </m:mcPr>
                                            </m:mc>
                                          </m:mcs>
                                          <m:ctrlPr>
                                            <w:rPr>
                                              <w:rFonts w:ascii="Cambria Math" w:hAnsi="Cambria Math"/>
                                              <w:color w:val="000000" w:themeColor="text1"/>
                                              <w:sz w:val="16"/>
                                              <w:szCs w:val="16"/>
                                            </w:rPr>
                                          </m:ctrlPr>
                                        </m:mPr>
                                        <m:mr>
                                          <m:e>
                                            <m:r>
                                              <w:rPr>
                                                <w:rFonts w:ascii="Cambria Math" w:hAnsi="Cambria Math"/>
                                                <w:color w:val="000000" w:themeColor="text1"/>
                                                <w:sz w:val="16"/>
                                                <w:szCs w:val="16"/>
                                              </w:rPr>
                                              <m:t>⋯</m:t>
                                            </m:r>
                                          </m:e>
                                          <m:e>
                                            <m:m>
                                              <m:mPr>
                                                <m:mcs>
                                                  <m:mc>
                                                    <m:mcPr>
                                                      <m:count m:val="2"/>
                                                      <m:mcJc m:val="center"/>
                                                    </m:mcPr>
                                                  </m:mc>
                                                </m:mcs>
                                                <m:ctrlPr>
                                                  <w:rPr>
                                                    <w:rFonts w:ascii="Cambria Math" w:hAnsi="Cambria Math"/>
                                                    <w:i/>
                                                    <w:color w:val="000000" w:themeColor="text1"/>
                                                    <w:sz w:val="16"/>
                                                    <w:szCs w:val="16"/>
                                                  </w:rPr>
                                                </m:ctrlPr>
                                              </m:mPr>
                                              <m:mr>
                                                <m:e>
                                                  <m:r>
                                                    <m:rPr>
                                                      <m:sty m:val="p"/>
                                                    </m:rPr>
                                                    <w:rPr>
                                                      <w:rFonts w:ascii="Cambria Math" w:hAnsi="Cambria Math"/>
                                                      <w:color w:val="000000" w:themeColor="text1"/>
                                                      <w:sz w:val="16"/>
                                                      <w:szCs w:val="16"/>
                                                    </w:rPr>
                                                    <m:t>0</m:t>
                                                  </m:r>
                                                </m:e>
                                                <m:e>
                                                  <m:r>
                                                    <w:rPr>
                                                      <w:rFonts w:ascii="Cambria Math" w:hAnsi="Cambria Math"/>
                                                      <w:color w:val="000000" w:themeColor="text1"/>
                                                      <w:sz w:val="16"/>
                                                      <w:szCs w:val="16"/>
                                                    </w:rPr>
                                                    <m:t>0</m:t>
                                                  </m:r>
                                                </m:e>
                                              </m:mr>
                                            </m:m>
                                          </m:e>
                                          <m:e>
                                            <m:r>
                                              <w:rPr>
                                                <w:rFonts w:ascii="Cambria Math" w:hAnsi="Cambria Math"/>
                                                <w:color w:val="000000" w:themeColor="text1"/>
                                                <w:sz w:val="16"/>
                                                <w:szCs w:val="16"/>
                                              </w:rPr>
                                              <m:t>⋯</m:t>
                                            </m:r>
                                          </m:e>
                                        </m:mr>
                                      </m:m>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1</m:t>
                                            </m:r>
                                          </m:e>
                                          <m:e>
                                            <m:sSub>
                                              <m:sSubPr>
                                                <m:ctrlPr>
                                                  <w:rPr>
                                                    <w:rFonts w:ascii="Cambria Math" w:hAnsi="Cambria Math"/>
                                                    <w:color w:val="000000" w:themeColor="text1"/>
                                                    <w:sz w:val="16"/>
                                                    <w:szCs w:val="16"/>
                                                  </w:rPr>
                                                </m:ctrlPr>
                                              </m:sSubPr>
                                              <m:e>
                                                <m:r>
                                                  <w:rPr>
                                                    <w:rFonts w:ascii="Cambria Math" w:hAnsi="Cambria Math"/>
                                                    <w:color w:val="000000" w:themeColor="text1"/>
                                                    <w:sz w:val="16"/>
                                                    <w:szCs w:val="16"/>
                                                  </w:rPr>
                                                  <m:t>x</m:t>
                                                </m:r>
                                              </m:e>
                                              <m:sub>
                                                <m:r>
                                                  <w:rPr>
                                                    <w:rFonts w:ascii="Cambria Math" w:hAnsi="Cambria Math"/>
                                                    <w:color w:val="000000" w:themeColor="text1"/>
                                                    <w:sz w:val="16"/>
                                                    <w:szCs w:val="16"/>
                                                  </w:rPr>
                                                  <m:t>1,</m:t>
                                                </m:r>
                                                <m:r>
                                                  <w:rPr>
                                                    <w:rFonts w:ascii="Cambria Math" w:hAnsi="Cambria Math"/>
                                                    <w:color w:val="000000" w:themeColor="text1"/>
                                                    <w:sz w:val="16"/>
                                                    <w:szCs w:val="16"/>
                                                  </w:rPr>
                                                  <m:t>N</m:t>
                                                </m:r>
                                              </m:sub>
                                            </m:sSub>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m:t>
                                                  </m:r>
                                                </m:e>
                                                <m:e>
                                                  <m:sSub>
                                                    <m:sSubPr>
                                                      <m:ctrlPr>
                                                        <w:rPr>
                                                          <w:rFonts w:ascii="Cambria Math" w:hAnsi="Cambria Math"/>
                                                          <w:color w:val="000000" w:themeColor="text1"/>
                                                          <w:sz w:val="16"/>
                                                          <w:szCs w:val="16"/>
                                                        </w:rPr>
                                                      </m:ctrlPr>
                                                    </m:sSubPr>
                                                    <m:e>
                                                      <m:r>
                                                        <w:rPr>
                                                          <w:rFonts w:ascii="Cambria Math" w:hAnsi="Cambria Math"/>
                                                          <w:color w:val="000000" w:themeColor="text1"/>
                                                          <w:sz w:val="16"/>
                                                          <w:szCs w:val="16"/>
                                                        </w:rPr>
                                                        <m:t>x</m:t>
                                                      </m:r>
                                                    </m:e>
                                                    <m:sub>
                                                      <m:r>
                                                        <w:rPr>
                                                          <w:rFonts w:ascii="Cambria Math" w:hAnsi="Cambria Math"/>
                                                          <w:color w:val="000000" w:themeColor="text1"/>
                                                          <w:sz w:val="16"/>
                                                          <w:szCs w:val="16"/>
                                                        </w:rPr>
                                                        <m:t>M</m:t>
                                                      </m:r>
                                                      <m:r>
                                                        <w:rPr>
                                                          <w:rFonts w:ascii="Cambria Math" w:hAnsi="Cambria Math"/>
                                                          <w:color w:val="000000" w:themeColor="text1"/>
                                                          <w:sz w:val="16"/>
                                                          <w:szCs w:val="16"/>
                                                        </w:rPr>
                                                        <m:t>,N</m:t>
                                                      </m:r>
                                                    </m:sub>
                                                  </m:sSub>
                                                </m:e>
                                                <m:e>
                                                  <m:m>
                                                    <m:mPr>
                                                      <m:mcs>
                                                        <m:mc>
                                                          <m:mcPr>
                                                            <m:count m:val="3"/>
                                                            <m:mcJc m:val="center"/>
                                                          </m:mcPr>
                                                        </m:mc>
                                                      </m:mcs>
                                                      <m:ctrlPr>
                                                        <w:rPr>
                                                          <w:rFonts w:ascii="Cambria Math" w:hAnsi="Cambria Math"/>
                                                          <w:i/>
                                                          <w:color w:val="000000" w:themeColor="text1"/>
                                                          <w:sz w:val="16"/>
                                                          <w:szCs w:val="16"/>
                                                        </w:rPr>
                                                      </m:ctrlPr>
                                                    </m:mPr>
                                                    <m:mr>
                                                      <m:e>
                                                        <m:sSub>
                                                          <m:sSubPr>
                                                            <m:ctrlPr>
                                                              <w:rPr>
                                                                <w:rFonts w:ascii="Cambria Math" w:hAnsi="Cambria Math"/>
                                                                <w:i/>
                                                                <w:color w:val="000000" w:themeColor="text1"/>
                                                                <w:sz w:val="16"/>
                                                                <w:szCs w:val="16"/>
                                                              </w:rPr>
                                                            </m:ctrlPr>
                                                          </m:sSubPr>
                                                          <m:e>
                                                            <m:r>
                                                              <w:rPr>
                                                                <w:rFonts w:ascii="Cambria Math" w:hAnsi="Cambria Math"/>
                                                                <w:color w:val="000000" w:themeColor="text1"/>
                                                                <w:sz w:val="16"/>
                                                                <w:szCs w:val="16"/>
                                                              </w:rPr>
                                                              <m:t>u</m:t>
                                                            </m:r>
                                                          </m:e>
                                                          <m:sub>
                                                            <m:r>
                                                              <w:rPr>
                                                                <w:rFonts w:ascii="Cambria Math" w:hAnsi="Cambria Math"/>
                                                                <w:color w:val="000000" w:themeColor="text1"/>
                                                                <w:sz w:val="16"/>
                                                                <w:szCs w:val="16"/>
                                                              </w:rPr>
                                                              <m:t>N</m:t>
                                                            </m:r>
                                                          </m:sub>
                                                        </m:sSub>
                                                      </m:e>
                                                      <m:e>
                                                        <m:r>
                                                          <w:rPr>
                                                            <w:rFonts w:ascii="Cambria Math" w:hAnsi="Cambria Math"/>
                                                            <w:color w:val="000000" w:themeColor="text1"/>
                                                            <w:sz w:val="16"/>
                                                            <w:szCs w:val="16"/>
                                                          </w:rPr>
                                                          <m:t>⋯</m:t>
                                                        </m:r>
                                                      </m:e>
                                                      <m:e>
                                                        <m:m>
                                                          <m:mPr>
                                                            <m:mcs>
                                                              <m:mc>
                                                                <m:mcPr>
                                                                  <m:count m:val="3"/>
                                                                  <m:mcJc m:val="center"/>
                                                                </m:mcPr>
                                                              </m:mc>
                                                            </m:mcs>
                                                            <m:ctrlPr>
                                                              <w:rPr>
                                                                <w:rFonts w:ascii="Cambria Math" w:hAnsi="Cambria Math"/>
                                                                <w:i/>
                                                                <w:color w:val="000000" w:themeColor="text1"/>
                                                                <w:sz w:val="16"/>
                                                                <w:szCs w:val="16"/>
                                                              </w:rPr>
                                                            </m:ctrlPr>
                                                          </m:mPr>
                                                          <m:mr>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0</m:t>
                                                                    </m:r>
                                                                  </m:e>
                                                                  <m:e>
                                                                    <m:r>
                                                                      <w:rPr>
                                                                        <w:rFonts w:ascii="Cambria Math" w:hAnsi="Cambria Math"/>
                                                                        <w:color w:val="000000" w:themeColor="text1"/>
                                                                        <w:sz w:val="16"/>
                                                                        <w:szCs w:val="16"/>
                                                                      </w:rPr>
                                                                      <m:t>0</m:t>
                                                                    </m:r>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m:t>
                                                                          </m:r>
                                                                        </m:e>
                                                                        <m:e>
                                                                          <m:r>
                                                                            <w:rPr>
                                                                              <w:rFonts w:ascii="Cambria Math" w:hAnsi="Cambria Math"/>
                                                                              <w:color w:val="000000" w:themeColor="text1"/>
                                                                              <w:sz w:val="16"/>
                                                                              <w:szCs w:val="16"/>
                                                                            </w:rPr>
                                                                            <m:t>0</m:t>
                                                                          </m:r>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0</m:t>
                                                                                </m:r>
                                                                              </m:e>
                                                                              <m:e>
                                                                                <m:r>
                                                                                  <w:rPr>
                                                                                    <w:rFonts w:ascii="Cambria Math" w:hAnsi="Cambria Math"/>
                                                                                    <w:color w:val="000000" w:themeColor="text1"/>
                                                                                    <w:sz w:val="16"/>
                                                                                    <w:szCs w:val="16"/>
                                                                                  </w:rPr>
                                                                                  <m:t>⋯</m:t>
                                                                                </m:r>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0</m:t>
                                                                                      </m:r>
                                                                                    </m:e>
                                                                                    <m:e>
                                                                                      <m:r>
                                                                                        <w:rPr>
                                                                                          <w:rFonts w:ascii="Cambria Math" w:hAnsi="Cambria Math"/>
                                                                                          <w:color w:val="000000" w:themeColor="text1"/>
                                                                                          <w:sz w:val="16"/>
                                                                                          <w:szCs w:val="16"/>
                                                                                        </w:rPr>
                                                                                        <m:t>0</m:t>
                                                                                      </m:r>
                                                                                    </m:e>
                                                                                    <m:e>
                                                                                      <m:r>
                                                                                        <w:rPr>
                                                                                          <w:rFonts w:ascii="Cambria Math" w:hAnsi="Cambria Math"/>
                                                                                          <w:color w:val="000000" w:themeColor="text1"/>
                                                                                          <w:sz w:val="16"/>
                                                                                          <w:szCs w:val="16"/>
                                                                                        </w:rPr>
                                                                                        <m:t>⋯</m:t>
                                                                                      </m:r>
                                                                                    </m:e>
                                                                                  </m:mr>
                                                                                </m:m>
                                                                              </m:e>
                                                                            </m:mr>
                                                                          </m:m>
                                                                        </m:e>
                                                                      </m:mr>
                                                                    </m:m>
                                                                  </m:e>
                                                                </m:mr>
                                                              </m:m>
                                                            </m:e>
                                                            <m:e>
                                                              <m:r>
                                                                <w:rPr>
                                                                  <w:rFonts w:ascii="Cambria Math" w:hAnsi="Cambria Math"/>
                                                                  <w:color w:val="000000" w:themeColor="text1"/>
                                                                  <w:sz w:val="16"/>
                                                                  <w:szCs w:val="16"/>
                                                                </w:rPr>
                                                                <m:t>0</m:t>
                                                              </m:r>
                                                            </m:e>
                                                            <m:e>
                                                              <m:r>
                                                                <w:rPr>
                                                                  <w:rFonts w:ascii="Cambria Math" w:hAnsi="Cambria Math"/>
                                                                  <w:color w:val="000000" w:themeColor="text1"/>
                                                                  <w:sz w:val="16"/>
                                                                  <w:szCs w:val="16"/>
                                                                </w:rPr>
                                                                <m:t>0</m:t>
                                                              </m:r>
                                                            </m:e>
                                                          </m:mr>
                                                        </m:m>
                                                      </m:e>
                                                    </m:mr>
                                                  </m:m>
                                                </m:e>
                                              </m:mr>
                                            </m:m>
                                          </m:e>
                                        </m:mr>
                                      </m:m>
                                    </m:e>
                                  </m:mr>
                                </m:m>
                              </m:e>
                            </m:mr>
                            <m:mr>
                              <m:e>
                                <m:m>
                                  <m:mPr>
                                    <m:mcs>
                                      <m:mc>
                                        <m:mcPr>
                                          <m:count m:val="1"/>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m:t>
                                      </m:r>
                                    </m:e>
                                  </m:mr>
                                  <m:mr>
                                    <m:e>
                                      <m:m>
                                        <m:mPr>
                                          <m:mcs>
                                            <m:mc>
                                              <m:mcPr>
                                                <m:count m:val="3"/>
                                                <m:mcJc m:val="center"/>
                                              </m:mcPr>
                                            </m:mc>
                                          </m:mcs>
                                          <m:ctrlPr>
                                            <w:rPr>
                                              <w:rFonts w:ascii="Cambria Math" w:hAnsi="Cambria Math"/>
                                              <w:color w:val="000000" w:themeColor="text1"/>
                                              <w:sz w:val="16"/>
                                              <w:szCs w:val="16"/>
                                            </w:rPr>
                                          </m:ctrlPr>
                                        </m:mPr>
                                        <m:mr>
                                          <m:e>
                                            <m:m>
                                              <m:mPr>
                                                <m:mcs>
                                                  <m:mc>
                                                    <m:mcPr>
                                                      <m:count m:val="2"/>
                                                      <m:mcJc m:val="center"/>
                                                    </m:mcPr>
                                                  </m:mc>
                                                </m:mcs>
                                                <m:ctrlPr>
                                                  <w:rPr>
                                                    <w:rFonts w:ascii="Cambria Math" w:hAnsi="Cambria Math"/>
                                                    <w:color w:val="000000" w:themeColor="text1"/>
                                                    <w:sz w:val="16"/>
                                                    <w:szCs w:val="16"/>
                                                  </w:rPr>
                                                </m:ctrlPr>
                                              </m:mPr>
                                              <m:mr>
                                                <m:e>
                                                  <m:r>
                                                    <w:rPr>
                                                      <w:rFonts w:ascii="Cambria Math" w:hAnsi="Cambria Math"/>
                                                      <w:color w:val="000000" w:themeColor="text1"/>
                                                      <w:sz w:val="16"/>
                                                      <w:szCs w:val="16"/>
                                                    </w:rPr>
                                                    <m:t>0</m:t>
                                                  </m:r>
                                                </m:e>
                                                <m:e>
                                                  <m:r>
                                                    <w:rPr>
                                                      <w:rFonts w:ascii="Cambria Math" w:hAnsi="Cambria Math"/>
                                                      <w:color w:val="000000" w:themeColor="text1"/>
                                                      <w:sz w:val="16"/>
                                                      <w:szCs w:val="16"/>
                                                    </w:rPr>
                                                    <m:t>0</m:t>
                                                  </m:r>
                                                </m:e>
                                              </m:mr>
                                            </m:m>
                                          </m:e>
                                          <m:e>
                                            <m:m>
                                              <m:mPr>
                                                <m:mcs>
                                                  <m:mc>
                                                    <m:mcPr>
                                                      <m:count m:val="3"/>
                                                      <m:mcJc m:val="center"/>
                                                    </m:mcPr>
                                                  </m:mc>
                                                </m:mcs>
                                                <m:ctrlPr>
                                                  <w:rPr>
                                                    <w:rFonts w:ascii="Cambria Math" w:hAnsi="Cambria Math"/>
                                                    <w:color w:val="000000" w:themeColor="text1"/>
                                                    <w:sz w:val="16"/>
                                                    <w:szCs w:val="16"/>
                                                  </w:rPr>
                                                </m:ctrlPr>
                                              </m:mPr>
                                              <m:mr>
                                                <m:e>
                                                  <m:r>
                                                    <w:rPr>
                                                      <w:rFonts w:ascii="Cambria Math" w:hAnsi="Cambria Math"/>
                                                      <w:color w:val="000000" w:themeColor="text1"/>
                                                      <w:sz w:val="16"/>
                                                      <w:szCs w:val="16"/>
                                                    </w:rPr>
                                                    <m:t>⋯</m:t>
                                                  </m:r>
                                                </m:e>
                                                <m:e>
                                                  <m:m>
                                                    <m:mPr>
                                                      <m:mcs>
                                                        <m:mc>
                                                          <m:mcPr>
                                                            <m:count m:val="2"/>
                                                            <m:mcJc m:val="center"/>
                                                          </m:mcPr>
                                                        </m:mc>
                                                      </m:mcs>
                                                      <m:ctrlPr>
                                                        <w:rPr>
                                                          <w:rFonts w:ascii="Cambria Math" w:hAnsi="Cambria Math"/>
                                                          <w:i/>
                                                          <w:color w:val="000000" w:themeColor="text1"/>
                                                          <w:sz w:val="16"/>
                                                          <w:szCs w:val="16"/>
                                                        </w:rPr>
                                                      </m:ctrlPr>
                                                    </m:mPr>
                                                    <m:mr>
                                                      <m:e>
                                                        <m:r>
                                                          <m:rPr>
                                                            <m:sty m:val="p"/>
                                                          </m:rPr>
                                                          <w:rPr>
                                                            <w:rFonts w:ascii="Cambria Math" w:hAnsi="Cambria Math"/>
                                                            <w:color w:val="000000" w:themeColor="text1"/>
                                                            <w:sz w:val="16"/>
                                                            <w:szCs w:val="16"/>
                                                          </w:rPr>
                                                          <m:t>0</m:t>
                                                        </m:r>
                                                      </m:e>
                                                      <m:e>
                                                        <m:r>
                                                          <w:rPr>
                                                            <w:rFonts w:ascii="Cambria Math" w:hAnsi="Cambria Math"/>
                                                            <w:color w:val="000000" w:themeColor="text1"/>
                                                            <w:sz w:val="16"/>
                                                            <w:szCs w:val="16"/>
                                                          </w:rPr>
                                                          <m:t>0</m:t>
                                                        </m:r>
                                                      </m:e>
                                                    </m:mr>
                                                  </m:m>
                                                </m:e>
                                                <m:e>
                                                  <m:r>
                                                    <w:rPr>
                                                      <w:rFonts w:ascii="Cambria Math" w:hAnsi="Cambria Math"/>
                                                      <w:color w:val="000000" w:themeColor="text1"/>
                                                      <w:sz w:val="16"/>
                                                      <w:szCs w:val="16"/>
                                                    </w:rPr>
                                                    <m:t>⋯</m:t>
                                                  </m:r>
                                                </m:e>
                                              </m:mr>
                                            </m:m>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0</m:t>
                                                  </m:r>
                                                </m:e>
                                                <m:e>
                                                  <m:r>
                                                    <w:rPr>
                                                      <w:rFonts w:ascii="Cambria Math" w:hAnsi="Cambria Math"/>
                                                      <w:color w:val="000000" w:themeColor="text1"/>
                                                      <w:sz w:val="16"/>
                                                      <w:szCs w:val="16"/>
                                                    </w:rPr>
                                                    <m:t>0</m:t>
                                                  </m:r>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m:t>
                                                        </m:r>
                                                      </m:e>
                                                      <m:e>
                                                        <m:r>
                                                          <w:rPr>
                                                            <w:rFonts w:ascii="Cambria Math" w:hAnsi="Cambria Math"/>
                                                            <w:color w:val="000000" w:themeColor="text1"/>
                                                            <w:sz w:val="16"/>
                                                            <w:szCs w:val="16"/>
                                                          </w:rPr>
                                                          <m:t>0</m:t>
                                                        </m:r>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0</m:t>
                                                              </m:r>
                                                            </m:e>
                                                            <m:e>
                                                              <m:r>
                                                                <w:rPr>
                                                                  <w:rFonts w:ascii="Cambria Math" w:hAnsi="Cambria Math"/>
                                                                  <w:color w:val="000000" w:themeColor="text1"/>
                                                                  <w:sz w:val="16"/>
                                                                  <w:szCs w:val="16"/>
                                                                </w:rPr>
                                                                <m:t>⋯</m:t>
                                                              </m:r>
                                                            </m:e>
                                                            <m:e>
                                                              <m:m>
                                                                <m:mPr>
                                                                  <m:mcs>
                                                                    <m:mc>
                                                                      <m:mcPr>
                                                                        <m:count m:val="3"/>
                                                                        <m:mcJc m:val="center"/>
                                                                      </m:mcPr>
                                                                    </m:mc>
                                                                  </m:mcs>
                                                                  <m:ctrlPr>
                                                                    <w:rPr>
                                                                      <w:rFonts w:ascii="Cambria Math" w:hAnsi="Cambria Math"/>
                                                                      <w:i/>
                                                                      <w:color w:val="000000" w:themeColor="text1"/>
                                                                      <w:sz w:val="16"/>
                                                                      <w:szCs w:val="16"/>
                                                                    </w:rPr>
                                                                  </m:ctrlPr>
                                                                </m:mPr>
                                                                <m:mr>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1</m:t>
                                                                          </m:r>
                                                                        </m:e>
                                                                        <m:e>
                                                                          <m:sSub>
                                                                            <m:sSubPr>
                                                                              <m:ctrlPr>
                                                                                <w:rPr>
                                                                                  <w:rFonts w:ascii="Cambria Math" w:hAnsi="Cambria Math"/>
                                                                                  <w:color w:val="000000" w:themeColor="text1"/>
                                                                                  <w:sz w:val="16"/>
                                                                                  <w:szCs w:val="16"/>
                                                                                </w:rPr>
                                                                              </m:ctrlPr>
                                                                            </m:sSubPr>
                                                                            <m:e>
                                                                              <m:r>
                                                                                <w:rPr>
                                                                                  <w:rFonts w:ascii="Cambria Math" w:hAnsi="Cambria Math"/>
                                                                                  <w:color w:val="000000" w:themeColor="text1"/>
                                                                                  <w:sz w:val="16"/>
                                                                                  <w:szCs w:val="16"/>
                                                                                </w:rPr>
                                                                                <m:t>x</m:t>
                                                                              </m:r>
                                                                            </m:e>
                                                                            <m:sub>
                                                                              <m:r>
                                                                                <w:rPr>
                                                                                  <w:rFonts w:ascii="Cambria Math" w:hAnsi="Cambria Math"/>
                                                                                  <w:color w:val="000000" w:themeColor="text1"/>
                                                                                  <w:sz w:val="16"/>
                                                                                  <w:szCs w:val="16"/>
                                                                                </w:rPr>
                                                                                <m:t>1,1</m:t>
                                                                              </m:r>
                                                                            </m:sub>
                                                                          </m:sSub>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m:t>
                                                                                </m:r>
                                                                              </m:e>
                                                                              <m:e>
                                                                                <m:sSub>
                                                                                  <m:sSubPr>
                                                                                    <m:ctrlPr>
                                                                                      <w:rPr>
                                                                                        <w:rFonts w:ascii="Cambria Math" w:hAnsi="Cambria Math"/>
                                                                                        <w:color w:val="000000" w:themeColor="text1"/>
                                                                                        <w:sz w:val="16"/>
                                                                                        <w:szCs w:val="16"/>
                                                                                      </w:rPr>
                                                                                    </m:ctrlPr>
                                                                                  </m:sSubPr>
                                                                                  <m:e>
                                                                                    <m:r>
                                                                                      <w:rPr>
                                                                                        <w:rFonts w:ascii="Cambria Math" w:hAnsi="Cambria Math"/>
                                                                                        <w:color w:val="000000" w:themeColor="text1"/>
                                                                                        <w:sz w:val="16"/>
                                                                                        <w:szCs w:val="16"/>
                                                                                      </w:rPr>
                                                                                      <m:t>x</m:t>
                                                                                    </m:r>
                                                                                  </m:e>
                                                                                  <m:sub>
                                                                                    <m:r>
                                                                                      <w:rPr>
                                                                                        <w:rFonts w:ascii="Cambria Math" w:hAnsi="Cambria Math"/>
                                                                                        <w:color w:val="000000" w:themeColor="text1"/>
                                                                                        <w:sz w:val="16"/>
                                                                                        <w:szCs w:val="16"/>
                                                                                      </w:rPr>
                                                                                      <m:t>M</m:t>
                                                                                    </m:r>
                                                                                    <m:r>
                                                                                      <w:rPr>
                                                                                        <w:rFonts w:ascii="Cambria Math" w:hAnsi="Cambria Math"/>
                                                                                        <w:color w:val="000000" w:themeColor="text1"/>
                                                                                        <w:sz w:val="16"/>
                                                                                        <w:szCs w:val="16"/>
                                                                                      </w:rPr>
                                                                                      <m:t>,1</m:t>
                                                                                    </m:r>
                                                                                  </m:sub>
                                                                                </m:sSub>
                                                                              </m:e>
                                                                              <m:e>
                                                                                <m:m>
                                                                                  <m:mPr>
                                                                                    <m:mcs>
                                                                                      <m:mc>
                                                                                        <m:mcPr>
                                                                                          <m:count m:val="3"/>
                                                                                          <m:mcJc m:val="center"/>
                                                                                        </m:mcPr>
                                                                                      </m:mc>
                                                                                    </m:mcs>
                                                                                    <m:ctrlPr>
                                                                                      <w:rPr>
                                                                                        <w:rFonts w:ascii="Cambria Math" w:hAnsi="Cambria Math"/>
                                                                                        <w:i/>
                                                                                        <w:color w:val="000000" w:themeColor="text1"/>
                                                                                        <w:sz w:val="16"/>
                                                                                        <w:szCs w:val="16"/>
                                                                                      </w:rPr>
                                                                                    </m:ctrlPr>
                                                                                  </m:mPr>
                                                                                  <m:mr>
                                                                                    <m:e>
                                                                                      <m:sSub>
                                                                                        <m:sSubPr>
                                                                                          <m:ctrlPr>
                                                                                            <w:rPr>
                                                                                              <w:rFonts w:ascii="Cambria Math" w:hAnsi="Cambria Math"/>
                                                                                              <w:i/>
                                                                                              <w:color w:val="000000" w:themeColor="text1"/>
                                                                                              <w:sz w:val="16"/>
                                                                                              <w:szCs w:val="16"/>
                                                                                            </w:rPr>
                                                                                          </m:ctrlPr>
                                                                                        </m:sSubPr>
                                                                                        <m:e>
                                                                                          <m:r>
                                                                                            <w:rPr>
                                                                                              <w:rFonts w:ascii="Cambria Math" w:hAnsi="Cambria Math"/>
                                                                                              <w:color w:val="000000" w:themeColor="text1"/>
                                                                                              <w:sz w:val="16"/>
                                                                                              <w:szCs w:val="16"/>
                                                                                            </w:rPr>
                                                                                            <m:t>u</m:t>
                                                                                          </m:r>
                                                                                        </m:e>
                                                                                        <m:sub>
                                                                                          <m:r>
                                                                                            <w:rPr>
                                                                                              <w:rFonts w:ascii="Cambria Math" w:hAnsi="Cambria Math"/>
                                                                                              <w:color w:val="000000" w:themeColor="text1"/>
                                                                                              <w:sz w:val="16"/>
                                                                                              <w:szCs w:val="16"/>
                                                                                            </w:rPr>
                                                                                            <m:t>1</m:t>
                                                                                          </m:r>
                                                                                        </m:sub>
                                                                                      </m:sSub>
                                                                                    </m:e>
                                                                                    <m:e>
                                                                                      <m:r>
                                                                                        <w:rPr>
                                                                                          <w:rFonts w:ascii="Cambria Math" w:hAnsi="Cambria Math"/>
                                                                                          <w:color w:val="000000" w:themeColor="text1"/>
                                                                                          <w:sz w:val="16"/>
                                                                                          <w:szCs w:val="16"/>
                                                                                        </w:rPr>
                                                                                        <m:t>⋯</m:t>
                                                                                      </m:r>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0</m:t>
                                                                                            </m:r>
                                                                                          </m:e>
                                                                                          <m:e>
                                                                                            <m:r>
                                                                                              <w:rPr>
                                                                                                <w:rFonts w:ascii="Cambria Math" w:hAnsi="Cambria Math"/>
                                                                                                <w:color w:val="000000" w:themeColor="text1"/>
                                                                                                <w:sz w:val="16"/>
                                                                                                <w:szCs w:val="16"/>
                                                                                              </w:rPr>
                                                                                              <m:t>0</m:t>
                                                                                            </m:r>
                                                                                          </m:e>
                                                                                          <m:e>
                                                                                            <m:r>
                                                                                              <w:rPr>
                                                                                                <w:rFonts w:ascii="Cambria Math" w:hAnsi="Cambria Math"/>
                                                                                                <w:color w:val="000000" w:themeColor="text1"/>
                                                                                                <w:sz w:val="16"/>
                                                                                                <w:szCs w:val="16"/>
                                                                                              </w:rPr>
                                                                                              <m:t>⋯</m:t>
                                                                                            </m:r>
                                                                                          </m:e>
                                                                                        </m:mr>
                                                                                      </m:m>
                                                                                    </m:e>
                                                                                  </m:mr>
                                                                                </m:m>
                                                                              </m:e>
                                                                            </m:mr>
                                                                          </m:m>
                                                                        </m:e>
                                                                      </m:mr>
                                                                    </m:m>
                                                                  </m:e>
                                                                  <m:e>
                                                                    <m:r>
                                                                      <w:rPr>
                                                                        <w:rFonts w:ascii="Cambria Math" w:hAnsi="Cambria Math"/>
                                                                        <w:color w:val="000000" w:themeColor="text1"/>
                                                                        <w:sz w:val="16"/>
                                                                        <w:szCs w:val="16"/>
                                                                      </w:rPr>
                                                                      <m:t>0</m:t>
                                                                    </m:r>
                                                                  </m:e>
                                                                  <m:e>
                                                                    <m:r>
                                                                      <w:rPr>
                                                                        <w:rFonts w:ascii="Cambria Math" w:hAnsi="Cambria Math"/>
                                                                        <w:color w:val="000000" w:themeColor="text1"/>
                                                                        <w:sz w:val="16"/>
                                                                        <w:szCs w:val="16"/>
                                                                      </w:rPr>
                                                                      <m:t>0</m:t>
                                                                    </m:r>
                                                                  </m:e>
                                                                </m:mr>
                                                              </m:m>
                                                            </m:e>
                                                          </m:mr>
                                                        </m:m>
                                                      </m:e>
                                                    </m:mr>
                                                  </m:m>
                                                </m:e>
                                              </m:mr>
                                            </m:m>
                                          </m:e>
                                        </m:mr>
                                      </m:m>
                                    </m:e>
                                  </m:mr>
                                  <m:mr>
                                    <m:e>
                                      <m:r>
                                        <w:rPr>
                                          <w:rFonts w:ascii="Cambria Math" w:hAnsi="Cambria Math"/>
                                          <w:color w:val="000000" w:themeColor="text1"/>
                                          <w:sz w:val="16"/>
                                          <w:szCs w:val="16"/>
                                        </w:rPr>
                                        <m:t>⋮</m:t>
                                      </m:r>
                                    </m:e>
                                  </m:mr>
                                </m:m>
                              </m:e>
                            </m:mr>
                          </m:m>
                        </m:e>
                      </m:mr>
                      <m:mr>
                        <m:e>
                          <m:m>
                            <m:mPr>
                              <m:mcs>
                                <m:mc>
                                  <m:mcPr>
                                    <m:count m:val="3"/>
                                    <m:mcJc m:val="center"/>
                                  </m:mcPr>
                                </m:mc>
                              </m:mcs>
                              <m:ctrlPr>
                                <w:rPr>
                                  <w:rFonts w:ascii="Cambria Math" w:hAnsi="Cambria Math"/>
                                  <w:color w:val="000000" w:themeColor="text1"/>
                                  <w:sz w:val="16"/>
                                  <w:szCs w:val="16"/>
                                </w:rPr>
                              </m:ctrlPr>
                            </m:mPr>
                            <m:mr>
                              <m:e>
                                <m:m>
                                  <m:mPr>
                                    <m:mcs>
                                      <m:mc>
                                        <m:mcPr>
                                          <m:count m:val="2"/>
                                          <m:mcJc m:val="center"/>
                                        </m:mcPr>
                                      </m:mc>
                                    </m:mcs>
                                    <m:ctrlPr>
                                      <w:rPr>
                                        <w:rFonts w:ascii="Cambria Math" w:hAnsi="Cambria Math"/>
                                        <w:color w:val="000000" w:themeColor="text1"/>
                                        <w:sz w:val="16"/>
                                        <w:szCs w:val="16"/>
                                      </w:rPr>
                                    </m:ctrlPr>
                                  </m:mPr>
                                  <m:mr>
                                    <m:e>
                                      <m:r>
                                        <w:rPr>
                                          <w:rFonts w:ascii="Cambria Math" w:hAnsi="Cambria Math"/>
                                          <w:color w:val="000000" w:themeColor="text1"/>
                                          <w:sz w:val="16"/>
                                          <w:szCs w:val="16"/>
                                        </w:rPr>
                                        <m:t>0</m:t>
                                      </m:r>
                                    </m:e>
                                    <m:e>
                                      <m:r>
                                        <w:rPr>
                                          <w:rFonts w:ascii="Cambria Math" w:hAnsi="Cambria Math"/>
                                          <w:color w:val="000000" w:themeColor="text1"/>
                                          <w:sz w:val="16"/>
                                          <w:szCs w:val="16"/>
                                        </w:rPr>
                                        <m:t>0</m:t>
                                      </m:r>
                                    </m:e>
                                  </m:mr>
                                </m:m>
                              </m:e>
                              <m:e>
                                <m:m>
                                  <m:mPr>
                                    <m:mcs>
                                      <m:mc>
                                        <m:mcPr>
                                          <m:count m:val="3"/>
                                          <m:mcJc m:val="center"/>
                                        </m:mcPr>
                                      </m:mc>
                                    </m:mcs>
                                    <m:ctrlPr>
                                      <w:rPr>
                                        <w:rFonts w:ascii="Cambria Math" w:hAnsi="Cambria Math"/>
                                        <w:color w:val="000000" w:themeColor="text1"/>
                                        <w:sz w:val="16"/>
                                        <w:szCs w:val="16"/>
                                      </w:rPr>
                                    </m:ctrlPr>
                                  </m:mPr>
                                  <m:mr>
                                    <m:e>
                                      <m:r>
                                        <w:rPr>
                                          <w:rFonts w:ascii="Cambria Math" w:hAnsi="Cambria Math"/>
                                          <w:color w:val="000000" w:themeColor="text1"/>
                                          <w:sz w:val="16"/>
                                          <w:szCs w:val="16"/>
                                        </w:rPr>
                                        <m:t>⋯</m:t>
                                      </m:r>
                                    </m:e>
                                    <m:e>
                                      <m:m>
                                        <m:mPr>
                                          <m:mcs>
                                            <m:mc>
                                              <m:mcPr>
                                                <m:count m:val="2"/>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0</m:t>
                                            </m:r>
                                          </m:e>
                                          <m:e>
                                            <m:r>
                                              <w:rPr>
                                                <w:rFonts w:ascii="Cambria Math" w:hAnsi="Cambria Math"/>
                                                <w:color w:val="000000" w:themeColor="text1"/>
                                                <w:sz w:val="16"/>
                                                <w:szCs w:val="16"/>
                                              </w:rPr>
                                              <m:t>0</m:t>
                                            </m:r>
                                          </m:e>
                                        </m:mr>
                                      </m:m>
                                    </m:e>
                                    <m:e>
                                      <m:r>
                                        <w:rPr>
                                          <w:rFonts w:ascii="Cambria Math" w:hAnsi="Cambria Math"/>
                                          <w:color w:val="000000" w:themeColor="text1"/>
                                          <w:sz w:val="16"/>
                                          <w:szCs w:val="16"/>
                                        </w:rPr>
                                        <m:t>⋯</m:t>
                                      </m:r>
                                    </m:e>
                                  </m:mr>
                                </m:m>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0</m:t>
                                      </m:r>
                                    </m:e>
                                    <m:e>
                                      <m:r>
                                        <w:rPr>
                                          <w:rFonts w:ascii="Cambria Math" w:hAnsi="Cambria Math"/>
                                          <w:color w:val="000000" w:themeColor="text1"/>
                                          <w:sz w:val="16"/>
                                          <w:szCs w:val="16"/>
                                        </w:rPr>
                                        <m:t>0</m:t>
                                      </m:r>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m:t>
                                            </m:r>
                                          </m:e>
                                          <m:e>
                                            <m:r>
                                              <w:rPr>
                                                <w:rFonts w:ascii="Cambria Math" w:hAnsi="Cambria Math"/>
                                                <w:color w:val="000000" w:themeColor="text1"/>
                                                <w:sz w:val="16"/>
                                                <w:szCs w:val="16"/>
                                              </w:rPr>
                                              <m:t>0</m:t>
                                            </m:r>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0</m:t>
                                                  </m:r>
                                                </m:e>
                                                <m:e>
                                                  <m:r>
                                                    <w:rPr>
                                                      <w:rFonts w:ascii="Cambria Math" w:hAnsi="Cambria Math"/>
                                                      <w:color w:val="000000" w:themeColor="text1"/>
                                                      <w:sz w:val="16"/>
                                                      <w:szCs w:val="16"/>
                                                    </w:rPr>
                                                    <m:t>⋯</m:t>
                                                  </m:r>
                                                </m:e>
                                                <m:e>
                                                  <m:m>
                                                    <m:mPr>
                                                      <m:mcs>
                                                        <m:mc>
                                                          <m:mcPr>
                                                            <m:count m:val="3"/>
                                                            <m:mcJc m:val="center"/>
                                                          </m:mcPr>
                                                        </m:mc>
                                                      </m:mcs>
                                                      <m:ctrlPr>
                                                        <w:rPr>
                                                          <w:rFonts w:ascii="Cambria Math" w:hAnsi="Cambria Math"/>
                                                          <w:i/>
                                                          <w:color w:val="000000" w:themeColor="text1"/>
                                                          <w:sz w:val="16"/>
                                                          <w:szCs w:val="16"/>
                                                        </w:rPr>
                                                      </m:ctrlPr>
                                                    </m:mPr>
                                                    <m:mr>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0</m:t>
                                                              </m:r>
                                                            </m:e>
                                                            <m:e>
                                                              <m:r>
                                                                <w:rPr>
                                                                  <w:rFonts w:ascii="Cambria Math" w:hAnsi="Cambria Math"/>
                                                                  <w:color w:val="000000" w:themeColor="text1"/>
                                                                  <w:sz w:val="16"/>
                                                                  <w:szCs w:val="16"/>
                                                                </w:rPr>
                                                                <m:t>0</m:t>
                                                              </m:r>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m:t>
                                                                    </m:r>
                                                                  </m:e>
                                                                  <m:e>
                                                                    <m:r>
                                                                      <w:rPr>
                                                                        <w:rFonts w:ascii="Cambria Math" w:hAnsi="Cambria Math"/>
                                                                        <w:color w:val="000000" w:themeColor="text1"/>
                                                                        <w:sz w:val="16"/>
                                                                        <w:szCs w:val="16"/>
                                                                      </w:rPr>
                                                                      <m:t>0</m:t>
                                                                    </m:r>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0</m:t>
                                                                          </m:r>
                                                                        </m:e>
                                                                        <m:e>
                                                                          <m:r>
                                                                            <w:rPr>
                                                                              <w:rFonts w:ascii="Cambria Math" w:hAnsi="Cambria Math"/>
                                                                              <w:color w:val="000000" w:themeColor="text1"/>
                                                                              <w:sz w:val="16"/>
                                                                              <w:szCs w:val="16"/>
                                                                            </w:rPr>
                                                                            <m:t>⋯</m:t>
                                                                          </m:r>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1</m:t>
                                                                                </m:r>
                                                                              </m:e>
                                                                              <m:e>
                                                                                <m:sSub>
                                                                                  <m:sSubPr>
                                                                                    <m:ctrlPr>
                                                                                      <w:rPr>
                                                                                        <w:rFonts w:ascii="Cambria Math" w:hAnsi="Cambria Math"/>
                                                                                        <w:color w:val="000000" w:themeColor="text1"/>
                                                                                        <w:sz w:val="16"/>
                                                                                        <w:szCs w:val="16"/>
                                                                                      </w:rPr>
                                                                                    </m:ctrlPr>
                                                                                  </m:sSubPr>
                                                                                  <m:e>
                                                                                    <m:r>
                                                                                      <w:rPr>
                                                                                        <w:rFonts w:ascii="Cambria Math" w:hAnsi="Cambria Math"/>
                                                                                        <w:color w:val="000000" w:themeColor="text1"/>
                                                                                        <w:sz w:val="16"/>
                                                                                        <w:szCs w:val="16"/>
                                                                                      </w:rPr>
                                                                                      <m:t>x</m:t>
                                                                                    </m:r>
                                                                                  </m:e>
                                                                                  <m:sub>
                                                                                    <m:r>
                                                                                      <w:rPr>
                                                                                        <w:rFonts w:ascii="Cambria Math" w:hAnsi="Cambria Math"/>
                                                                                        <w:color w:val="000000" w:themeColor="text1"/>
                                                                                        <w:sz w:val="16"/>
                                                                                        <w:szCs w:val="16"/>
                                                                                      </w:rPr>
                                                                                      <m:t>1,</m:t>
                                                                                    </m:r>
                                                                                    <m:r>
                                                                                      <w:rPr>
                                                                                        <w:rFonts w:ascii="Cambria Math" w:hAnsi="Cambria Math"/>
                                                                                        <w:color w:val="000000" w:themeColor="text1"/>
                                                                                        <w:sz w:val="16"/>
                                                                                        <w:szCs w:val="16"/>
                                                                                      </w:rPr>
                                                                                      <m:t>N</m:t>
                                                                                    </m:r>
                                                                                  </m:sub>
                                                                                </m:sSub>
                                                                              </m:e>
                                                                              <m:e>
                                                                                <m:r>
                                                                                  <w:rPr>
                                                                                    <w:rFonts w:ascii="Cambria Math" w:hAnsi="Cambria Math"/>
                                                                                    <w:color w:val="000000" w:themeColor="text1"/>
                                                                                    <w:sz w:val="16"/>
                                                                                    <w:szCs w:val="16"/>
                                                                                  </w:rPr>
                                                                                  <m:t>⋯</m:t>
                                                                                </m:r>
                                                                              </m:e>
                                                                            </m:mr>
                                                                          </m:m>
                                                                        </m:e>
                                                                      </m:mr>
                                                                    </m:m>
                                                                  </m:e>
                                                                </m:mr>
                                                              </m:m>
                                                            </m:e>
                                                          </m:mr>
                                                        </m:m>
                                                      </m:e>
                                                      <m:e>
                                                        <m:sSub>
                                                          <m:sSubPr>
                                                            <m:ctrlPr>
                                                              <w:rPr>
                                                                <w:rFonts w:ascii="Cambria Math" w:hAnsi="Cambria Math"/>
                                                                <w:color w:val="000000" w:themeColor="text1"/>
                                                                <w:sz w:val="16"/>
                                                                <w:szCs w:val="16"/>
                                                              </w:rPr>
                                                            </m:ctrlPr>
                                                          </m:sSubPr>
                                                          <m:e>
                                                            <m:r>
                                                              <w:rPr>
                                                                <w:rFonts w:ascii="Cambria Math" w:hAnsi="Cambria Math"/>
                                                                <w:color w:val="000000" w:themeColor="text1"/>
                                                                <w:sz w:val="16"/>
                                                                <w:szCs w:val="16"/>
                                                              </w:rPr>
                                                              <m:t>x</m:t>
                                                            </m:r>
                                                          </m:e>
                                                          <m:sub>
                                                            <m:r>
                                                              <w:rPr>
                                                                <w:rFonts w:ascii="Cambria Math" w:hAnsi="Cambria Math"/>
                                                                <w:color w:val="000000" w:themeColor="text1"/>
                                                                <w:sz w:val="16"/>
                                                                <w:szCs w:val="16"/>
                                                              </w:rPr>
                                                              <m:t>M</m:t>
                                                            </m:r>
                                                            <m:r>
                                                              <w:rPr>
                                                                <w:rFonts w:ascii="Cambria Math" w:hAnsi="Cambria Math"/>
                                                                <w:color w:val="000000" w:themeColor="text1"/>
                                                                <w:sz w:val="16"/>
                                                                <w:szCs w:val="16"/>
                                                              </w:rPr>
                                                              <m:t>,N</m:t>
                                                            </m:r>
                                                          </m:sub>
                                                        </m:sSub>
                                                      </m:e>
                                                      <m:e>
                                                        <m:sSub>
                                                          <m:sSubPr>
                                                            <m:ctrlPr>
                                                              <w:rPr>
                                                                <w:rFonts w:ascii="Cambria Math" w:hAnsi="Cambria Math"/>
                                                                <w:i/>
                                                                <w:color w:val="000000" w:themeColor="text1"/>
                                                                <w:sz w:val="16"/>
                                                                <w:szCs w:val="16"/>
                                                              </w:rPr>
                                                            </m:ctrlPr>
                                                          </m:sSubPr>
                                                          <m:e>
                                                            <m:r>
                                                              <w:rPr>
                                                                <w:rFonts w:ascii="Cambria Math" w:hAnsi="Cambria Math"/>
                                                                <w:color w:val="000000" w:themeColor="text1"/>
                                                                <w:sz w:val="16"/>
                                                                <w:szCs w:val="16"/>
                                                              </w:rPr>
                                                              <m:t>u</m:t>
                                                            </m:r>
                                                          </m:e>
                                                          <m:sub>
                                                            <m:r>
                                                              <w:rPr>
                                                                <w:rFonts w:ascii="Cambria Math" w:hAnsi="Cambria Math"/>
                                                                <w:color w:val="000000" w:themeColor="text1"/>
                                                                <w:sz w:val="16"/>
                                                                <w:szCs w:val="16"/>
                                                              </w:rPr>
                                                              <m:t>N</m:t>
                                                            </m:r>
                                                          </m:sub>
                                                        </m:sSub>
                                                      </m:e>
                                                    </m:mr>
                                                  </m:m>
                                                </m:e>
                                              </m:mr>
                                            </m:m>
                                          </m:e>
                                        </m:mr>
                                      </m:m>
                                    </m:e>
                                  </m:mr>
                                </m:m>
                              </m:e>
                            </m:mr>
                          </m:m>
                        </m:e>
                      </m:mr>
                    </m:m>
                  </m:e>
                </m:d>
                <m:d>
                  <m:dPr>
                    <m:begChr m:val="["/>
                    <m:endChr m:val="]"/>
                    <m:ctrlPr>
                      <w:rPr>
                        <w:rFonts w:ascii="Cambria Math" w:hAnsi="Cambria Math"/>
                        <w:color w:val="000000" w:themeColor="text1"/>
                        <w:sz w:val="16"/>
                        <w:szCs w:val="16"/>
                      </w:rPr>
                    </m:ctrlPr>
                  </m:dPr>
                  <m:e>
                    <m:m>
                      <m:mPr>
                        <m:mcs>
                          <m:mc>
                            <m:mcPr>
                              <m:count m:val="1"/>
                              <m:mcJc m:val="center"/>
                            </m:mcPr>
                          </m:mc>
                        </m:mcs>
                        <m:ctrlPr>
                          <w:rPr>
                            <w:rFonts w:ascii="Cambria Math" w:hAnsi="Cambria Math"/>
                            <w:color w:val="000000" w:themeColor="text1"/>
                            <w:sz w:val="16"/>
                            <w:szCs w:val="16"/>
                          </w:rPr>
                        </m:ctrlPr>
                      </m:mPr>
                      <m:mr>
                        <m:e>
                          <m:m>
                            <m:mPr>
                              <m:mcs>
                                <m:mc>
                                  <m:mcPr>
                                    <m:count m:val="1"/>
                                    <m:mcJc m:val="center"/>
                                  </m:mcPr>
                                </m:mc>
                              </m:mcs>
                              <m:ctrlPr>
                                <w:rPr>
                                  <w:rFonts w:ascii="Cambria Math" w:hAnsi="Cambria Math"/>
                                  <w:color w:val="000000" w:themeColor="text1"/>
                                  <w:sz w:val="16"/>
                                  <w:szCs w:val="16"/>
                                </w:rPr>
                              </m:ctrlPr>
                            </m:mPr>
                            <m:mr>
                              <m:e>
                                <m:sSub>
                                  <m:sSubPr>
                                    <m:ctrlPr>
                                      <w:rPr>
                                        <w:rFonts w:ascii="Cambria Math" w:hAnsi="Cambria Math"/>
                                        <w:color w:val="000000" w:themeColor="text1"/>
                                        <w:sz w:val="16"/>
                                        <w:szCs w:val="16"/>
                                      </w:rPr>
                                    </m:ctrlPr>
                                  </m:sSubPr>
                                  <m:e>
                                    <m:r>
                                      <w:rPr>
                                        <w:rFonts w:ascii="Cambria Math" w:hAnsi="Cambria Math"/>
                                        <w:color w:val="000000" w:themeColor="text1"/>
                                        <w:sz w:val="16"/>
                                        <w:szCs w:val="16"/>
                                      </w:rPr>
                                      <m:t>α</m:t>
                                    </m:r>
                                  </m:e>
                                  <m:sub>
                                    <m:r>
                                      <w:rPr>
                                        <w:rFonts w:ascii="Cambria Math" w:hAnsi="Cambria Math"/>
                                        <w:color w:val="000000" w:themeColor="text1"/>
                                        <w:sz w:val="16"/>
                                        <w:szCs w:val="16"/>
                                      </w:rPr>
                                      <m:t>1</m:t>
                                    </m:r>
                                  </m:sub>
                                </m:sSub>
                              </m:e>
                            </m:mr>
                            <m:mr>
                              <m:e>
                                <m:m>
                                  <m:mPr>
                                    <m:mcs>
                                      <m:mc>
                                        <m:mcPr>
                                          <m:count m:val="1"/>
                                          <m:mcJc m:val="center"/>
                                        </m:mcPr>
                                      </m:mc>
                                    </m:mcs>
                                    <m:ctrlPr>
                                      <w:rPr>
                                        <w:rFonts w:ascii="Cambria Math" w:hAnsi="Cambria Math"/>
                                        <w:color w:val="000000" w:themeColor="text1"/>
                                        <w:sz w:val="16"/>
                                        <w:szCs w:val="16"/>
                                      </w:rPr>
                                    </m:ctrlPr>
                                  </m:mPr>
                                  <m:mr>
                                    <m:e>
                                      <m:m>
                                        <m:mPr>
                                          <m:mcs>
                                            <m:mc>
                                              <m:mcPr>
                                                <m:count m:val="1"/>
                                                <m:mcJc m:val="center"/>
                                              </m:mcPr>
                                            </m:mc>
                                          </m:mcs>
                                          <m:ctrlPr>
                                            <w:rPr>
                                              <w:rFonts w:ascii="Cambria Math" w:hAnsi="Cambria Math"/>
                                              <w:color w:val="000000" w:themeColor="text1"/>
                                              <w:sz w:val="16"/>
                                              <w:szCs w:val="16"/>
                                            </w:rPr>
                                          </m:ctrlPr>
                                        </m:mPr>
                                        <m:mr>
                                          <m:e>
                                            <m:sSub>
                                              <m:sSubPr>
                                                <m:ctrlPr>
                                                  <w:rPr>
                                                    <w:rFonts w:ascii="Cambria Math" w:hAnsi="Cambria Math"/>
                                                    <w:color w:val="000000" w:themeColor="text1"/>
                                                    <w:sz w:val="18"/>
                                                    <w:szCs w:val="18"/>
                                                  </w:rPr>
                                                </m:ctrlPr>
                                              </m:sSubPr>
                                              <m:e>
                                                <m:r>
                                                  <w:rPr>
                                                    <w:rFonts w:ascii="Cambria Math" w:hAnsi="Cambria Math"/>
                                                    <w:color w:val="000000" w:themeColor="text1"/>
                                                    <w:sz w:val="13"/>
                                                    <w:szCs w:val="13"/>
                                                  </w:rPr>
                                                  <m:t>β</m:t>
                                                </m:r>
                                              </m:e>
                                              <m:sub>
                                                <m:r>
                                                  <w:rPr>
                                                    <w:rFonts w:ascii="Cambria Math" w:hAnsi="Cambria Math"/>
                                                    <w:color w:val="000000" w:themeColor="text1"/>
                                                    <w:sz w:val="13"/>
                                                    <w:szCs w:val="13"/>
                                                  </w:rPr>
                                                  <m:t>1,1</m:t>
                                                </m:r>
                                              </m:sub>
                                            </m:sSub>
                                          </m:e>
                                        </m:mr>
                                        <m:mr>
                                          <m:e>
                                            <m:r>
                                              <w:rPr>
                                                <w:rFonts w:ascii="Cambria Math" w:hAnsi="Cambria Math"/>
                                                <w:color w:val="000000" w:themeColor="text1"/>
                                                <w:sz w:val="16"/>
                                                <w:szCs w:val="16"/>
                                              </w:rPr>
                                              <m:t>⋮</m:t>
                                            </m:r>
                                          </m:e>
                                        </m:mr>
                                      </m:m>
                                    </m:e>
                                  </m:mr>
                                  <m:mr>
                                    <m:e>
                                      <m:sSub>
                                        <m:sSubPr>
                                          <m:ctrlPr>
                                            <w:rPr>
                                              <w:rFonts w:ascii="Cambria Math" w:hAnsi="Cambria Math"/>
                                              <w:color w:val="000000" w:themeColor="text1"/>
                                              <w:sz w:val="18"/>
                                              <w:szCs w:val="18"/>
                                            </w:rPr>
                                          </m:ctrlPr>
                                        </m:sSubPr>
                                        <m:e>
                                          <m:r>
                                            <w:rPr>
                                              <w:rFonts w:ascii="Cambria Math" w:hAnsi="Cambria Math"/>
                                              <w:color w:val="000000" w:themeColor="text1"/>
                                              <w:sz w:val="13"/>
                                              <w:szCs w:val="13"/>
                                            </w:rPr>
                                            <m:t>β</m:t>
                                          </m:r>
                                        </m:e>
                                        <m:sub>
                                          <m:r>
                                            <w:rPr>
                                              <w:rFonts w:ascii="Cambria Math" w:hAnsi="Cambria Math"/>
                                              <w:color w:val="000000" w:themeColor="text1"/>
                                              <w:sz w:val="13"/>
                                              <w:szCs w:val="13"/>
                                            </w:rPr>
                                            <m:t>1,</m:t>
                                          </m:r>
                                          <m:r>
                                            <w:rPr>
                                              <w:rFonts w:ascii="Cambria Math" w:hAnsi="Cambria Math"/>
                                              <w:color w:val="000000" w:themeColor="text1"/>
                                              <w:sz w:val="13"/>
                                              <w:szCs w:val="13"/>
                                            </w:rPr>
                                            <m:t>M</m:t>
                                          </m:r>
                                        </m:sub>
                                      </m:sSub>
                                    </m:e>
                                  </m:mr>
                                </m:m>
                              </m:e>
                            </m:mr>
                          </m:m>
                        </m:e>
                      </m:mr>
                      <m:mr>
                        <m:e>
                          <m:m>
                            <m:mPr>
                              <m:mcs>
                                <m:mc>
                                  <m:mcPr>
                                    <m:count m:val="1"/>
                                    <m:mcJc m:val="center"/>
                                  </m:mcPr>
                                </m:mc>
                              </m:mcs>
                              <m:ctrlPr>
                                <w:rPr>
                                  <w:rFonts w:ascii="Cambria Math" w:hAnsi="Cambria Math"/>
                                  <w:i/>
                                  <w:color w:val="000000" w:themeColor="text1"/>
                                  <w:sz w:val="16"/>
                                  <w:szCs w:val="16"/>
                                </w:rPr>
                              </m:ctrlPr>
                            </m:mPr>
                            <m:mr>
                              <m:e>
                                <m:sSub>
                                  <m:sSubPr>
                                    <m:ctrlPr>
                                      <w:rPr>
                                        <w:rFonts w:ascii="Cambria Math" w:hAnsi="Cambria Math"/>
                                        <w:color w:val="000000" w:themeColor="text1"/>
                                        <w:sz w:val="18"/>
                                        <w:szCs w:val="18"/>
                                      </w:rPr>
                                    </m:ctrlPr>
                                  </m:sSubPr>
                                  <m:e>
                                    <m:r>
                                      <w:rPr>
                                        <w:rFonts w:ascii="Cambria Math" w:hAnsi="Cambria Math"/>
                                        <w:color w:val="000000" w:themeColor="text1"/>
                                        <w:sz w:val="13"/>
                                        <w:szCs w:val="13"/>
                                      </w:rPr>
                                      <m:t>ϵ</m:t>
                                    </m:r>
                                  </m:e>
                                  <m:sub>
                                    <m:r>
                                      <w:rPr>
                                        <w:rFonts w:ascii="Cambria Math" w:hAnsi="Cambria Math"/>
                                        <w:color w:val="000000" w:themeColor="text1"/>
                                        <w:sz w:val="13"/>
                                        <w:szCs w:val="13"/>
                                      </w:rPr>
                                      <m:t>1</m:t>
                                    </m:r>
                                  </m:sub>
                                </m:sSub>
                              </m:e>
                            </m:mr>
                            <m:mr>
                              <m:e>
                                <m:r>
                                  <w:rPr>
                                    <w:rFonts w:ascii="Cambria Math" w:hAnsi="Cambria Math"/>
                                    <w:color w:val="000000" w:themeColor="text1"/>
                                    <w:sz w:val="16"/>
                                    <w:szCs w:val="16"/>
                                  </w:rPr>
                                  <m:t>⋮</m:t>
                                </m:r>
                              </m:e>
                            </m:mr>
                          </m:m>
                        </m:e>
                      </m:mr>
                      <m:mr>
                        <m:e>
                          <m:m>
                            <m:mPr>
                              <m:mcs>
                                <m:mc>
                                  <m:mcPr>
                                    <m:count m:val="1"/>
                                    <m:mcJc m:val="center"/>
                                  </m:mcPr>
                                </m:mc>
                              </m:mcs>
                              <m:ctrlPr>
                                <w:rPr>
                                  <w:rFonts w:ascii="Cambria Math" w:hAnsi="Cambria Math"/>
                                  <w:color w:val="000000" w:themeColor="text1"/>
                                  <w:sz w:val="16"/>
                                  <w:szCs w:val="16"/>
                                </w:rPr>
                              </m:ctrlPr>
                            </m:mPr>
                            <m:mr>
                              <m:e>
                                <m:m>
                                  <m:mPr>
                                    <m:mcs>
                                      <m:mc>
                                        <m:mcPr>
                                          <m:count m:val="1"/>
                                          <m:mcJc m:val="center"/>
                                        </m:mcPr>
                                      </m:mc>
                                    </m:mcs>
                                    <m:ctrlPr>
                                      <w:rPr>
                                        <w:rFonts w:ascii="Cambria Math" w:hAnsi="Cambria Math"/>
                                        <w:color w:val="000000" w:themeColor="text1"/>
                                        <w:sz w:val="16"/>
                                        <w:szCs w:val="16"/>
                                      </w:rPr>
                                    </m:ctrlPr>
                                  </m:mPr>
                                  <m:mr>
                                    <m:e>
                                      <m:sSub>
                                        <m:sSubPr>
                                          <m:ctrlPr>
                                            <w:rPr>
                                              <w:rFonts w:ascii="Cambria Math" w:hAnsi="Cambria Math"/>
                                              <w:color w:val="000000" w:themeColor="text1"/>
                                              <w:sz w:val="16"/>
                                              <w:szCs w:val="16"/>
                                            </w:rPr>
                                          </m:ctrlPr>
                                        </m:sSubPr>
                                        <m:e>
                                          <m:r>
                                            <w:rPr>
                                              <w:rFonts w:ascii="Cambria Math" w:hAnsi="Cambria Math"/>
                                              <w:color w:val="000000" w:themeColor="text1"/>
                                              <w:sz w:val="16"/>
                                              <w:szCs w:val="16"/>
                                            </w:rPr>
                                            <m:t>α</m:t>
                                          </m:r>
                                        </m:e>
                                        <m:sub>
                                          <m:r>
                                            <w:rPr>
                                              <w:rFonts w:ascii="Cambria Math" w:hAnsi="Cambria Math"/>
                                              <w:color w:val="000000" w:themeColor="text1"/>
                                              <w:sz w:val="16"/>
                                              <w:szCs w:val="16"/>
                                            </w:rPr>
                                            <m:t>M</m:t>
                                          </m:r>
                                        </m:sub>
                                      </m:sSub>
                                    </m:e>
                                  </m:mr>
                                  <m:mr>
                                    <m:e>
                                      <m:m>
                                        <m:mPr>
                                          <m:mcs>
                                            <m:mc>
                                              <m:mcPr>
                                                <m:count m:val="1"/>
                                                <m:mcJc m:val="center"/>
                                              </m:mcPr>
                                            </m:mc>
                                          </m:mcs>
                                          <m:ctrlPr>
                                            <w:rPr>
                                              <w:rFonts w:ascii="Cambria Math" w:hAnsi="Cambria Math"/>
                                              <w:i/>
                                              <w:color w:val="000000" w:themeColor="text1"/>
                                              <w:sz w:val="16"/>
                                              <w:szCs w:val="16"/>
                                            </w:rPr>
                                          </m:ctrlPr>
                                        </m:mPr>
                                        <m:mr>
                                          <m:e>
                                            <m:sSub>
                                              <m:sSubPr>
                                                <m:ctrlPr>
                                                  <w:rPr>
                                                    <w:rFonts w:ascii="Cambria Math" w:hAnsi="Cambria Math"/>
                                                    <w:color w:val="000000" w:themeColor="text1"/>
                                                    <w:sz w:val="18"/>
                                                    <w:szCs w:val="18"/>
                                                  </w:rPr>
                                                </m:ctrlPr>
                                              </m:sSubPr>
                                              <m:e>
                                                <m:r>
                                                  <w:rPr>
                                                    <w:rFonts w:ascii="Cambria Math" w:hAnsi="Cambria Math"/>
                                                    <w:color w:val="000000" w:themeColor="text1"/>
                                                    <w:sz w:val="13"/>
                                                    <w:szCs w:val="13"/>
                                                  </w:rPr>
                                                  <m:t>β</m:t>
                                                </m:r>
                                              </m:e>
                                              <m:sub>
                                                <m:r>
                                                  <w:rPr>
                                                    <w:rFonts w:ascii="Cambria Math" w:hAnsi="Cambria Math"/>
                                                    <w:color w:val="000000" w:themeColor="text1"/>
                                                    <w:sz w:val="13"/>
                                                    <w:szCs w:val="13"/>
                                                  </w:rPr>
                                                  <m:t>M</m:t>
                                                </m:r>
                                                <m:r>
                                                  <w:rPr>
                                                    <w:rFonts w:ascii="Cambria Math" w:hAnsi="Cambria Math"/>
                                                    <w:color w:val="000000" w:themeColor="text1"/>
                                                    <w:sz w:val="13"/>
                                                    <w:szCs w:val="13"/>
                                                  </w:rPr>
                                                  <m:t>,1</m:t>
                                                </m:r>
                                              </m:sub>
                                            </m:sSub>
                                          </m:e>
                                        </m:mr>
                                        <m:mr>
                                          <m:e>
                                            <m:m>
                                              <m:mPr>
                                                <m:mcs>
                                                  <m:mc>
                                                    <m:mcPr>
                                                      <m:count m:val="1"/>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m:t>
                                                  </m:r>
                                                </m:e>
                                              </m:mr>
                                              <m:mr>
                                                <m:e>
                                                  <m:sSub>
                                                    <m:sSubPr>
                                                      <m:ctrlPr>
                                                        <w:rPr>
                                                          <w:rFonts w:ascii="Cambria Math" w:hAnsi="Cambria Math"/>
                                                          <w:color w:val="000000" w:themeColor="text1"/>
                                                          <w:sz w:val="18"/>
                                                          <w:szCs w:val="18"/>
                                                        </w:rPr>
                                                      </m:ctrlPr>
                                                    </m:sSubPr>
                                                    <m:e>
                                                      <m:r>
                                                        <w:rPr>
                                                          <w:rFonts w:ascii="Cambria Math" w:hAnsi="Cambria Math"/>
                                                          <w:color w:val="000000" w:themeColor="text1"/>
                                                          <w:sz w:val="13"/>
                                                          <w:szCs w:val="13"/>
                                                        </w:rPr>
                                                        <m:t>β</m:t>
                                                      </m:r>
                                                    </m:e>
                                                    <m:sub>
                                                      <m:r>
                                                        <w:rPr>
                                                          <w:rFonts w:ascii="Cambria Math" w:hAnsi="Cambria Math"/>
                                                          <w:color w:val="000000" w:themeColor="text1"/>
                                                          <w:sz w:val="13"/>
                                                          <w:szCs w:val="13"/>
                                                        </w:rPr>
                                                        <m:t>M</m:t>
                                                      </m:r>
                                                      <m:r>
                                                        <w:rPr>
                                                          <w:rFonts w:ascii="Cambria Math" w:hAnsi="Cambria Math"/>
                                                          <w:color w:val="000000" w:themeColor="text1"/>
                                                          <w:sz w:val="13"/>
                                                          <w:szCs w:val="13"/>
                                                        </w:rPr>
                                                        <m:t>,M</m:t>
                                                      </m:r>
                                                    </m:sub>
                                                  </m:sSub>
                                                </m:e>
                                              </m:mr>
                                            </m:m>
                                          </m:e>
                                        </m:mr>
                                      </m:m>
                                    </m:e>
                                  </m:mr>
                                </m:m>
                              </m:e>
                            </m:mr>
                            <m:mr>
                              <m:e>
                                <m:m>
                                  <m:mPr>
                                    <m:mcs>
                                      <m:mc>
                                        <m:mcPr>
                                          <m:count m:val="1"/>
                                          <m:mcJc m:val="center"/>
                                        </m:mcPr>
                                      </m:mc>
                                    </m:mcs>
                                    <m:ctrlPr>
                                      <w:rPr>
                                        <w:rFonts w:ascii="Cambria Math" w:hAnsi="Cambria Math"/>
                                        <w:color w:val="000000" w:themeColor="text1"/>
                                        <w:sz w:val="18"/>
                                        <w:szCs w:val="18"/>
                                      </w:rPr>
                                    </m:ctrlPr>
                                  </m:mPr>
                                  <m:mr>
                                    <m:e>
                                      <m:m>
                                        <m:mPr>
                                          <m:mcs>
                                            <m:mc>
                                              <m:mcPr>
                                                <m:count m:val="1"/>
                                                <m:mcJc m:val="center"/>
                                              </m:mcPr>
                                            </m:mc>
                                          </m:mcs>
                                          <m:ctrlPr>
                                            <w:rPr>
                                              <w:rFonts w:ascii="Cambria Math" w:hAnsi="Cambria Math"/>
                                              <w:color w:val="000000" w:themeColor="text1"/>
                                              <w:sz w:val="18"/>
                                              <w:szCs w:val="18"/>
                                            </w:rPr>
                                          </m:ctrlPr>
                                        </m:mPr>
                                        <m:mr>
                                          <m:e>
                                            <m:sSub>
                                              <m:sSubPr>
                                                <m:ctrlPr>
                                                  <w:rPr>
                                                    <w:rFonts w:ascii="Cambria Math" w:hAnsi="Cambria Math"/>
                                                    <w:color w:val="000000" w:themeColor="text1"/>
                                                    <w:sz w:val="18"/>
                                                    <w:szCs w:val="18"/>
                                                  </w:rPr>
                                                </m:ctrlPr>
                                              </m:sSubPr>
                                              <m:e>
                                                <m:r>
                                                  <w:rPr>
                                                    <w:rFonts w:ascii="Cambria Math" w:hAnsi="Cambria Math"/>
                                                    <w:color w:val="000000" w:themeColor="text1"/>
                                                    <w:sz w:val="13"/>
                                                    <w:szCs w:val="13"/>
                                                  </w:rPr>
                                                  <m:t>ϵ</m:t>
                                                </m:r>
                                              </m:e>
                                              <m:sub>
                                                <m:r>
                                                  <w:rPr>
                                                    <w:rFonts w:ascii="Cambria Math" w:hAnsi="Cambria Math"/>
                                                    <w:color w:val="000000" w:themeColor="text1"/>
                                                    <w:sz w:val="13"/>
                                                    <w:szCs w:val="13"/>
                                                  </w:rPr>
                                                  <m:t>M</m:t>
                                                </m:r>
                                              </m:sub>
                                            </m:sSub>
                                          </m:e>
                                        </m:mr>
                                        <m:mr>
                                          <m:e>
                                            <m:r>
                                              <w:rPr>
                                                <w:rFonts w:ascii="Cambria Math" w:hAnsi="Cambria Math"/>
                                                <w:color w:val="000000" w:themeColor="text1"/>
                                                <w:sz w:val="16"/>
                                                <w:szCs w:val="16"/>
                                              </w:rPr>
                                              <m:t>⋮</m:t>
                                            </m:r>
                                          </m:e>
                                        </m:mr>
                                      </m:m>
                                    </m:e>
                                  </m:mr>
                                  <m:mr>
                                    <m:e>
                                      <m:m>
                                        <m:mPr>
                                          <m:mcs>
                                            <m:mc>
                                              <m:mcPr>
                                                <m:count m:val="1"/>
                                                <m:mcJc m:val="center"/>
                                              </m:mcPr>
                                            </m:mc>
                                          </m:mcs>
                                          <m:ctrlPr>
                                            <w:rPr>
                                              <w:rFonts w:ascii="Cambria Math" w:hAnsi="Cambria Math"/>
                                              <w:color w:val="000000" w:themeColor="text1"/>
                                              <w:sz w:val="16"/>
                                              <w:szCs w:val="16"/>
                                            </w:rPr>
                                          </m:ctrlPr>
                                        </m:mPr>
                                        <m:mr>
                                          <m:e>
                                            <m:m>
                                              <m:mPr>
                                                <m:mcs>
                                                  <m:mc>
                                                    <m:mcPr>
                                                      <m:count m:val="1"/>
                                                      <m:mcJc m:val="center"/>
                                                    </m:mcPr>
                                                  </m:mc>
                                                </m:mcs>
                                                <m:ctrlPr>
                                                  <w:rPr>
                                                    <w:rFonts w:ascii="Cambria Math" w:hAnsi="Cambria Math"/>
                                                    <w:color w:val="000000" w:themeColor="text1"/>
                                                    <w:sz w:val="16"/>
                                                    <w:szCs w:val="16"/>
                                                  </w:rPr>
                                                </m:ctrlPr>
                                              </m:mPr>
                                              <m:mr>
                                                <m:e>
                                                  <m:sSub>
                                                    <m:sSubPr>
                                                      <m:ctrlPr>
                                                        <w:rPr>
                                                          <w:rFonts w:ascii="Cambria Math" w:hAnsi="Cambria Math"/>
                                                          <w:color w:val="000000" w:themeColor="text1"/>
                                                          <w:sz w:val="16"/>
                                                          <w:szCs w:val="16"/>
                                                        </w:rPr>
                                                      </m:ctrlPr>
                                                    </m:sSubPr>
                                                    <m:e>
                                                      <m:r>
                                                        <w:rPr>
                                                          <w:rFonts w:ascii="Cambria Math" w:hAnsi="Cambria Math"/>
                                                          <w:color w:val="000000" w:themeColor="text1"/>
                                                          <w:sz w:val="16"/>
                                                          <w:szCs w:val="16"/>
                                                        </w:rPr>
                                                        <m:t>α</m:t>
                                                      </m:r>
                                                    </m:e>
                                                    <m:sub>
                                                      <m:r>
                                                        <w:rPr>
                                                          <w:rFonts w:ascii="Cambria Math" w:hAnsi="Cambria Math"/>
                                                          <w:color w:val="000000" w:themeColor="text1"/>
                                                          <w:sz w:val="16"/>
                                                          <w:szCs w:val="16"/>
                                                        </w:rPr>
                                                        <m:t>M</m:t>
                                                      </m:r>
                                                    </m:sub>
                                                  </m:sSub>
                                                </m:e>
                                              </m:mr>
                                              <m:mr>
                                                <m:e>
                                                  <m:m>
                                                    <m:mPr>
                                                      <m:mcs>
                                                        <m:mc>
                                                          <m:mcPr>
                                                            <m:count m:val="1"/>
                                                            <m:mcJc m:val="center"/>
                                                          </m:mcPr>
                                                        </m:mc>
                                                      </m:mcs>
                                                      <m:ctrlPr>
                                                        <w:rPr>
                                                          <w:rFonts w:ascii="Cambria Math" w:hAnsi="Cambria Math"/>
                                                          <w:i/>
                                                          <w:color w:val="000000" w:themeColor="text1"/>
                                                          <w:sz w:val="16"/>
                                                          <w:szCs w:val="16"/>
                                                        </w:rPr>
                                                      </m:ctrlPr>
                                                    </m:mPr>
                                                    <m:mr>
                                                      <m:e>
                                                        <m:sSub>
                                                          <m:sSubPr>
                                                            <m:ctrlPr>
                                                              <w:rPr>
                                                                <w:rFonts w:ascii="Cambria Math" w:hAnsi="Cambria Math"/>
                                                                <w:color w:val="000000" w:themeColor="text1"/>
                                                                <w:sz w:val="18"/>
                                                                <w:szCs w:val="18"/>
                                                              </w:rPr>
                                                            </m:ctrlPr>
                                                          </m:sSubPr>
                                                          <m:e>
                                                            <m:r>
                                                              <w:rPr>
                                                                <w:rFonts w:ascii="Cambria Math" w:hAnsi="Cambria Math"/>
                                                                <w:color w:val="000000" w:themeColor="text1"/>
                                                                <w:sz w:val="13"/>
                                                                <w:szCs w:val="13"/>
                                                              </w:rPr>
                                                              <m:t>β</m:t>
                                                            </m:r>
                                                          </m:e>
                                                          <m:sub>
                                                            <m:r>
                                                              <w:rPr>
                                                                <w:rFonts w:ascii="Cambria Math" w:hAnsi="Cambria Math"/>
                                                                <w:color w:val="000000" w:themeColor="text1"/>
                                                                <w:sz w:val="13"/>
                                                                <w:szCs w:val="13"/>
                                                              </w:rPr>
                                                              <m:t>M</m:t>
                                                            </m:r>
                                                            <m:r>
                                                              <w:rPr>
                                                                <w:rFonts w:ascii="Cambria Math" w:hAnsi="Cambria Math"/>
                                                                <w:color w:val="000000" w:themeColor="text1"/>
                                                                <w:sz w:val="13"/>
                                                                <w:szCs w:val="13"/>
                                                              </w:rPr>
                                                              <m:t>,1</m:t>
                                                            </m:r>
                                                          </m:sub>
                                                        </m:sSub>
                                                      </m:e>
                                                    </m:mr>
                                                    <m:mr>
                                                      <m:e>
                                                        <m:m>
                                                          <m:mPr>
                                                            <m:mcs>
                                                              <m:mc>
                                                                <m:mcPr>
                                                                  <m:count m:val="1"/>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m:t>
                                                              </m:r>
                                                            </m:e>
                                                          </m:mr>
                                                          <m:mr>
                                                            <m:e>
                                                              <m:sSub>
                                                                <m:sSubPr>
                                                                  <m:ctrlPr>
                                                                    <w:rPr>
                                                                      <w:rFonts w:ascii="Cambria Math" w:hAnsi="Cambria Math"/>
                                                                      <w:color w:val="000000" w:themeColor="text1"/>
                                                                      <w:sz w:val="18"/>
                                                                      <w:szCs w:val="18"/>
                                                                    </w:rPr>
                                                                  </m:ctrlPr>
                                                                </m:sSubPr>
                                                                <m:e>
                                                                  <m:r>
                                                                    <w:rPr>
                                                                      <w:rFonts w:ascii="Cambria Math" w:hAnsi="Cambria Math"/>
                                                                      <w:color w:val="000000" w:themeColor="text1"/>
                                                                      <w:sz w:val="13"/>
                                                                      <w:szCs w:val="13"/>
                                                                    </w:rPr>
                                                                    <m:t>β</m:t>
                                                                  </m:r>
                                                                </m:e>
                                                                <m:sub>
                                                                  <m:r>
                                                                    <w:rPr>
                                                                      <w:rFonts w:ascii="Cambria Math" w:hAnsi="Cambria Math"/>
                                                                      <w:color w:val="000000" w:themeColor="text1"/>
                                                                      <w:sz w:val="13"/>
                                                                      <w:szCs w:val="13"/>
                                                                    </w:rPr>
                                                                    <m:t>M</m:t>
                                                                  </m:r>
                                                                  <m:r>
                                                                    <w:rPr>
                                                                      <w:rFonts w:ascii="Cambria Math" w:hAnsi="Cambria Math"/>
                                                                      <w:color w:val="000000" w:themeColor="text1"/>
                                                                      <w:sz w:val="13"/>
                                                                      <w:szCs w:val="13"/>
                                                                    </w:rPr>
                                                                    <m:t>,M</m:t>
                                                                  </m:r>
                                                                </m:sub>
                                                              </m:sSub>
                                                            </m:e>
                                                          </m:mr>
                                                        </m:m>
                                                      </m:e>
                                                    </m:mr>
                                                  </m:m>
                                                </m:e>
                                              </m:mr>
                                            </m:m>
                                          </m:e>
                                        </m:mr>
                                        <m:mr>
                                          <m:e>
                                            <m:m>
                                              <m:mPr>
                                                <m:mcs>
                                                  <m:mc>
                                                    <m:mcPr>
                                                      <m:count m:val="1"/>
                                                      <m:mcJc m:val="center"/>
                                                    </m:mcPr>
                                                  </m:mc>
                                                </m:mcs>
                                                <m:ctrlPr>
                                                  <w:rPr>
                                                    <w:rFonts w:ascii="Cambria Math" w:hAnsi="Cambria Math"/>
                                                    <w:color w:val="000000" w:themeColor="text1"/>
                                                    <w:sz w:val="18"/>
                                                    <w:szCs w:val="18"/>
                                                  </w:rPr>
                                                </m:ctrlPr>
                                              </m:mPr>
                                              <m:mr>
                                                <m:e>
                                                  <m:m>
                                                    <m:mPr>
                                                      <m:mcs>
                                                        <m:mc>
                                                          <m:mcPr>
                                                            <m:count m:val="1"/>
                                                            <m:mcJc m:val="center"/>
                                                          </m:mcPr>
                                                        </m:mc>
                                                      </m:mcs>
                                                      <m:ctrlPr>
                                                        <w:rPr>
                                                          <w:rFonts w:ascii="Cambria Math" w:hAnsi="Cambria Math"/>
                                                          <w:color w:val="000000" w:themeColor="text1"/>
                                                          <w:sz w:val="18"/>
                                                          <w:szCs w:val="18"/>
                                                        </w:rPr>
                                                      </m:ctrlPr>
                                                    </m:mPr>
                                                    <m:mr>
                                                      <m:e>
                                                        <m:sSub>
                                                          <m:sSubPr>
                                                            <m:ctrlPr>
                                                              <w:rPr>
                                                                <w:rFonts w:ascii="Cambria Math" w:hAnsi="Cambria Math"/>
                                                                <w:color w:val="000000" w:themeColor="text1"/>
                                                                <w:sz w:val="18"/>
                                                                <w:szCs w:val="18"/>
                                                              </w:rPr>
                                                            </m:ctrlPr>
                                                          </m:sSubPr>
                                                          <m:e>
                                                            <m:r>
                                                              <w:rPr>
                                                                <w:rFonts w:ascii="Cambria Math" w:hAnsi="Cambria Math"/>
                                                                <w:color w:val="000000" w:themeColor="text1"/>
                                                                <w:sz w:val="13"/>
                                                                <w:szCs w:val="13"/>
                                                              </w:rPr>
                                                              <m:t>ϵ</m:t>
                                                            </m:r>
                                                          </m:e>
                                                          <m:sub>
                                                            <m:r>
                                                              <w:rPr>
                                                                <w:rFonts w:ascii="Cambria Math" w:hAnsi="Cambria Math"/>
                                                                <w:color w:val="000000" w:themeColor="text1"/>
                                                                <w:sz w:val="13"/>
                                                                <w:szCs w:val="13"/>
                                                              </w:rPr>
                                                              <m:t>M</m:t>
                                                            </m:r>
                                                          </m:sub>
                                                        </m:sSub>
                                                      </m:e>
                                                    </m:mr>
                                                    <m:mr>
                                                      <m:e>
                                                        <m:r>
                                                          <w:rPr>
                                                            <w:rFonts w:ascii="Cambria Math" w:hAnsi="Cambria Math"/>
                                                            <w:color w:val="000000" w:themeColor="text1"/>
                                                            <w:sz w:val="16"/>
                                                            <w:szCs w:val="16"/>
                                                          </w:rPr>
                                                          <m:t>⋮</m:t>
                                                        </m:r>
                                                      </m:e>
                                                    </m:mr>
                                                  </m:m>
                                                </m:e>
                                              </m:mr>
                                              <m:mr>
                                                <m:e>
                                                  <m:m>
                                                    <m:mPr>
                                                      <m:mcs>
                                                        <m:mc>
                                                          <m:mcPr>
                                                            <m:count m:val="1"/>
                                                            <m:mcJc m:val="center"/>
                                                          </m:mcPr>
                                                        </m:mc>
                                                      </m:mcs>
                                                      <m:ctrlPr>
                                                        <w:rPr>
                                                          <w:rFonts w:ascii="Cambria Math" w:hAnsi="Cambria Math"/>
                                                          <w:color w:val="000000" w:themeColor="text1"/>
                                                          <w:sz w:val="16"/>
                                                          <w:szCs w:val="16"/>
                                                        </w:rPr>
                                                      </m:ctrlPr>
                                                    </m:mPr>
                                                    <m:mr>
                                                      <m:e>
                                                        <m:m>
                                                          <m:mPr>
                                                            <m:mcs>
                                                              <m:mc>
                                                                <m:mcPr>
                                                                  <m:count m:val="1"/>
                                                                  <m:mcJc m:val="center"/>
                                                                </m:mcPr>
                                                              </m:mc>
                                                            </m:mcs>
                                                            <m:ctrlPr>
                                                              <w:rPr>
                                                                <w:rFonts w:ascii="Cambria Math" w:hAnsi="Cambria Math"/>
                                                                <w:color w:val="000000" w:themeColor="text1"/>
                                                                <w:sz w:val="16"/>
                                                                <w:szCs w:val="16"/>
                                                              </w:rPr>
                                                            </m:ctrlPr>
                                                          </m:mPr>
                                                          <m:mr>
                                                            <m:e>
                                                              <m:sSub>
                                                                <m:sSubPr>
                                                                  <m:ctrlPr>
                                                                    <w:rPr>
                                                                      <w:rFonts w:ascii="Cambria Math" w:hAnsi="Cambria Math"/>
                                                                      <w:color w:val="000000" w:themeColor="text1"/>
                                                                      <w:sz w:val="16"/>
                                                                      <w:szCs w:val="16"/>
                                                                    </w:rPr>
                                                                  </m:ctrlPr>
                                                                </m:sSubPr>
                                                                <m:e>
                                                                  <m:r>
                                                                    <w:rPr>
                                                                      <w:rFonts w:ascii="Cambria Math" w:hAnsi="Cambria Math"/>
                                                                      <w:color w:val="000000" w:themeColor="text1"/>
                                                                      <w:sz w:val="16"/>
                                                                      <w:szCs w:val="16"/>
                                                                    </w:rPr>
                                                                    <m:t>α</m:t>
                                                                  </m:r>
                                                                </m:e>
                                                                <m:sub>
                                                                  <m:r>
                                                                    <w:rPr>
                                                                      <w:rFonts w:ascii="Cambria Math" w:hAnsi="Cambria Math"/>
                                                                      <w:color w:val="000000" w:themeColor="text1"/>
                                                                      <w:sz w:val="16"/>
                                                                      <w:szCs w:val="16"/>
                                                                    </w:rPr>
                                                                    <m:t>M</m:t>
                                                                  </m:r>
                                                                </m:sub>
                                                              </m:sSub>
                                                            </m:e>
                                                          </m:mr>
                                                          <m:mr>
                                                            <m:e>
                                                              <m:m>
                                                                <m:mPr>
                                                                  <m:mcs>
                                                                    <m:mc>
                                                                      <m:mcPr>
                                                                        <m:count m:val="1"/>
                                                                        <m:mcJc m:val="center"/>
                                                                      </m:mcPr>
                                                                    </m:mc>
                                                                  </m:mcs>
                                                                  <m:ctrlPr>
                                                                    <w:rPr>
                                                                      <w:rFonts w:ascii="Cambria Math" w:hAnsi="Cambria Math"/>
                                                                      <w:i/>
                                                                      <w:color w:val="000000" w:themeColor="text1"/>
                                                                      <w:sz w:val="16"/>
                                                                      <w:szCs w:val="16"/>
                                                                    </w:rPr>
                                                                  </m:ctrlPr>
                                                                </m:mPr>
                                                                <m:mr>
                                                                  <m:e>
                                                                    <m:sSub>
                                                                      <m:sSubPr>
                                                                        <m:ctrlPr>
                                                                          <w:rPr>
                                                                            <w:rFonts w:ascii="Cambria Math" w:hAnsi="Cambria Math"/>
                                                                            <w:color w:val="000000" w:themeColor="text1"/>
                                                                            <w:sz w:val="18"/>
                                                                            <w:szCs w:val="18"/>
                                                                          </w:rPr>
                                                                        </m:ctrlPr>
                                                                      </m:sSubPr>
                                                                      <m:e>
                                                                        <m:r>
                                                                          <w:rPr>
                                                                            <w:rFonts w:ascii="Cambria Math" w:hAnsi="Cambria Math"/>
                                                                            <w:color w:val="000000" w:themeColor="text1"/>
                                                                            <w:sz w:val="13"/>
                                                                            <w:szCs w:val="13"/>
                                                                          </w:rPr>
                                                                          <m:t>β</m:t>
                                                                        </m:r>
                                                                      </m:e>
                                                                      <m:sub>
                                                                        <m:r>
                                                                          <w:rPr>
                                                                            <w:rFonts w:ascii="Cambria Math" w:hAnsi="Cambria Math"/>
                                                                            <w:color w:val="000000" w:themeColor="text1"/>
                                                                            <w:sz w:val="13"/>
                                                                            <w:szCs w:val="13"/>
                                                                          </w:rPr>
                                                                          <m:t>M</m:t>
                                                                        </m:r>
                                                                        <m:r>
                                                                          <w:rPr>
                                                                            <w:rFonts w:ascii="Cambria Math" w:hAnsi="Cambria Math"/>
                                                                            <w:color w:val="000000" w:themeColor="text1"/>
                                                                            <w:sz w:val="13"/>
                                                                            <w:szCs w:val="13"/>
                                                                          </w:rPr>
                                                                          <m:t>,1</m:t>
                                                                        </m:r>
                                                                      </m:sub>
                                                                    </m:sSub>
                                                                  </m:e>
                                                                </m:mr>
                                                                <m:mr>
                                                                  <m:e>
                                                                    <m:m>
                                                                      <m:mPr>
                                                                        <m:mcs>
                                                                          <m:mc>
                                                                            <m:mcPr>
                                                                              <m:count m:val="1"/>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m:t>
                                                                          </m:r>
                                                                        </m:e>
                                                                      </m:mr>
                                                                      <m:mr>
                                                                        <m:e>
                                                                          <m:sSub>
                                                                            <m:sSubPr>
                                                                              <m:ctrlPr>
                                                                                <w:rPr>
                                                                                  <w:rFonts w:ascii="Cambria Math" w:hAnsi="Cambria Math"/>
                                                                                  <w:color w:val="000000" w:themeColor="text1"/>
                                                                                  <w:sz w:val="18"/>
                                                                                  <w:szCs w:val="18"/>
                                                                                </w:rPr>
                                                                              </m:ctrlPr>
                                                                            </m:sSubPr>
                                                                            <m:e>
                                                                              <m:r>
                                                                                <w:rPr>
                                                                                  <w:rFonts w:ascii="Cambria Math" w:hAnsi="Cambria Math"/>
                                                                                  <w:color w:val="000000" w:themeColor="text1"/>
                                                                                  <w:sz w:val="13"/>
                                                                                  <w:szCs w:val="13"/>
                                                                                </w:rPr>
                                                                                <m:t>β</m:t>
                                                                              </m:r>
                                                                            </m:e>
                                                                            <m:sub>
                                                                              <m:r>
                                                                                <w:rPr>
                                                                                  <w:rFonts w:ascii="Cambria Math" w:hAnsi="Cambria Math"/>
                                                                                  <w:color w:val="000000" w:themeColor="text1"/>
                                                                                  <w:sz w:val="13"/>
                                                                                  <w:szCs w:val="13"/>
                                                                                </w:rPr>
                                                                                <m:t>M</m:t>
                                                                              </m:r>
                                                                              <m:r>
                                                                                <w:rPr>
                                                                                  <w:rFonts w:ascii="Cambria Math" w:hAnsi="Cambria Math"/>
                                                                                  <w:color w:val="000000" w:themeColor="text1"/>
                                                                                  <w:sz w:val="13"/>
                                                                                  <w:szCs w:val="13"/>
                                                                                </w:rPr>
                                                                                <m:t>,M</m:t>
                                                                              </m:r>
                                                                            </m:sub>
                                                                          </m:sSub>
                                                                        </m:e>
                                                                      </m:mr>
                                                                    </m:m>
                                                                  </m:e>
                                                                </m:mr>
                                                              </m:m>
                                                            </m:e>
                                                          </m:mr>
                                                        </m:m>
                                                      </m:e>
                                                    </m:mr>
                                                    <m:mr>
                                                      <m:e>
                                                        <m:sSub>
                                                          <m:sSubPr>
                                                            <m:ctrlPr>
                                                              <w:rPr>
                                                                <w:rFonts w:ascii="Cambria Math" w:hAnsi="Cambria Math"/>
                                                                <w:color w:val="000000" w:themeColor="text1"/>
                                                                <w:sz w:val="18"/>
                                                                <w:szCs w:val="18"/>
                                                              </w:rPr>
                                                            </m:ctrlPr>
                                                          </m:sSubPr>
                                                          <m:e>
                                                            <m:r>
                                                              <w:rPr>
                                                                <w:rFonts w:ascii="Cambria Math" w:hAnsi="Cambria Math"/>
                                                                <w:color w:val="000000" w:themeColor="text1"/>
                                                                <w:sz w:val="13"/>
                                                                <w:szCs w:val="13"/>
                                                              </w:rPr>
                                                              <m:t>ϵ</m:t>
                                                            </m:r>
                                                          </m:e>
                                                          <m:sub>
                                                            <m:r>
                                                              <w:rPr>
                                                                <w:rFonts w:ascii="Cambria Math" w:hAnsi="Cambria Math"/>
                                                                <w:color w:val="000000" w:themeColor="text1"/>
                                                                <w:sz w:val="13"/>
                                                                <w:szCs w:val="13"/>
                                                              </w:rPr>
                                                              <m:t>M</m:t>
                                                            </m:r>
                                                          </m:sub>
                                                        </m:sSub>
                                                      </m:e>
                                                    </m:mr>
                                                  </m:m>
                                                </m:e>
                                              </m:mr>
                                            </m:m>
                                          </m:e>
                                        </m:mr>
                                      </m:m>
                                    </m:e>
                                  </m:mr>
                                </m:m>
                              </m:e>
                            </m:mr>
                          </m:m>
                        </m:e>
                      </m:mr>
                    </m:m>
                  </m:e>
                </m:d>
              </m:oMath>
            </m:oMathPara>
          </w:p>
        </w:tc>
        <w:tc>
          <w:tcPr>
            <w:tcW w:w="1084" w:type="dxa"/>
            <w:tcBorders>
              <w:top w:val="nil"/>
              <w:left w:val="nil"/>
              <w:bottom w:val="nil"/>
              <w:right w:val="nil"/>
            </w:tcBorders>
            <w:shd w:val="clear" w:color="auto" w:fill="auto"/>
          </w:tcPr>
          <w:p w14:paraId="02364878" w14:textId="77777777" w:rsidR="00452613" w:rsidRPr="00B72097" w:rsidRDefault="00452613" w:rsidP="004071B6">
            <w:pPr>
              <w:spacing w:line="360" w:lineRule="auto"/>
              <w:jc w:val="both"/>
              <w:rPr>
                <w:color w:val="000000" w:themeColor="text1"/>
              </w:rPr>
            </w:pPr>
          </w:p>
          <w:p w14:paraId="09F5CABA" w14:textId="77777777" w:rsidR="00452613" w:rsidRPr="00A129C6" w:rsidRDefault="00452613" w:rsidP="004071B6">
            <w:pPr>
              <w:spacing w:line="360" w:lineRule="auto"/>
              <w:jc w:val="both"/>
              <w:rPr>
                <w:color w:val="000000" w:themeColor="text1"/>
              </w:rPr>
            </w:pPr>
          </w:p>
          <w:p w14:paraId="7D961533" w14:textId="77777777" w:rsidR="00452613" w:rsidRPr="00B6149A" w:rsidRDefault="00452613" w:rsidP="004071B6">
            <w:pPr>
              <w:spacing w:line="360" w:lineRule="auto"/>
              <w:jc w:val="both"/>
              <w:rPr>
                <w:color w:val="000000" w:themeColor="text1"/>
              </w:rPr>
            </w:pPr>
          </w:p>
          <w:p w14:paraId="14553453" w14:textId="77777777" w:rsidR="00452613" w:rsidRPr="00C52D7C" w:rsidRDefault="00452613" w:rsidP="004071B6">
            <w:pPr>
              <w:spacing w:line="360" w:lineRule="auto"/>
              <w:jc w:val="both"/>
              <w:rPr>
                <w:color w:val="000000" w:themeColor="text1"/>
              </w:rPr>
            </w:pPr>
          </w:p>
          <w:p w14:paraId="57D3FEE5" w14:textId="77777777" w:rsidR="00452613" w:rsidRPr="00254563" w:rsidRDefault="00452613" w:rsidP="004071B6">
            <w:pPr>
              <w:spacing w:line="360" w:lineRule="auto"/>
              <w:jc w:val="both"/>
              <w:rPr>
                <w:color w:val="000000" w:themeColor="text1"/>
              </w:rPr>
            </w:pPr>
          </w:p>
          <w:p w14:paraId="79622558" w14:textId="77777777" w:rsidR="00452613" w:rsidRPr="00254563" w:rsidDel="00F71C18" w:rsidRDefault="00452613" w:rsidP="004071B6">
            <w:pPr>
              <w:spacing w:line="360" w:lineRule="auto"/>
              <w:jc w:val="both"/>
              <w:rPr>
                <w:del w:id="1208" w:author="Chen Liao" w:date="2021-07-04T17:13:00Z"/>
                <w:color w:val="000000" w:themeColor="text1"/>
              </w:rPr>
            </w:pPr>
          </w:p>
          <w:p w14:paraId="3686D62E" w14:textId="77777777" w:rsidR="00452613" w:rsidRPr="00254563" w:rsidDel="00F71C18" w:rsidRDefault="00452613" w:rsidP="004071B6">
            <w:pPr>
              <w:spacing w:line="360" w:lineRule="auto"/>
              <w:jc w:val="both"/>
              <w:rPr>
                <w:del w:id="1209" w:author="Chen Liao" w:date="2021-07-04T17:13:00Z"/>
                <w:color w:val="000000" w:themeColor="text1"/>
              </w:rPr>
            </w:pPr>
          </w:p>
          <w:p w14:paraId="254DA601" w14:textId="77777777" w:rsidR="00452613" w:rsidRPr="00254563" w:rsidRDefault="00452613" w:rsidP="004071B6">
            <w:pPr>
              <w:spacing w:line="360" w:lineRule="auto"/>
              <w:jc w:val="both"/>
              <w:rPr>
                <w:color w:val="000000" w:themeColor="text1"/>
              </w:rPr>
            </w:pPr>
          </w:p>
          <w:p w14:paraId="1E7F5D4D" w14:textId="41EBA974" w:rsidR="006D6D2E" w:rsidRPr="00095768" w:rsidRDefault="006D6D2E" w:rsidP="004071B6">
            <w:pPr>
              <w:spacing w:line="360" w:lineRule="auto"/>
              <w:jc w:val="both"/>
              <w:rPr>
                <w:color w:val="000000" w:themeColor="text1"/>
                <w:sz w:val="21"/>
                <w:szCs w:val="21"/>
              </w:rPr>
            </w:pPr>
            <w:r w:rsidRPr="00254563">
              <w:rPr>
                <w:color w:val="000000" w:themeColor="text1"/>
                <w:sz w:val="22"/>
                <w:szCs w:val="22"/>
                <w:rPrChange w:id="1210" w:author="Chen Liao" w:date="2021-07-09T20:20:00Z">
                  <w:rPr>
                    <w:color w:val="000000" w:themeColor="text1"/>
                  </w:rPr>
                </w:rPrChange>
              </w:rPr>
              <w:t>Eq. (</w:t>
            </w:r>
            <w:ins w:id="1211" w:author="Chen Liao" w:date="2021-07-04T17:12:00Z">
              <w:r w:rsidR="00AC303D" w:rsidRPr="00254563">
                <w:rPr>
                  <w:color w:val="000000" w:themeColor="text1"/>
                  <w:sz w:val="22"/>
                  <w:szCs w:val="22"/>
                  <w:rPrChange w:id="1212" w:author="Chen Liao" w:date="2021-07-09T20:20:00Z">
                    <w:rPr>
                      <w:color w:val="000000" w:themeColor="text1"/>
                    </w:rPr>
                  </w:rPrChange>
                </w:rPr>
                <w:t>2</w:t>
              </w:r>
            </w:ins>
            <w:del w:id="1213" w:author="Chen Liao" w:date="2021-07-04T17:12:00Z">
              <w:r w:rsidR="007770D8" w:rsidRPr="00254563" w:rsidDel="00AC303D">
                <w:rPr>
                  <w:color w:val="000000" w:themeColor="text1"/>
                  <w:sz w:val="22"/>
                  <w:szCs w:val="22"/>
                  <w:rPrChange w:id="1214" w:author="Chen Liao" w:date="2021-07-09T20:20:00Z">
                    <w:rPr>
                      <w:color w:val="000000" w:themeColor="text1"/>
                    </w:rPr>
                  </w:rPrChange>
                </w:rPr>
                <w:delText>4</w:delText>
              </w:r>
            </w:del>
            <w:r w:rsidRPr="00254563">
              <w:rPr>
                <w:color w:val="000000" w:themeColor="text1"/>
                <w:sz w:val="22"/>
                <w:szCs w:val="22"/>
                <w:rPrChange w:id="1215" w:author="Chen Liao" w:date="2021-07-09T20:20:00Z">
                  <w:rPr>
                    <w:color w:val="000000" w:themeColor="text1"/>
                  </w:rPr>
                </w:rPrChange>
              </w:rPr>
              <w:t>)</w:t>
            </w:r>
          </w:p>
        </w:tc>
      </w:tr>
    </w:tbl>
    <w:p w14:paraId="64EF1E6E" w14:textId="77777777" w:rsidR="005F01BA" w:rsidRPr="00254563" w:rsidRDefault="005F01BA" w:rsidP="004071B6">
      <w:pPr>
        <w:pStyle w:val="paragraph"/>
        <w:spacing w:before="0" w:beforeAutospacing="0" w:after="0" w:afterAutospacing="0" w:line="360" w:lineRule="auto"/>
        <w:jc w:val="both"/>
        <w:rPr>
          <w:rFonts w:ascii="Times New Roman" w:eastAsia="Times New Roman" w:hAnsi="Times New Roman" w:cs="Times New Roman"/>
          <w:color w:val="000000" w:themeColor="text1"/>
          <w:sz w:val="22"/>
          <w:szCs w:val="22"/>
        </w:rPr>
      </w:pPr>
    </w:p>
    <w:p w14:paraId="04681A2F" w14:textId="110629AC" w:rsidR="005F01BA" w:rsidRPr="00A129C6" w:rsidRDefault="005F01BA" w:rsidP="004071B6">
      <w:pPr>
        <w:pStyle w:val="paragraph"/>
        <w:spacing w:before="0" w:beforeAutospacing="0" w:after="0" w:afterAutospacing="0" w:line="360" w:lineRule="auto"/>
        <w:jc w:val="both"/>
        <w:rPr>
          <w:rFonts w:ascii="Times New Roman" w:eastAsia="Times New Roman" w:hAnsi="Times New Roman" w:cs="Times New Roman"/>
          <w:color w:val="000000" w:themeColor="text1"/>
          <w:sz w:val="22"/>
          <w:szCs w:val="22"/>
        </w:rPr>
      </w:pPr>
      <w:r w:rsidRPr="00254563">
        <w:rPr>
          <w:rFonts w:ascii="Times New Roman" w:eastAsia="Times New Roman" w:hAnsi="Times New Roman" w:cs="Times New Roman"/>
          <w:color w:val="000000" w:themeColor="text1"/>
          <w:sz w:val="22"/>
          <w:szCs w:val="22"/>
        </w:rPr>
        <w:t xml:space="preserve">where </w:t>
      </w:r>
      <m:oMath>
        <m:sSub>
          <m:sSubPr>
            <m:ctrlPr>
              <w:rPr>
                <w:rFonts w:ascii="Cambria Math" w:hAnsi="Cambria Math" w:cs="Times New Roman"/>
                <w:i/>
                <w:color w:val="000000" w:themeColor="text1"/>
                <w:sz w:val="22"/>
                <w:szCs w:val="22"/>
              </w:rPr>
            </m:ctrlPr>
          </m:sSubPr>
          <m:e>
            <m:r>
              <w:rPr>
                <w:rFonts w:ascii="Cambria Math" w:hAnsi="Cambria Math" w:cs="Times New Roman"/>
                <w:color w:val="000000" w:themeColor="text1"/>
                <w:sz w:val="22"/>
                <w:szCs w:val="22"/>
              </w:rPr>
              <m:t>x</m:t>
            </m:r>
          </m:e>
          <m:sub>
            <m:r>
              <w:rPr>
                <w:rFonts w:ascii="Cambria Math" w:hAnsi="Cambria Math" w:cs="Times New Roman"/>
                <w:color w:val="000000" w:themeColor="text1"/>
                <w:sz w:val="22"/>
                <w:szCs w:val="22"/>
              </w:rPr>
              <m:t>i,k</m:t>
            </m:r>
          </m:sub>
        </m:sSub>
        <m:r>
          <w:rPr>
            <w:rFonts w:ascii="Cambria Math" w:eastAsia="Times New Roman" w:hAnsi="Cambria Math" w:cs="Times New Roman"/>
            <w:color w:val="000000" w:themeColor="text1"/>
            <w:sz w:val="22"/>
            <w:szCs w:val="22"/>
          </w:rPr>
          <m:t>=</m:t>
        </m:r>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
              <m:t>x</m:t>
            </m:r>
          </m:e>
          <m:sub>
            <m:r>
              <w:rPr>
                <w:rFonts w:ascii="Cambria Math" w:eastAsia="Times New Roman" w:hAnsi="Cambria Math" w:cs="Times New Roman"/>
                <w:color w:val="000000" w:themeColor="text1"/>
                <w:sz w:val="22"/>
                <w:szCs w:val="22"/>
              </w:rPr>
              <m:t>i</m:t>
            </m:r>
          </m:sub>
        </m:sSub>
        <m:r>
          <w:rPr>
            <w:rFonts w:ascii="Cambria Math" w:eastAsia="Times New Roman" w:hAnsi="Cambria Math" w:cs="Times New Roman"/>
            <w:color w:val="000000" w:themeColor="text1"/>
            <w:sz w:val="22"/>
            <w:szCs w:val="22"/>
          </w:rPr>
          <m:t>(</m:t>
        </m:r>
        <m:sSub>
          <m:sSubPr>
            <m:ctrlPr>
              <w:rPr>
                <w:rFonts w:ascii="Cambria Math" w:hAnsi="Cambria Math" w:cs="Times New Roman"/>
                <w:color w:val="000000" w:themeColor="text1"/>
                <w:sz w:val="22"/>
                <w:szCs w:val="22"/>
              </w:rPr>
            </m:ctrlPr>
          </m:sSubPr>
          <m:e>
            <m:r>
              <w:rPr>
                <w:rFonts w:ascii="Cambria Math" w:hAnsi="Cambria Math" w:cs="Times New Roman"/>
                <w:color w:val="000000" w:themeColor="text1"/>
                <w:sz w:val="22"/>
                <w:szCs w:val="22"/>
              </w:rPr>
              <m:t>t</m:t>
            </m:r>
          </m:e>
          <m:sub>
            <m:r>
              <w:rPr>
                <w:rFonts w:ascii="Cambria Math" w:hAnsi="Cambria Math" w:cs="Times New Roman"/>
                <w:color w:val="000000" w:themeColor="text1"/>
                <w:sz w:val="22"/>
                <w:szCs w:val="22"/>
              </w:rPr>
              <m:t>k</m:t>
            </m:r>
          </m:sub>
        </m:sSub>
        <m:r>
          <w:rPr>
            <w:rFonts w:ascii="Cambria Math" w:hAnsi="Cambria Math" w:cs="Times New Roman"/>
            <w:color w:val="000000" w:themeColor="text1"/>
            <w:sz w:val="22"/>
            <w:szCs w:val="22"/>
          </w:rPr>
          <m:t>)</m:t>
        </m:r>
      </m:oMath>
      <w:r w:rsidRPr="00B9382E">
        <w:rPr>
          <w:rFonts w:ascii="Times New Roman" w:eastAsia="Times New Roman" w:hAnsi="Times New Roman" w:cs="Times New Roman"/>
          <w:color w:val="000000" w:themeColor="text1"/>
          <w:sz w:val="22"/>
          <w:szCs w:val="22"/>
        </w:rPr>
        <w:t xml:space="preserve"> and </w:t>
      </w:r>
      <m:oMath>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
              <m:t>u</m:t>
            </m:r>
          </m:e>
          <m:sub>
            <m:r>
              <w:rPr>
                <w:rFonts w:ascii="Cambria Math" w:eastAsia="Times New Roman" w:hAnsi="Cambria Math" w:cs="Times New Roman"/>
                <w:color w:val="000000" w:themeColor="text1"/>
                <w:sz w:val="22"/>
                <w:szCs w:val="22"/>
              </w:rPr>
              <m:t>k</m:t>
            </m:r>
          </m:sub>
        </m:sSub>
        <m:r>
          <w:rPr>
            <w:rFonts w:ascii="Cambria Math" w:hAnsi="Cambria Math" w:cs="Times New Roman"/>
            <w:color w:val="000000" w:themeColor="text1"/>
            <w:sz w:val="22"/>
            <w:szCs w:val="22"/>
          </w:rPr>
          <m:t>=u(</m:t>
        </m:r>
        <m:sSub>
          <m:sSubPr>
            <m:ctrlPr>
              <w:rPr>
                <w:rFonts w:ascii="Cambria Math" w:hAnsi="Cambria Math" w:cs="Times New Roman"/>
                <w:color w:val="000000" w:themeColor="text1"/>
                <w:sz w:val="22"/>
                <w:szCs w:val="22"/>
              </w:rPr>
            </m:ctrlPr>
          </m:sSubPr>
          <m:e>
            <m:r>
              <w:rPr>
                <w:rFonts w:ascii="Cambria Math" w:hAnsi="Cambria Math" w:cs="Times New Roman"/>
                <w:color w:val="000000" w:themeColor="text1"/>
                <w:sz w:val="22"/>
                <w:szCs w:val="22"/>
              </w:rPr>
              <m:t>t</m:t>
            </m:r>
          </m:e>
          <m:sub>
            <m:r>
              <w:rPr>
                <w:rFonts w:ascii="Cambria Math" w:hAnsi="Cambria Math" w:cs="Times New Roman"/>
                <w:color w:val="000000" w:themeColor="text1"/>
                <w:sz w:val="22"/>
                <w:szCs w:val="22"/>
              </w:rPr>
              <m:t>k</m:t>
            </m:r>
          </m:sub>
        </m:sSub>
        <m:r>
          <w:rPr>
            <w:rFonts w:ascii="Cambria Math" w:hAnsi="Cambria Math" w:cs="Times New Roman"/>
            <w:color w:val="000000" w:themeColor="text1"/>
            <w:sz w:val="22"/>
            <w:szCs w:val="22"/>
          </w:rPr>
          <m:t>)</m:t>
        </m:r>
      </m:oMath>
      <w:r w:rsidRPr="00B9382E">
        <w:rPr>
          <w:rFonts w:ascii="Times New Roman" w:eastAsia="Times New Roman" w:hAnsi="Times New Roman" w:cs="Times New Roman"/>
          <w:color w:val="000000" w:themeColor="text1"/>
          <w:sz w:val="22"/>
          <w:szCs w:val="22"/>
        </w:rPr>
        <w:t>.</w:t>
      </w:r>
      <w:r w:rsidR="00FC131D" w:rsidRPr="00B72097">
        <w:rPr>
          <w:rFonts w:ascii="Times New Roman" w:eastAsia="Times New Roman" w:hAnsi="Times New Roman" w:cs="Times New Roman"/>
          <w:color w:val="000000" w:themeColor="text1"/>
          <w:sz w:val="22"/>
          <w:szCs w:val="22"/>
        </w:rPr>
        <w:t xml:space="preserve"> The log-derivatives of </w:t>
      </w:r>
      <m:oMath>
        <m:sSub>
          <m:sSubPr>
            <m:ctrlPr>
              <w:rPr>
                <w:rFonts w:ascii="Cambria Math" w:eastAsia="Times New Roman" w:hAnsi="Cambria Math" w:cs="Times New Roman"/>
                <w:color w:val="000000" w:themeColor="text1"/>
                <w:sz w:val="22"/>
                <w:szCs w:val="22"/>
              </w:rPr>
            </m:ctrlPr>
          </m:sSubPr>
          <m:e>
            <m:r>
              <w:rPr>
                <w:rFonts w:ascii="Cambria Math" w:eastAsia="Times New Roman" w:hAnsi="Cambria Math" w:cs="Times New Roman"/>
                <w:color w:val="000000" w:themeColor="text1"/>
                <w:sz w:val="22"/>
                <w:szCs w:val="22"/>
              </w:rPr>
              <m:t>x</m:t>
            </m:r>
          </m:e>
          <m:sub>
            <m:r>
              <w:rPr>
                <w:rFonts w:ascii="Cambria Math" w:eastAsia="Times New Roman" w:hAnsi="Cambria Math" w:cs="Times New Roman"/>
                <w:color w:val="000000" w:themeColor="text1"/>
                <w:sz w:val="22"/>
                <w:szCs w:val="22"/>
              </w:rPr>
              <m:t>i</m:t>
            </m:r>
          </m:sub>
        </m:sSub>
      </m:oMath>
      <w:r w:rsidR="00FC131D" w:rsidRPr="00095768">
        <w:rPr>
          <w:rFonts w:ascii="Times New Roman" w:eastAsia="Times New Roman" w:hAnsi="Times New Roman" w:cs="Times New Roman"/>
          <w:color w:val="000000" w:themeColor="text1"/>
          <w:sz w:val="22"/>
          <w:szCs w:val="22"/>
        </w:rPr>
        <w:t xml:space="preserve"> on the left-hand side of Eq. (2) were estimated from a cubic spline interpolation.</w:t>
      </w:r>
      <w:r w:rsidRPr="00B9382E">
        <w:rPr>
          <w:rFonts w:ascii="Times New Roman" w:eastAsia="Times New Roman" w:hAnsi="Times New Roman" w:cs="Times New Roman"/>
          <w:color w:val="000000" w:themeColor="text1"/>
          <w:sz w:val="22"/>
          <w:szCs w:val="22"/>
        </w:rPr>
        <w:t xml:space="preserve"> </w:t>
      </w:r>
      <w:r w:rsidR="003F148A" w:rsidRPr="00B72097">
        <w:rPr>
          <w:rFonts w:ascii="Times New Roman" w:eastAsia="Times New Roman" w:hAnsi="Times New Roman" w:cs="Times New Roman"/>
          <w:color w:val="000000" w:themeColor="text1"/>
          <w:sz w:val="22"/>
          <w:szCs w:val="22"/>
        </w:rPr>
        <w:t>U</w:t>
      </w:r>
      <w:r w:rsidR="004362F7" w:rsidRPr="00A129C6">
        <w:rPr>
          <w:rFonts w:ascii="Times New Roman" w:eastAsia="Times New Roman" w:hAnsi="Times New Roman" w:cs="Times New Roman"/>
          <w:color w:val="000000" w:themeColor="text1"/>
          <w:sz w:val="22"/>
          <w:szCs w:val="22"/>
        </w:rPr>
        <w:t xml:space="preserve">sing </w:t>
      </w:r>
      <w:r w:rsidR="003F148A" w:rsidRPr="00553533">
        <w:rPr>
          <w:rFonts w:ascii="Times New Roman" w:eastAsia="Times New Roman" w:hAnsi="Times New Roman" w:cs="Times New Roman"/>
          <w:color w:val="000000" w:themeColor="text1"/>
          <w:sz w:val="22"/>
          <w:szCs w:val="22"/>
        </w:rPr>
        <w:t xml:space="preserve">a </w:t>
      </w:r>
      <w:r w:rsidR="004362F7" w:rsidRPr="002A4564">
        <w:rPr>
          <w:rFonts w:ascii="Times New Roman" w:eastAsia="Times New Roman" w:hAnsi="Times New Roman" w:cs="Times New Roman"/>
          <w:color w:val="000000" w:themeColor="text1"/>
          <w:sz w:val="22"/>
          <w:szCs w:val="22"/>
        </w:rPr>
        <w:t xml:space="preserve">simplified notation for </w:t>
      </w:r>
      <w:r w:rsidR="006D6D2E" w:rsidRPr="002A4564">
        <w:rPr>
          <w:rFonts w:ascii="Times New Roman" w:eastAsia="Times New Roman" w:hAnsi="Times New Roman" w:cs="Times New Roman"/>
          <w:color w:val="000000" w:themeColor="text1"/>
          <w:sz w:val="22"/>
          <w:szCs w:val="22"/>
        </w:rPr>
        <w:t>Eq. (</w:t>
      </w:r>
      <w:r w:rsidRPr="002A4564">
        <w:rPr>
          <w:rFonts w:ascii="Times New Roman" w:eastAsia="Times New Roman" w:hAnsi="Times New Roman" w:cs="Times New Roman"/>
          <w:color w:val="000000" w:themeColor="text1"/>
          <w:sz w:val="22"/>
          <w:szCs w:val="22"/>
        </w:rPr>
        <w:t>2</w:t>
      </w:r>
      <w:r w:rsidR="006D6D2E" w:rsidRPr="001D27C8">
        <w:rPr>
          <w:rFonts w:ascii="Times New Roman" w:eastAsia="Times New Roman" w:hAnsi="Times New Roman" w:cs="Times New Roman"/>
          <w:color w:val="000000" w:themeColor="text1"/>
          <w:sz w:val="22"/>
          <w:szCs w:val="22"/>
        </w:rPr>
        <w:t>)</w:t>
      </w:r>
      <w:r w:rsidRPr="002F718A">
        <w:rPr>
          <w:rFonts w:ascii="Times New Roman" w:eastAsia="Times New Roman" w:hAnsi="Times New Roman" w:cs="Times New Roman"/>
          <w:color w:val="000000" w:themeColor="text1"/>
          <w:sz w:val="22"/>
          <w:szCs w:val="22"/>
        </w:rPr>
        <w:t xml:space="preserve">, i.e., </w:t>
      </w:r>
      <m:oMath>
        <m:sSub>
          <m:sSubPr>
            <m:ctrlPr>
              <w:rPr>
                <w:rFonts w:ascii="Cambria Math" w:eastAsia="Times New Roman" w:hAnsi="Cambria Math" w:cs="Times New Roman"/>
                <w:b/>
                <w:bCs/>
                <w:color w:val="000000" w:themeColor="text1"/>
                <w:sz w:val="22"/>
                <w:szCs w:val="22"/>
              </w:rPr>
            </m:ctrlPr>
          </m:sSubPr>
          <m:e>
            <m:r>
              <m:rPr>
                <m:lit/>
                <m:nor/>
              </m:rPr>
              <w:rPr>
                <w:rFonts w:ascii="Times New Roman" w:eastAsia="Times New Roman" w:hAnsi="Times New Roman" w:cs="Times New Roman"/>
                <w:b/>
                <w:bCs/>
                <w:color w:val="000000" w:themeColor="text1"/>
                <w:sz w:val="22"/>
                <w:szCs w:val="22"/>
              </w:rPr>
              <m:t>Y</m:t>
            </m:r>
          </m:e>
          <m:sub>
            <m:r>
              <m:rPr>
                <m:sty m:val="bi"/>
              </m:rPr>
              <w:rPr>
                <w:rFonts w:ascii="Cambria Math" w:eastAsia="Times New Roman" w:hAnsi="Cambria Math" w:cs="Times New Roman"/>
                <w:color w:val="000000" w:themeColor="text1"/>
                <w:sz w:val="22"/>
                <w:szCs w:val="22"/>
              </w:rPr>
              <m:t>r</m:t>
            </m:r>
          </m:sub>
        </m:sSub>
        <m:r>
          <m:rPr>
            <m:sty m:val="b"/>
          </m:rPr>
          <w:rPr>
            <w:rFonts w:ascii="Cambria Math" w:eastAsia="Times New Roman" w:hAnsi="Cambria Math" w:cs="Times New Roman"/>
            <w:color w:val="000000" w:themeColor="text1"/>
            <w:sz w:val="22"/>
            <w:szCs w:val="22"/>
          </w:rPr>
          <m:t>=</m:t>
        </m:r>
        <m:sSub>
          <m:sSubPr>
            <m:ctrlPr>
              <w:rPr>
                <w:rFonts w:ascii="Cambria Math" w:eastAsia="Times New Roman" w:hAnsi="Cambria Math" w:cs="Times New Roman"/>
                <w:b/>
                <w:bCs/>
                <w:color w:val="000000" w:themeColor="text1"/>
                <w:sz w:val="22"/>
                <w:szCs w:val="22"/>
              </w:rPr>
            </m:ctrlPr>
          </m:sSubPr>
          <m:e>
            <m:r>
              <m:rPr>
                <m:nor/>
              </m:rPr>
              <w:rPr>
                <w:rFonts w:ascii="Times New Roman" w:eastAsia="Times New Roman" w:hAnsi="Times New Roman" w:cs="Times New Roman"/>
                <w:b/>
                <w:bCs/>
                <w:color w:val="000000" w:themeColor="text1"/>
                <w:sz w:val="22"/>
                <w:szCs w:val="22"/>
              </w:rPr>
              <m:t>X</m:t>
            </m:r>
          </m:e>
          <m:sub>
            <m:r>
              <m:rPr>
                <m:sty m:val="bi"/>
              </m:rPr>
              <w:rPr>
                <w:rFonts w:ascii="Cambria Math" w:eastAsia="Times New Roman" w:hAnsi="Cambria Math" w:cs="Times New Roman"/>
                <w:color w:val="000000" w:themeColor="text1"/>
                <w:sz w:val="22"/>
                <w:szCs w:val="22"/>
              </w:rPr>
              <m:t>r</m:t>
            </m:r>
          </m:sub>
        </m:sSub>
        <m:sSub>
          <m:sSubPr>
            <m:ctrlPr>
              <w:rPr>
                <w:rFonts w:ascii="Cambria Math" w:eastAsia="Times New Roman" w:hAnsi="Cambria Math" w:cs="Times New Roman"/>
                <w:b/>
                <w:bCs/>
                <w:color w:val="000000" w:themeColor="text1"/>
                <w:sz w:val="22"/>
                <w:szCs w:val="22"/>
              </w:rPr>
            </m:ctrlPr>
          </m:sSubPr>
          <m:e>
            <m:r>
              <m:rPr>
                <m:nor/>
              </m:rPr>
              <w:rPr>
                <w:rFonts w:ascii="Times New Roman" w:eastAsia="Times New Roman" w:hAnsi="Times New Roman" w:cs="Times New Roman"/>
                <w:b/>
                <w:bCs/>
                <w:color w:val="000000" w:themeColor="text1"/>
                <w:sz w:val="22"/>
                <w:szCs w:val="22"/>
              </w:rPr>
              <m:t>C</m:t>
            </m:r>
          </m:e>
          <m:sub>
            <m:r>
              <m:rPr>
                <m:sty m:val="bi"/>
              </m:rPr>
              <w:rPr>
                <w:rFonts w:ascii="Cambria Math" w:eastAsia="Times New Roman" w:hAnsi="Cambria Math" w:cs="Times New Roman"/>
                <w:color w:val="000000" w:themeColor="text1"/>
                <w:sz w:val="22"/>
                <w:szCs w:val="22"/>
              </w:rPr>
              <m:t>r</m:t>
            </m:r>
          </m:sub>
        </m:sSub>
      </m:oMath>
      <w:r w:rsidR="002E0E54" w:rsidRPr="00095768">
        <w:rPr>
          <w:rFonts w:ascii="Times New Roman" w:eastAsia="Times New Roman" w:hAnsi="Times New Roman" w:cs="Times New Roman"/>
          <w:color w:val="000000" w:themeColor="text1"/>
          <w:sz w:val="22"/>
          <w:szCs w:val="22"/>
        </w:rPr>
        <w:t xml:space="preserve">, we can incorpates data from all mice into a single regression </w:t>
      </w:r>
      <w:r w:rsidR="004362F7" w:rsidRPr="00B72097">
        <w:rPr>
          <w:rFonts w:ascii="Times New Roman" w:eastAsia="Times New Roman" w:hAnsi="Times New Roman" w:cs="Times New Roman"/>
          <w:color w:val="000000" w:themeColor="text1"/>
          <w:sz w:val="22"/>
          <w:szCs w:val="22"/>
        </w:rPr>
        <w:t>model</w:t>
      </w:r>
    </w:p>
    <w:p w14:paraId="203E0339" w14:textId="77777777" w:rsidR="00456735" w:rsidRPr="00B6149A" w:rsidRDefault="00456735" w:rsidP="004071B6">
      <w:pPr>
        <w:pStyle w:val="paragraph"/>
        <w:spacing w:before="0" w:beforeAutospacing="0" w:after="0" w:afterAutospacing="0" w:line="360" w:lineRule="auto"/>
        <w:jc w:val="both"/>
        <w:rPr>
          <w:rFonts w:ascii="Times New Roman" w:eastAsia="Times New Roman" w:hAnsi="Times New Roman" w:cs="Times New Roman"/>
          <w:color w:val="000000" w:themeColor="text1"/>
          <w:sz w:val="22"/>
          <w:szCs w:val="22"/>
        </w:rPr>
      </w:pPr>
    </w:p>
    <w:tbl>
      <w:tblPr>
        <w:tblStyle w:val="TableGrid"/>
        <w:tblW w:w="8550" w:type="dxa"/>
        <w:tblLook w:val="04A0" w:firstRow="1" w:lastRow="0" w:firstColumn="1" w:lastColumn="0" w:noHBand="0" w:noVBand="1"/>
      </w:tblPr>
      <w:tblGrid>
        <w:gridCol w:w="7461"/>
        <w:gridCol w:w="1089"/>
      </w:tblGrid>
      <w:tr w:rsidR="002D0174" w:rsidRPr="00254563" w14:paraId="32BE3DCE" w14:textId="77777777" w:rsidTr="00C44712">
        <w:tc>
          <w:tcPr>
            <w:tcW w:w="7461" w:type="dxa"/>
            <w:tcBorders>
              <w:top w:val="nil"/>
              <w:left w:val="nil"/>
              <w:bottom w:val="nil"/>
              <w:right w:val="nil"/>
            </w:tcBorders>
            <w:shd w:val="clear" w:color="auto" w:fill="auto"/>
          </w:tcPr>
          <w:p w14:paraId="3E030D9D" w14:textId="3065A545" w:rsidR="00456735" w:rsidRPr="00095768" w:rsidRDefault="00632AA4" w:rsidP="004071B6">
            <w:pPr>
              <w:spacing w:line="360" w:lineRule="auto"/>
              <w:jc w:val="both"/>
              <w:rPr>
                <w:color w:val="000000" w:themeColor="text1"/>
                <w:sz w:val="22"/>
                <w:szCs w:val="22"/>
              </w:rPr>
            </w:pPr>
            <m:oMathPara>
              <m:oMath>
                <m:d>
                  <m:dPr>
                    <m:begChr m:val="["/>
                    <m:endChr m:val="]"/>
                    <m:ctrlPr>
                      <w:rPr>
                        <w:rFonts w:ascii="Cambria Math" w:hAnsi="Cambria Math"/>
                        <w:color w:val="000000" w:themeColor="text1"/>
                        <w:sz w:val="22"/>
                        <w:szCs w:val="22"/>
                      </w:rPr>
                    </m:ctrlPr>
                  </m:dPr>
                  <m:e>
                    <m:m>
                      <m:mPr>
                        <m:mcs>
                          <m:mc>
                            <m:mcPr>
                              <m:count m:val="1"/>
                              <m:mcJc m:val="center"/>
                            </m:mcPr>
                          </m:mc>
                        </m:mcs>
                        <m:ctrlPr>
                          <w:rPr>
                            <w:rFonts w:ascii="Cambria Math" w:hAnsi="Cambria Math"/>
                            <w:i/>
                            <w:color w:val="000000" w:themeColor="text1"/>
                            <w:sz w:val="22"/>
                            <w:szCs w:val="22"/>
                          </w:rPr>
                        </m:ctrlPr>
                      </m:mPr>
                      <m:mr>
                        <m:e>
                          <m:sSub>
                            <m:sSubPr>
                              <m:ctrlPr>
                                <w:rPr>
                                  <w:rFonts w:ascii="Cambria Math" w:hAnsi="Cambria Math"/>
                                  <w:b/>
                                  <w:bCs/>
                                  <w:iCs/>
                                  <w:color w:val="000000" w:themeColor="text1"/>
                                  <w:sz w:val="22"/>
                                  <w:szCs w:val="22"/>
                                </w:rPr>
                              </m:ctrlPr>
                            </m:sSubPr>
                            <m:e>
                              <m:r>
                                <m:rPr>
                                  <m:lit/>
                                  <m:nor/>
                                </m:rPr>
                                <w:rPr>
                                  <w:b/>
                                  <w:bCs/>
                                  <w:iCs/>
                                  <w:color w:val="000000" w:themeColor="text1"/>
                                  <w:sz w:val="22"/>
                                  <w:szCs w:val="22"/>
                                </w:rPr>
                                <m:t>Y</m:t>
                              </m:r>
                            </m:e>
                            <m:sub>
                              <m:r>
                                <m:rPr>
                                  <m:sty m:val="b"/>
                                </m:rPr>
                                <w:rPr>
                                  <w:rFonts w:ascii="Cambria Math" w:hAnsi="Cambria Math"/>
                                  <w:color w:val="000000" w:themeColor="text1"/>
                                  <w:sz w:val="22"/>
                                  <w:szCs w:val="22"/>
                                </w:rPr>
                                <m:t>1</m:t>
                              </m:r>
                            </m:sub>
                          </m:sSub>
                        </m:e>
                      </m:mr>
                      <m:mr>
                        <m:e>
                          <m:r>
                            <w:rPr>
                              <w:rFonts w:ascii="Cambria Math" w:hAnsi="Cambria Math"/>
                              <w:color w:val="000000" w:themeColor="text1"/>
                              <w:sz w:val="22"/>
                              <w:szCs w:val="22"/>
                            </w:rPr>
                            <m:t>⋮</m:t>
                          </m:r>
                        </m:e>
                      </m:mr>
                      <m:mr>
                        <m:e>
                          <m:sSub>
                            <m:sSubPr>
                              <m:ctrlPr>
                                <w:rPr>
                                  <w:rFonts w:ascii="Cambria Math" w:hAnsi="Cambria Math"/>
                                  <w:b/>
                                  <w:bCs/>
                                  <w:iCs/>
                                  <w:color w:val="000000" w:themeColor="text1"/>
                                  <w:sz w:val="22"/>
                                  <w:szCs w:val="22"/>
                                </w:rPr>
                              </m:ctrlPr>
                            </m:sSubPr>
                            <m:e>
                              <m:r>
                                <m:rPr>
                                  <m:lit/>
                                  <m:nor/>
                                </m:rPr>
                                <w:rPr>
                                  <w:b/>
                                  <w:bCs/>
                                  <w:iCs/>
                                  <w:color w:val="000000" w:themeColor="text1"/>
                                  <w:sz w:val="22"/>
                                  <w:szCs w:val="22"/>
                                </w:rPr>
                                <m:t>Y</m:t>
                              </m:r>
                            </m:e>
                            <m:sub>
                              <m:r>
                                <m:rPr>
                                  <m:sty m:val="bi"/>
                                </m:rPr>
                                <w:rPr>
                                  <w:rFonts w:ascii="Cambria Math" w:hAnsi="Cambria Math"/>
                                  <w:color w:val="000000" w:themeColor="text1"/>
                                  <w:sz w:val="22"/>
                                  <w:szCs w:val="22"/>
                                </w:rPr>
                                <m:t>P</m:t>
                              </m:r>
                            </m:sub>
                          </m:sSub>
                        </m:e>
                      </m:mr>
                    </m:m>
                  </m:e>
                </m:d>
                <m:r>
                  <m:rPr>
                    <m:sty m:val="p"/>
                  </m:rPr>
                  <w:rPr>
                    <w:rFonts w:ascii="Cambria Math" w:hAnsi="Cambria Math"/>
                    <w:color w:val="000000" w:themeColor="text1"/>
                    <w:sz w:val="22"/>
                    <w:szCs w:val="22"/>
                  </w:rPr>
                  <m:t>=</m:t>
                </m:r>
                <m:d>
                  <m:dPr>
                    <m:begChr m:val="["/>
                    <m:endChr m:val="]"/>
                    <m:ctrlPr>
                      <w:rPr>
                        <w:rFonts w:ascii="Cambria Math" w:hAnsi="Cambria Math"/>
                        <w:color w:val="000000" w:themeColor="text1"/>
                        <w:sz w:val="22"/>
                        <w:szCs w:val="22"/>
                      </w:rPr>
                    </m:ctrlPr>
                  </m:dPr>
                  <m:e>
                    <m:m>
                      <m:mPr>
                        <m:mcs>
                          <m:mc>
                            <m:mcPr>
                              <m:count m:val="3"/>
                              <m:mcJc m:val="center"/>
                            </m:mcPr>
                          </m:mc>
                        </m:mcs>
                        <m:ctrlPr>
                          <w:rPr>
                            <w:rFonts w:ascii="Cambria Math" w:hAnsi="Cambria Math"/>
                            <w:i/>
                            <w:color w:val="000000" w:themeColor="text1"/>
                            <w:sz w:val="22"/>
                            <w:szCs w:val="22"/>
                          </w:rPr>
                        </m:ctrlPr>
                      </m:mPr>
                      <m:mr>
                        <m:e>
                          <m:sSub>
                            <m:sSubPr>
                              <m:ctrlPr>
                                <w:rPr>
                                  <w:rFonts w:ascii="Cambria Math" w:hAnsi="Cambria Math"/>
                                  <w:b/>
                                  <w:bCs/>
                                  <w:color w:val="000000" w:themeColor="text1"/>
                                  <w:sz w:val="22"/>
                                  <w:szCs w:val="22"/>
                                </w:rPr>
                              </m:ctrlPr>
                            </m:sSubPr>
                            <m:e>
                              <m:r>
                                <m:rPr>
                                  <m:nor/>
                                </m:rPr>
                                <w:rPr>
                                  <w:b/>
                                  <w:bCs/>
                                  <w:color w:val="000000" w:themeColor="text1"/>
                                  <w:sz w:val="22"/>
                                  <w:szCs w:val="22"/>
                                </w:rPr>
                                <m:t>X</m:t>
                              </m:r>
                            </m:e>
                            <m:sub>
                              <m:r>
                                <m:rPr>
                                  <m:sty m:val="bi"/>
                                </m:rPr>
                                <w:rPr>
                                  <w:rFonts w:ascii="Cambria Math" w:hAnsi="Cambria Math"/>
                                  <w:color w:val="000000" w:themeColor="text1"/>
                                  <w:sz w:val="22"/>
                                  <w:szCs w:val="22"/>
                                </w:rPr>
                                <m:t>r</m:t>
                              </m:r>
                            </m:sub>
                          </m:sSub>
                        </m:e>
                        <m:e>
                          <m:r>
                            <m:rPr>
                              <m:sty m:val="bi"/>
                            </m:rPr>
                            <w:rPr>
                              <w:rFonts w:ascii="Cambria Math" w:hAnsi="Cambria Math"/>
                              <w:color w:val="000000" w:themeColor="text1"/>
                              <w:sz w:val="22"/>
                              <w:szCs w:val="22"/>
                            </w:rPr>
                            <m:t>0</m:t>
                          </m:r>
                        </m:e>
                        <m:e>
                          <m:r>
                            <m:rPr>
                              <m:sty m:val="bi"/>
                            </m:rPr>
                            <w:rPr>
                              <w:rFonts w:ascii="Cambria Math" w:hAnsi="Cambria Math"/>
                              <w:color w:val="000000" w:themeColor="text1"/>
                              <w:sz w:val="22"/>
                              <w:szCs w:val="22"/>
                            </w:rPr>
                            <m:t>0</m:t>
                          </m:r>
                        </m:e>
                      </m:mr>
                      <m:mr>
                        <m:e>
                          <m:r>
                            <w:rPr>
                              <w:rFonts w:ascii="Cambria Math" w:hAnsi="Cambria Math"/>
                              <w:color w:val="000000" w:themeColor="text1"/>
                              <w:sz w:val="22"/>
                              <w:szCs w:val="22"/>
                            </w:rPr>
                            <m:t>⋯</m:t>
                          </m:r>
                        </m:e>
                        <m:e>
                          <m:r>
                            <w:rPr>
                              <w:rFonts w:ascii="Cambria Math" w:hAnsi="Cambria Math"/>
                              <w:color w:val="000000" w:themeColor="text1"/>
                              <w:sz w:val="22"/>
                              <w:szCs w:val="22"/>
                            </w:rPr>
                            <m:t>⋯</m:t>
                          </m:r>
                        </m:e>
                        <m:e>
                          <m:r>
                            <w:rPr>
                              <w:rFonts w:ascii="Cambria Math" w:hAnsi="Cambria Math"/>
                              <w:color w:val="000000" w:themeColor="text1"/>
                              <w:sz w:val="22"/>
                              <w:szCs w:val="22"/>
                            </w:rPr>
                            <m:t>⋯</m:t>
                          </m:r>
                        </m:e>
                      </m:mr>
                      <m:mr>
                        <m:e>
                          <m:r>
                            <m:rPr>
                              <m:sty m:val="bi"/>
                            </m:rPr>
                            <w:rPr>
                              <w:rFonts w:ascii="Cambria Math" w:hAnsi="Cambria Math"/>
                              <w:color w:val="000000" w:themeColor="text1"/>
                              <w:sz w:val="22"/>
                              <w:szCs w:val="22"/>
                            </w:rPr>
                            <m:t>0</m:t>
                          </m:r>
                        </m:e>
                        <m:e>
                          <m:r>
                            <m:rPr>
                              <m:sty m:val="bi"/>
                            </m:rPr>
                            <w:rPr>
                              <w:rFonts w:ascii="Cambria Math" w:hAnsi="Cambria Math"/>
                              <w:color w:val="000000" w:themeColor="text1"/>
                              <w:sz w:val="22"/>
                              <w:szCs w:val="22"/>
                            </w:rPr>
                            <m:t>0</m:t>
                          </m:r>
                        </m:e>
                        <m:e>
                          <m:sSub>
                            <m:sSubPr>
                              <m:ctrlPr>
                                <w:rPr>
                                  <w:rFonts w:ascii="Cambria Math" w:hAnsi="Cambria Math"/>
                                  <w:b/>
                                  <w:bCs/>
                                  <w:color w:val="000000" w:themeColor="text1"/>
                                  <w:sz w:val="22"/>
                                  <w:szCs w:val="22"/>
                                </w:rPr>
                              </m:ctrlPr>
                            </m:sSubPr>
                            <m:e>
                              <m:r>
                                <m:rPr>
                                  <m:nor/>
                                </m:rPr>
                                <w:rPr>
                                  <w:b/>
                                  <w:bCs/>
                                  <w:color w:val="000000" w:themeColor="text1"/>
                                  <w:sz w:val="22"/>
                                  <w:szCs w:val="22"/>
                                </w:rPr>
                                <m:t>X</m:t>
                              </m:r>
                            </m:e>
                            <m:sub>
                              <m:r>
                                <m:rPr>
                                  <m:sty m:val="bi"/>
                                </m:rPr>
                                <w:rPr>
                                  <w:rFonts w:ascii="Cambria Math" w:hAnsi="Cambria Math"/>
                                  <w:color w:val="000000" w:themeColor="text1"/>
                                  <w:sz w:val="22"/>
                                  <w:szCs w:val="22"/>
                                </w:rPr>
                                <m:t>P</m:t>
                              </m:r>
                            </m:sub>
                          </m:sSub>
                        </m:e>
                      </m:mr>
                    </m:m>
                  </m:e>
                </m:d>
                <m:d>
                  <m:dPr>
                    <m:begChr m:val="["/>
                    <m:endChr m:val="]"/>
                    <m:ctrlPr>
                      <w:rPr>
                        <w:rFonts w:ascii="Cambria Math" w:hAnsi="Cambria Math"/>
                        <w:i/>
                        <w:color w:val="000000" w:themeColor="text1"/>
                        <w:sz w:val="22"/>
                        <w:szCs w:val="22"/>
                      </w:rPr>
                    </m:ctrlPr>
                  </m:dPr>
                  <m:e>
                    <m:m>
                      <m:mPr>
                        <m:mcs>
                          <m:mc>
                            <m:mcPr>
                              <m:count m:val="1"/>
                              <m:mcJc m:val="center"/>
                            </m:mcPr>
                          </m:mc>
                        </m:mcs>
                        <m:ctrlPr>
                          <w:rPr>
                            <w:rFonts w:ascii="Cambria Math" w:hAnsi="Cambria Math"/>
                            <w:i/>
                            <w:color w:val="000000" w:themeColor="text1"/>
                            <w:sz w:val="22"/>
                            <w:szCs w:val="22"/>
                          </w:rPr>
                        </m:ctrlPr>
                      </m:mPr>
                      <m:mr>
                        <m:e>
                          <m:sSub>
                            <m:sSubPr>
                              <m:ctrlPr>
                                <w:rPr>
                                  <w:rFonts w:ascii="Cambria Math" w:hAnsi="Cambria Math"/>
                                  <w:b/>
                                  <w:bCs/>
                                  <w:color w:val="000000" w:themeColor="text1"/>
                                  <w:sz w:val="22"/>
                                  <w:szCs w:val="22"/>
                                </w:rPr>
                              </m:ctrlPr>
                            </m:sSubPr>
                            <m:e>
                              <m:r>
                                <m:rPr>
                                  <m:nor/>
                                </m:rPr>
                                <w:rPr>
                                  <w:b/>
                                  <w:bCs/>
                                  <w:color w:val="000000" w:themeColor="text1"/>
                                  <w:sz w:val="22"/>
                                  <w:szCs w:val="22"/>
                                </w:rPr>
                                <m:t>C</m:t>
                              </m:r>
                            </m:e>
                            <m:sub>
                              <m:r>
                                <m:rPr>
                                  <m:sty m:val="bi"/>
                                </m:rPr>
                                <w:rPr>
                                  <w:rFonts w:ascii="Cambria Math" w:hAnsi="Cambria Math"/>
                                  <w:color w:val="000000" w:themeColor="text1"/>
                                  <w:sz w:val="22"/>
                                  <w:szCs w:val="22"/>
                                </w:rPr>
                                <m:t>1</m:t>
                              </m:r>
                            </m:sub>
                          </m:sSub>
                        </m:e>
                      </m:mr>
                      <m:mr>
                        <m:e>
                          <m:r>
                            <m:rPr>
                              <m:sty m:val="bi"/>
                            </m:rPr>
                            <w:rPr>
                              <w:rFonts w:ascii="Cambria Math" w:hAnsi="Cambria Math"/>
                              <w:color w:val="000000" w:themeColor="text1"/>
                              <w:sz w:val="22"/>
                              <w:szCs w:val="22"/>
                            </w:rPr>
                            <m:t>⋮</m:t>
                          </m:r>
                        </m:e>
                      </m:mr>
                      <m:mr>
                        <m:e>
                          <m:sSub>
                            <m:sSubPr>
                              <m:ctrlPr>
                                <w:rPr>
                                  <w:rFonts w:ascii="Cambria Math" w:hAnsi="Cambria Math"/>
                                  <w:b/>
                                  <w:bCs/>
                                  <w:color w:val="000000" w:themeColor="text1"/>
                                  <w:sz w:val="22"/>
                                  <w:szCs w:val="22"/>
                                </w:rPr>
                              </m:ctrlPr>
                            </m:sSubPr>
                            <m:e>
                              <m:r>
                                <m:rPr>
                                  <m:nor/>
                                </m:rPr>
                                <w:rPr>
                                  <w:b/>
                                  <w:bCs/>
                                  <w:color w:val="000000" w:themeColor="text1"/>
                                  <w:sz w:val="22"/>
                                  <w:szCs w:val="22"/>
                                </w:rPr>
                                <m:t>C</m:t>
                              </m:r>
                            </m:e>
                            <m:sub>
                              <m:r>
                                <m:rPr>
                                  <m:sty m:val="bi"/>
                                </m:rPr>
                                <w:rPr>
                                  <w:rFonts w:ascii="Cambria Math" w:hAnsi="Cambria Math"/>
                                  <w:color w:val="000000" w:themeColor="text1"/>
                                  <w:sz w:val="22"/>
                                  <w:szCs w:val="22"/>
                                </w:rPr>
                                <m:t>P</m:t>
                              </m:r>
                            </m:sub>
                          </m:sSub>
                        </m:e>
                      </m:mr>
                    </m:m>
                  </m:e>
                </m:d>
              </m:oMath>
            </m:oMathPara>
          </w:p>
        </w:tc>
        <w:tc>
          <w:tcPr>
            <w:tcW w:w="1089" w:type="dxa"/>
            <w:tcBorders>
              <w:top w:val="nil"/>
              <w:left w:val="nil"/>
              <w:bottom w:val="nil"/>
              <w:right w:val="nil"/>
            </w:tcBorders>
            <w:shd w:val="clear" w:color="auto" w:fill="auto"/>
          </w:tcPr>
          <w:p w14:paraId="162E0965" w14:textId="77777777" w:rsidR="00456735" w:rsidRPr="00B72097" w:rsidRDefault="00456735" w:rsidP="004071B6">
            <w:pPr>
              <w:spacing w:line="360" w:lineRule="auto"/>
              <w:jc w:val="both"/>
              <w:rPr>
                <w:color w:val="000000" w:themeColor="text1"/>
                <w:sz w:val="22"/>
                <w:szCs w:val="22"/>
              </w:rPr>
            </w:pPr>
          </w:p>
          <w:p w14:paraId="7F2B147F" w14:textId="08D0AE05" w:rsidR="00456735" w:rsidRPr="00254563" w:rsidRDefault="00456735" w:rsidP="004071B6">
            <w:pPr>
              <w:spacing w:line="360" w:lineRule="auto"/>
              <w:jc w:val="both"/>
              <w:rPr>
                <w:color w:val="000000" w:themeColor="text1"/>
                <w:sz w:val="22"/>
                <w:szCs w:val="22"/>
              </w:rPr>
            </w:pPr>
            <w:r w:rsidRPr="00A129C6">
              <w:rPr>
                <w:color w:val="000000" w:themeColor="text1"/>
                <w:sz w:val="22"/>
                <w:szCs w:val="22"/>
              </w:rPr>
              <w:t>Eq. (</w:t>
            </w:r>
            <w:del w:id="1216" w:author="Chen Liao" w:date="2021-07-04T17:12:00Z">
              <w:r w:rsidR="007770D8" w:rsidRPr="00254563" w:rsidDel="00AC303D">
                <w:rPr>
                  <w:color w:val="000000" w:themeColor="text1"/>
                  <w:sz w:val="22"/>
                  <w:szCs w:val="22"/>
                </w:rPr>
                <w:delText>5</w:delText>
              </w:r>
            </w:del>
            <w:ins w:id="1217" w:author="Chen Liao" w:date="2021-07-04T17:12:00Z">
              <w:r w:rsidR="00AC303D" w:rsidRPr="00254563">
                <w:rPr>
                  <w:color w:val="000000" w:themeColor="text1"/>
                  <w:sz w:val="22"/>
                  <w:szCs w:val="22"/>
                </w:rPr>
                <w:t>3</w:t>
              </w:r>
            </w:ins>
            <w:r w:rsidRPr="00254563">
              <w:rPr>
                <w:color w:val="000000" w:themeColor="text1"/>
                <w:sz w:val="22"/>
                <w:szCs w:val="22"/>
              </w:rPr>
              <w:t>)</w:t>
            </w:r>
          </w:p>
        </w:tc>
      </w:tr>
    </w:tbl>
    <w:p w14:paraId="5DC9BDB4" w14:textId="77777777" w:rsidR="00E0254F" w:rsidRPr="00254563" w:rsidRDefault="00E0254F" w:rsidP="004071B6">
      <w:pPr>
        <w:pStyle w:val="paragraph"/>
        <w:spacing w:before="0" w:beforeAutospacing="0" w:after="0" w:afterAutospacing="0" w:line="360" w:lineRule="auto"/>
        <w:jc w:val="both"/>
        <w:rPr>
          <w:rFonts w:ascii="Times New Roman" w:eastAsia="Times New Roman" w:hAnsi="Times New Roman" w:cs="Times New Roman"/>
          <w:color w:val="000000" w:themeColor="text1"/>
          <w:sz w:val="22"/>
          <w:szCs w:val="22"/>
        </w:rPr>
      </w:pPr>
    </w:p>
    <w:p w14:paraId="444E7604" w14:textId="2AA63F80" w:rsidR="00A95BD4" w:rsidRPr="00B6149A" w:rsidRDefault="00852F6E" w:rsidP="004071B6">
      <w:pPr>
        <w:pStyle w:val="paragraph"/>
        <w:spacing w:before="0" w:beforeAutospacing="0" w:after="0" w:afterAutospacing="0" w:line="360" w:lineRule="auto"/>
        <w:jc w:val="both"/>
        <w:rPr>
          <w:rFonts w:ascii="Times New Roman" w:eastAsia="Times New Roman" w:hAnsi="Times New Roman" w:cs="Times New Roman"/>
          <w:color w:val="000000" w:themeColor="text1"/>
          <w:sz w:val="23"/>
          <w:szCs w:val="23"/>
        </w:rPr>
      </w:pPr>
      <w:r w:rsidRPr="00254563">
        <w:rPr>
          <w:rFonts w:ascii="Times New Roman" w:eastAsia="Times New Roman" w:hAnsi="Times New Roman" w:cs="Times New Roman"/>
          <w:color w:val="000000" w:themeColor="text1"/>
          <w:sz w:val="22"/>
          <w:szCs w:val="22"/>
        </w:rPr>
        <w:t xml:space="preserve">The linear regression as described in </w:t>
      </w:r>
      <w:r w:rsidR="003F148A" w:rsidRPr="00254563">
        <w:rPr>
          <w:rFonts w:ascii="Times New Roman" w:eastAsia="Times New Roman" w:hAnsi="Times New Roman" w:cs="Times New Roman"/>
          <w:color w:val="000000" w:themeColor="text1"/>
          <w:sz w:val="22"/>
          <w:szCs w:val="22"/>
        </w:rPr>
        <w:t>Eq. (</w:t>
      </w:r>
      <w:r w:rsidR="00A67362" w:rsidRPr="00254563">
        <w:rPr>
          <w:rFonts w:ascii="Times New Roman" w:eastAsia="Times New Roman" w:hAnsi="Times New Roman" w:cs="Times New Roman"/>
          <w:color w:val="000000" w:themeColor="text1"/>
          <w:sz w:val="22"/>
          <w:szCs w:val="22"/>
        </w:rPr>
        <w:t>4</w:t>
      </w:r>
      <w:r w:rsidR="003F148A" w:rsidRPr="00254563">
        <w:rPr>
          <w:rFonts w:ascii="Times New Roman" w:eastAsia="Times New Roman" w:hAnsi="Times New Roman" w:cs="Times New Roman"/>
          <w:color w:val="000000" w:themeColor="text1"/>
          <w:sz w:val="22"/>
          <w:szCs w:val="22"/>
        </w:rPr>
        <w:t>)</w:t>
      </w:r>
      <w:r w:rsidR="003015D7" w:rsidRPr="00254563">
        <w:rPr>
          <w:rFonts w:ascii="Times New Roman" w:eastAsia="Times New Roman" w:hAnsi="Times New Roman" w:cs="Times New Roman"/>
          <w:color w:val="000000" w:themeColor="text1"/>
          <w:sz w:val="22"/>
          <w:szCs w:val="22"/>
        </w:rPr>
        <w:t xml:space="preserve"> (</w:t>
      </w:r>
      <w:r w:rsidRPr="00254563">
        <w:rPr>
          <w:rFonts w:ascii="Times New Roman" w:eastAsia="Times New Roman" w:hAnsi="Times New Roman" w:cs="Times New Roman"/>
          <w:color w:val="000000" w:themeColor="text1"/>
          <w:sz w:val="22"/>
          <w:szCs w:val="22"/>
        </w:rPr>
        <w:t>for brevity</w:t>
      </w:r>
      <w:r w:rsidR="003F148A" w:rsidRPr="00254563">
        <w:rPr>
          <w:rFonts w:ascii="Times New Roman" w:eastAsia="Times New Roman" w:hAnsi="Times New Roman" w:cs="Times New Roman"/>
          <w:color w:val="000000" w:themeColor="text1"/>
          <w:sz w:val="22"/>
          <w:szCs w:val="22"/>
        </w:rPr>
        <w:t xml:space="preserve"> </w:t>
      </w:r>
      <m:oMath>
        <m:r>
          <m:rPr>
            <m:sty m:val="b"/>
          </m:rPr>
          <w:rPr>
            <w:rFonts w:ascii="Cambria Math" w:eastAsia="Times New Roman" w:hAnsi="Cambria Math" w:cs="Times New Roman"/>
            <w:color w:val="000000" w:themeColor="text1"/>
            <w:sz w:val="22"/>
            <w:szCs w:val="22"/>
          </w:rPr>
          <m:t>Y</m:t>
        </m:r>
        <m:r>
          <m:rPr>
            <m:sty m:val="b"/>
          </m:rPr>
          <w:rPr>
            <w:rFonts w:ascii="Cambria Math" w:eastAsia="Times New Roman" w:hAnsi="Cambria Math" w:cs="Times New Roman"/>
            <w:color w:val="000000" w:themeColor="text1"/>
            <w:sz w:val="22"/>
            <w:szCs w:val="22"/>
          </w:rPr>
          <m:t>=XC</m:t>
        </m:r>
      </m:oMath>
      <w:r w:rsidR="003015D7" w:rsidRPr="00254563">
        <w:rPr>
          <w:rFonts w:ascii="Times New Roman" w:eastAsia="Times New Roman" w:hAnsi="Times New Roman" w:cs="Times New Roman"/>
          <w:color w:val="000000" w:themeColor="text1"/>
          <w:sz w:val="22"/>
          <w:szCs w:val="22"/>
        </w:rPr>
        <w:t>)</w:t>
      </w:r>
      <w:r w:rsidR="003F148A" w:rsidRPr="00254563">
        <w:rPr>
          <w:rFonts w:ascii="Times New Roman" w:eastAsia="Times New Roman" w:hAnsi="Times New Roman" w:cs="Times New Roman"/>
          <w:color w:val="000000" w:themeColor="text1"/>
          <w:sz w:val="22"/>
          <w:szCs w:val="22"/>
        </w:rPr>
        <w:t xml:space="preserve"> </w:t>
      </w:r>
      <w:r w:rsidRPr="00254563">
        <w:rPr>
          <w:rFonts w:ascii="Times New Roman" w:eastAsia="Times New Roman" w:hAnsi="Times New Roman" w:cs="Times New Roman"/>
          <w:color w:val="000000" w:themeColor="text1"/>
          <w:sz w:val="22"/>
          <w:szCs w:val="22"/>
        </w:rPr>
        <w:t xml:space="preserve">can be </w:t>
      </w:r>
      <w:r w:rsidR="005F0E11" w:rsidRPr="00254563">
        <w:rPr>
          <w:rFonts w:ascii="Times New Roman" w:eastAsia="Times New Roman" w:hAnsi="Times New Roman" w:cs="Times New Roman"/>
          <w:color w:val="000000" w:themeColor="text1"/>
          <w:sz w:val="22"/>
          <w:szCs w:val="22"/>
        </w:rPr>
        <w:t xml:space="preserve">further </w:t>
      </w:r>
      <w:r w:rsidRPr="00254563">
        <w:rPr>
          <w:rFonts w:ascii="Times New Roman" w:eastAsia="Times New Roman" w:hAnsi="Times New Roman" w:cs="Times New Roman"/>
          <w:color w:val="000000" w:themeColor="text1"/>
          <w:sz w:val="22"/>
          <w:szCs w:val="22"/>
        </w:rPr>
        <w:t>transformed into a Bayesian regression</w:t>
      </w:r>
      <w:r w:rsidR="00A65115" w:rsidRPr="00254563">
        <w:rPr>
          <w:rFonts w:ascii="Times New Roman" w:eastAsia="Times New Roman" w:hAnsi="Times New Roman" w:cs="Times New Roman"/>
          <w:color w:val="000000" w:themeColor="text1"/>
          <w:sz w:val="22"/>
          <w:szCs w:val="22"/>
        </w:rPr>
        <w:t xml:space="preserve"> </w:t>
      </w:r>
      <m:oMath>
        <m:r>
          <m:rPr>
            <m:sty m:val="b"/>
          </m:rPr>
          <w:rPr>
            <w:rFonts w:ascii="Cambria Math" w:eastAsia="Times New Roman" w:hAnsi="Cambria Math" w:cs="Times New Roman"/>
            <w:color w:val="000000" w:themeColor="text1"/>
            <w:sz w:val="22"/>
            <w:szCs w:val="22"/>
          </w:rPr>
          <m:t>Y</m:t>
        </m:r>
        <m:r>
          <m:rPr>
            <m:sty m:val="b"/>
          </m:rPr>
          <w:rPr>
            <w:rFonts w:ascii="Cambria Math" w:eastAsia="Times New Roman" w:hAnsi="Cambria Math" w:cs="Times New Roman"/>
            <w:color w:val="000000" w:themeColor="text1"/>
            <w:sz w:val="22"/>
            <w:szCs w:val="22"/>
          </w:rPr>
          <m:t>=</m:t>
        </m:r>
        <m:r>
          <m:rPr>
            <m:scr m:val="script"/>
            <m:sty m:val="p"/>
          </m:rPr>
          <w:rPr>
            <w:rFonts w:ascii="Cambria Math" w:hAnsi="Cambria Math" w:cs="Times New Roman"/>
            <w:color w:val="000000" w:themeColor="text1"/>
            <w:sz w:val="23"/>
            <w:szCs w:val="23"/>
          </w:rPr>
          <m:t>N</m:t>
        </m:r>
        <m:d>
          <m:dPr>
            <m:ctrlPr>
              <w:rPr>
                <w:rFonts w:ascii="Cambria Math" w:eastAsia="Times New Roman" w:hAnsi="Cambria Math" w:cs="Times New Roman"/>
                <w:b/>
                <w:bCs/>
                <w:iCs/>
                <w:color w:val="000000" w:themeColor="text1"/>
                <w:sz w:val="22"/>
                <w:szCs w:val="22"/>
              </w:rPr>
            </m:ctrlPr>
          </m:dPr>
          <m:e>
            <m:r>
              <m:rPr>
                <m:sty m:val="b"/>
              </m:rPr>
              <w:rPr>
                <w:rFonts w:ascii="Cambria Math" w:eastAsia="Times New Roman" w:hAnsi="Cambria Math" w:cs="Times New Roman"/>
                <w:color w:val="000000" w:themeColor="text1"/>
                <w:sz w:val="22"/>
                <w:szCs w:val="22"/>
              </w:rPr>
              <m:t xml:space="preserve">XC, </m:t>
            </m:r>
            <m:r>
              <m:rPr>
                <m:sty m:val="p"/>
              </m:rPr>
              <w:rPr>
                <w:rFonts w:ascii="Cambria Math" w:eastAsia="Times New Roman" w:hAnsi="Cambria Math" w:cs="Times New Roman"/>
                <w:color w:val="000000" w:themeColor="text1"/>
                <w:sz w:val="22"/>
                <w:szCs w:val="22"/>
              </w:rPr>
              <m:t>σ</m:t>
            </m:r>
            <m:ctrlPr>
              <w:rPr>
                <w:rFonts w:ascii="Cambria Math" w:eastAsia="Times New Roman" w:hAnsi="Cambria Math" w:cs="Times New Roman"/>
                <w:iCs/>
                <w:color w:val="000000" w:themeColor="text1"/>
                <w:sz w:val="22"/>
                <w:szCs w:val="22"/>
              </w:rPr>
            </m:ctrlPr>
          </m:e>
        </m:d>
      </m:oMath>
      <w:r w:rsidR="005F0E11" w:rsidRPr="00095768">
        <w:rPr>
          <w:rFonts w:ascii="Times New Roman" w:eastAsia="Times New Roman" w:hAnsi="Times New Roman" w:cs="Times New Roman"/>
          <w:iCs/>
          <w:color w:val="000000" w:themeColor="text1"/>
          <w:sz w:val="22"/>
          <w:szCs w:val="22"/>
        </w:rPr>
        <w:t xml:space="preserve"> where </w:t>
      </w:r>
      <m:oMath>
        <m:r>
          <m:rPr>
            <m:scr m:val="script"/>
            <m:sty m:val="p"/>
          </m:rPr>
          <w:rPr>
            <w:rFonts w:ascii="Cambria Math" w:hAnsi="Cambria Math" w:cs="Times New Roman"/>
            <w:color w:val="000000" w:themeColor="text1"/>
            <w:sz w:val="23"/>
            <w:szCs w:val="23"/>
          </w:rPr>
          <m:t>N</m:t>
        </m:r>
      </m:oMath>
      <w:r w:rsidR="005F0E11" w:rsidRPr="00B72097">
        <w:rPr>
          <w:rFonts w:ascii="Times New Roman" w:eastAsia="Times New Roman" w:hAnsi="Times New Roman" w:cs="Times New Roman"/>
          <w:color w:val="000000" w:themeColor="text1"/>
          <w:sz w:val="23"/>
          <w:szCs w:val="23"/>
        </w:rPr>
        <w:t xml:space="preserve"> and </w:t>
      </w:r>
      <m:oMath>
        <m:r>
          <m:rPr>
            <m:sty m:val="p"/>
          </m:rPr>
          <w:rPr>
            <w:rFonts w:ascii="Cambria Math" w:eastAsia="Times New Roman" w:hAnsi="Cambria Math" w:cs="Times New Roman"/>
            <w:color w:val="000000" w:themeColor="text1"/>
            <w:sz w:val="22"/>
            <w:szCs w:val="22"/>
          </w:rPr>
          <m:t>σ</m:t>
        </m:r>
      </m:oMath>
      <w:r w:rsidR="005F0E11" w:rsidRPr="00553533">
        <w:rPr>
          <w:rFonts w:ascii="Times New Roman" w:eastAsia="Times New Roman" w:hAnsi="Times New Roman" w:cs="Times New Roman"/>
          <w:color w:val="000000" w:themeColor="text1"/>
          <w:sz w:val="23"/>
          <w:szCs w:val="23"/>
        </w:rPr>
        <w:t xml:space="preserve"> </w:t>
      </w:r>
      <w:r w:rsidR="003E549A" w:rsidRPr="002A4564">
        <w:rPr>
          <w:rFonts w:ascii="Times New Roman" w:eastAsia="Times New Roman" w:hAnsi="Times New Roman" w:cs="Times New Roman"/>
          <w:color w:val="000000" w:themeColor="text1"/>
          <w:sz w:val="23"/>
          <w:szCs w:val="23"/>
        </w:rPr>
        <w:t>represent</w:t>
      </w:r>
      <w:r w:rsidR="005F0E11" w:rsidRPr="002A4564">
        <w:rPr>
          <w:rFonts w:ascii="Times New Roman" w:eastAsia="Times New Roman" w:hAnsi="Times New Roman" w:cs="Times New Roman"/>
          <w:color w:val="000000" w:themeColor="text1"/>
          <w:sz w:val="23"/>
          <w:szCs w:val="23"/>
        </w:rPr>
        <w:t xml:space="preserve"> normal distribution and standard deviation respectively. </w:t>
      </w:r>
    </w:p>
    <w:p w14:paraId="240E8562" w14:textId="638D38F1" w:rsidR="00996ADC" w:rsidRPr="00095768" w:rsidRDefault="00A95BD4" w:rsidP="004071B6">
      <w:pPr>
        <w:pStyle w:val="paragraph"/>
        <w:spacing w:before="0" w:beforeAutospacing="0" w:after="0" w:afterAutospacing="0" w:line="360" w:lineRule="auto"/>
        <w:ind w:firstLine="720"/>
        <w:jc w:val="both"/>
        <w:rPr>
          <w:rFonts w:ascii="Times New Roman" w:eastAsia="Times New Roman" w:hAnsi="Times New Roman" w:cs="Times New Roman"/>
          <w:color w:val="000000" w:themeColor="text1"/>
          <w:sz w:val="22"/>
          <w:szCs w:val="22"/>
        </w:rPr>
      </w:pPr>
      <w:r w:rsidRPr="00C52D7C">
        <w:rPr>
          <w:rFonts w:ascii="Times New Roman" w:hAnsi="Times New Roman" w:cs="Times New Roman"/>
          <w:color w:val="000000" w:themeColor="text1"/>
          <w:sz w:val="22"/>
          <w:szCs w:val="22"/>
        </w:rPr>
        <w:t xml:space="preserve">Since </w:t>
      </w:r>
      <w:proofErr w:type="spellStart"/>
      <w:r w:rsidRPr="00C52D7C">
        <w:rPr>
          <w:rFonts w:ascii="Times New Roman" w:hAnsi="Times New Roman" w:cs="Times New Roman"/>
          <w:color w:val="000000" w:themeColor="text1"/>
          <w:sz w:val="22"/>
          <w:szCs w:val="22"/>
        </w:rPr>
        <w:t>gLV</w:t>
      </w:r>
      <w:proofErr w:type="spellEnd"/>
      <w:r w:rsidRPr="00C52D7C">
        <w:rPr>
          <w:rFonts w:ascii="Times New Roman" w:hAnsi="Times New Roman" w:cs="Times New Roman"/>
          <w:color w:val="000000" w:themeColor="text1"/>
          <w:sz w:val="22"/>
          <w:szCs w:val="22"/>
        </w:rPr>
        <w:t xml:space="preserve"> models the absolute abundance of bacterial taxa, we multiplied the bacterial load by their relative abundance to calculate absolute abundance. </w:t>
      </w:r>
      <w:r w:rsidR="00623536" w:rsidRPr="00254563">
        <w:rPr>
          <w:rFonts w:ascii="Times New Roman" w:hAnsi="Times New Roman" w:cs="Times New Roman"/>
          <w:color w:val="000000" w:themeColor="text1"/>
          <w:sz w:val="22"/>
          <w:szCs w:val="22"/>
        </w:rPr>
        <w:t xml:space="preserve">The </w:t>
      </w:r>
      <w:r w:rsidRPr="00254563">
        <w:rPr>
          <w:rFonts w:ascii="Times New Roman" w:hAnsi="Times New Roman" w:cs="Times New Roman"/>
          <w:color w:val="000000" w:themeColor="text1"/>
          <w:sz w:val="22"/>
          <w:szCs w:val="22"/>
        </w:rPr>
        <w:t xml:space="preserve">time-series data from all mice were simultaneously fed into the </w:t>
      </w:r>
      <w:proofErr w:type="spellStart"/>
      <w:r w:rsidRPr="00254563">
        <w:rPr>
          <w:rFonts w:ascii="Times New Roman" w:hAnsi="Times New Roman" w:cs="Times New Roman"/>
          <w:color w:val="000000" w:themeColor="text1"/>
          <w:sz w:val="22"/>
          <w:szCs w:val="22"/>
        </w:rPr>
        <w:t>gLV</w:t>
      </w:r>
      <w:proofErr w:type="spellEnd"/>
      <w:r w:rsidRPr="00254563">
        <w:rPr>
          <w:rFonts w:ascii="Times New Roman" w:hAnsi="Times New Roman" w:cs="Times New Roman"/>
          <w:color w:val="000000" w:themeColor="text1"/>
          <w:sz w:val="22"/>
          <w:szCs w:val="22"/>
        </w:rPr>
        <w:t xml:space="preserve"> model</w:t>
      </w:r>
      <w:r w:rsidR="00623536" w:rsidRPr="00254563">
        <w:rPr>
          <w:rFonts w:ascii="Times New Roman" w:hAnsi="Times New Roman" w:cs="Times New Roman"/>
          <w:color w:val="000000" w:themeColor="text1"/>
          <w:sz w:val="22"/>
          <w:szCs w:val="22"/>
        </w:rPr>
        <w:t xml:space="preserve"> based on the premise that ecological forces driving microbiome dynamics are largely host-independent and universal </w:t>
      </w:r>
      <w:r w:rsidR="00623536" w:rsidRPr="00B9382E">
        <w:rPr>
          <w:rFonts w:ascii="Times New Roman" w:hAnsi="Times New Roman" w:cs="Times New Roman"/>
          <w:color w:val="000000" w:themeColor="text1"/>
          <w:sz w:val="22"/>
          <w:szCs w:val="22"/>
        </w:rPr>
        <w:fldChar w:fldCharType="begin"/>
      </w:r>
      <w:r w:rsidR="004E0554" w:rsidRPr="00254563">
        <w:rPr>
          <w:rFonts w:ascii="Times New Roman" w:hAnsi="Times New Roman" w:cs="Times New Roman"/>
          <w:color w:val="000000" w:themeColor="text1"/>
          <w:sz w:val="22"/>
          <w:szCs w:val="22"/>
        </w:rPr>
        <w:instrText xml:space="preserve"> ADDIN NE.Ref.{352713DB-CA2D-46AB-87F1-9F1AA7D3AF3B}</w:instrText>
      </w:r>
      <w:r w:rsidR="00623536" w:rsidRPr="00B9382E">
        <w:rPr>
          <w:rFonts w:ascii="Times New Roman" w:hAnsi="Times New Roman" w:cs="Times New Roman"/>
          <w:color w:val="000000" w:themeColor="text1"/>
          <w:sz w:val="22"/>
          <w:szCs w:val="22"/>
          <w:rPrChange w:id="1218" w:author="Chen Liao" w:date="2021-07-09T20:20:00Z">
            <w:rPr>
              <w:rFonts w:ascii="Times New Roman" w:hAnsi="Times New Roman" w:cs="Times New Roman"/>
              <w:color w:val="000000" w:themeColor="text1"/>
              <w:sz w:val="22"/>
              <w:szCs w:val="22"/>
            </w:rPr>
          </w:rPrChange>
        </w:rPr>
        <w:fldChar w:fldCharType="separate"/>
      </w:r>
      <w:r w:rsidR="004E0554" w:rsidRPr="00254563">
        <w:rPr>
          <w:rFonts w:ascii="Times New Roman" w:hAnsi="Times New Roman" w:cs="Times New Roman"/>
          <w:color w:val="080000"/>
          <w:sz w:val="22"/>
          <w:szCs w:val="22"/>
          <w:rPrChange w:id="1219" w:author="Chen Liao" w:date="2021-07-09T20:20:00Z">
            <w:rPr>
              <w:rFonts w:hAnsiTheme="minorHAnsi"/>
              <w:color w:val="080000"/>
              <w:sz w:val="22"/>
              <w:szCs w:val="22"/>
            </w:rPr>
          </w:rPrChange>
        </w:rPr>
        <w:t>[74]</w:t>
      </w:r>
      <w:r w:rsidR="00623536" w:rsidRPr="00B9382E">
        <w:rPr>
          <w:rFonts w:ascii="Times New Roman" w:hAnsi="Times New Roman" w:cs="Times New Roman"/>
          <w:color w:val="000000" w:themeColor="text1"/>
          <w:sz w:val="22"/>
          <w:szCs w:val="22"/>
        </w:rPr>
        <w:fldChar w:fldCharType="end"/>
      </w:r>
      <w:r w:rsidRPr="00095768">
        <w:rPr>
          <w:rFonts w:ascii="Times New Roman" w:hAnsi="Times New Roman" w:cs="Times New Roman"/>
          <w:color w:val="000000" w:themeColor="text1"/>
          <w:sz w:val="22"/>
          <w:szCs w:val="22"/>
        </w:rPr>
        <w:t xml:space="preserve">. </w:t>
      </w:r>
      <w:r w:rsidR="002F73D6" w:rsidRPr="00B9382E">
        <w:rPr>
          <w:rFonts w:ascii="Times New Roman" w:eastAsia="Times New Roman" w:hAnsi="Times New Roman" w:cs="Times New Roman"/>
          <w:color w:val="000000" w:themeColor="text1"/>
          <w:sz w:val="23"/>
          <w:szCs w:val="23"/>
        </w:rPr>
        <w:t xml:space="preserve">We used uninformative priors </w:t>
      </w:r>
      <m:oMath>
        <m:r>
          <m:rPr>
            <m:scr m:val="script"/>
            <m:sty m:val="p"/>
          </m:rPr>
          <w:rPr>
            <w:rFonts w:ascii="Cambria Math" w:hAnsi="Cambria Math" w:cs="Times New Roman"/>
            <w:color w:val="000000" w:themeColor="text1"/>
            <w:sz w:val="23"/>
            <w:szCs w:val="23"/>
          </w:rPr>
          <m:t>N</m:t>
        </m:r>
        <m:d>
          <m:dPr>
            <m:ctrlPr>
              <w:rPr>
                <w:rFonts w:ascii="Cambria Math" w:eastAsia="Times New Roman" w:hAnsi="Cambria Math" w:cs="Times New Roman"/>
                <w:iCs/>
                <w:color w:val="000000" w:themeColor="text1"/>
                <w:sz w:val="22"/>
                <w:szCs w:val="22"/>
              </w:rPr>
            </m:ctrlPr>
          </m:dPr>
          <m:e>
            <m:r>
              <m:rPr>
                <m:sty m:val="p"/>
              </m:rPr>
              <w:rPr>
                <w:rFonts w:ascii="Cambria Math" w:eastAsia="Times New Roman" w:hAnsi="Cambria Math" w:cs="Times New Roman"/>
                <w:color w:val="000000" w:themeColor="text1"/>
                <w:sz w:val="22"/>
                <w:szCs w:val="22"/>
              </w:rPr>
              <m:t>0,1</m:t>
            </m:r>
          </m:e>
        </m:d>
      </m:oMath>
      <w:r w:rsidR="002F73D6" w:rsidRPr="00095768">
        <w:rPr>
          <w:rFonts w:ascii="Times New Roman" w:eastAsia="Times New Roman" w:hAnsi="Times New Roman" w:cs="Times New Roman"/>
          <w:iCs/>
          <w:color w:val="000000" w:themeColor="text1"/>
          <w:sz w:val="22"/>
          <w:szCs w:val="22"/>
        </w:rPr>
        <w:t xml:space="preserve"> for all gLV parameters and</w:t>
      </w:r>
      <w:r w:rsidR="008D1A2A" w:rsidRPr="00B9382E">
        <w:rPr>
          <w:rFonts w:ascii="Times New Roman" w:eastAsia="Times New Roman" w:hAnsi="Times New Roman" w:cs="Times New Roman"/>
          <w:iCs/>
          <w:color w:val="000000" w:themeColor="text1"/>
          <w:sz w:val="22"/>
          <w:szCs w:val="22"/>
        </w:rPr>
        <w:t xml:space="preserve"> Stan program</w:t>
      </w:r>
      <w:r w:rsidR="00E45898" w:rsidRPr="00B72097">
        <w:rPr>
          <w:rFonts w:ascii="Times New Roman" w:eastAsia="Times New Roman" w:hAnsi="Times New Roman" w:cs="Times New Roman"/>
          <w:iCs/>
          <w:color w:val="000000" w:themeColor="text1"/>
          <w:sz w:val="22"/>
          <w:szCs w:val="22"/>
        </w:rPr>
        <w:t xml:space="preserve"> </w:t>
      </w:r>
      <w:r w:rsidR="00741612" w:rsidRPr="00B9382E">
        <w:rPr>
          <w:rFonts w:ascii="Times New Roman" w:eastAsia="Times New Roman" w:hAnsi="Times New Roman" w:cs="Times New Roman"/>
          <w:iCs/>
          <w:color w:val="000000" w:themeColor="text1"/>
          <w:sz w:val="22"/>
          <w:szCs w:val="22"/>
        </w:rPr>
        <w:fldChar w:fldCharType="begin"/>
      </w:r>
      <w:r w:rsidR="004E0554" w:rsidRPr="00254563">
        <w:rPr>
          <w:rFonts w:ascii="Times New Roman" w:eastAsia="Times New Roman" w:hAnsi="Times New Roman" w:cs="Times New Roman"/>
          <w:iCs/>
          <w:color w:val="000000" w:themeColor="text1"/>
          <w:sz w:val="22"/>
          <w:szCs w:val="22"/>
        </w:rPr>
        <w:instrText xml:space="preserve"> ADDIN NE.Ref.{2413FAE2-CF57-4490-8AA1-936148F34015}</w:instrText>
      </w:r>
      <w:r w:rsidR="00741612" w:rsidRPr="00B9382E">
        <w:rPr>
          <w:rFonts w:ascii="Times New Roman" w:eastAsia="Times New Roman" w:hAnsi="Times New Roman" w:cs="Times New Roman"/>
          <w:iCs/>
          <w:color w:val="000000" w:themeColor="text1"/>
          <w:sz w:val="22"/>
          <w:szCs w:val="22"/>
          <w:rPrChange w:id="1220" w:author="Chen Liao" w:date="2021-07-09T20:20:00Z">
            <w:rPr>
              <w:rFonts w:ascii="Times New Roman" w:eastAsia="Times New Roman" w:hAnsi="Times New Roman" w:cs="Times New Roman"/>
              <w:iCs/>
              <w:color w:val="000000" w:themeColor="text1"/>
              <w:sz w:val="22"/>
              <w:szCs w:val="22"/>
            </w:rPr>
          </w:rPrChange>
        </w:rPr>
        <w:fldChar w:fldCharType="separate"/>
      </w:r>
      <w:r w:rsidR="004E0554" w:rsidRPr="00254563">
        <w:rPr>
          <w:rFonts w:ascii="Times New Roman" w:hAnsi="Times New Roman" w:cs="Times New Roman"/>
          <w:color w:val="080000"/>
          <w:sz w:val="22"/>
          <w:szCs w:val="22"/>
          <w:rPrChange w:id="1221" w:author="Chen Liao" w:date="2021-07-09T20:20:00Z">
            <w:rPr>
              <w:rFonts w:hAnsiTheme="minorHAnsi"/>
              <w:color w:val="080000"/>
              <w:sz w:val="22"/>
              <w:szCs w:val="22"/>
            </w:rPr>
          </w:rPrChange>
        </w:rPr>
        <w:t>[75]</w:t>
      </w:r>
      <w:r w:rsidR="00741612" w:rsidRPr="00B9382E">
        <w:rPr>
          <w:rFonts w:ascii="Times New Roman" w:eastAsia="Times New Roman" w:hAnsi="Times New Roman" w:cs="Times New Roman"/>
          <w:iCs/>
          <w:color w:val="000000" w:themeColor="text1"/>
          <w:sz w:val="22"/>
          <w:szCs w:val="22"/>
        </w:rPr>
        <w:fldChar w:fldCharType="end"/>
      </w:r>
      <w:r w:rsidR="008D1A2A" w:rsidRPr="00095768">
        <w:rPr>
          <w:rFonts w:ascii="Times New Roman" w:eastAsia="Times New Roman" w:hAnsi="Times New Roman" w:cs="Times New Roman"/>
          <w:iCs/>
          <w:color w:val="000000" w:themeColor="text1"/>
          <w:sz w:val="22"/>
          <w:szCs w:val="22"/>
        </w:rPr>
        <w:t xml:space="preserve"> to</w:t>
      </w:r>
      <w:r w:rsidR="002F73D6" w:rsidRPr="00B9382E">
        <w:rPr>
          <w:rFonts w:ascii="Times New Roman" w:eastAsia="Times New Roman" w:hAnsi="Times New Roman" w:cs="Times New Roman"/>
          <w:iCs/>
          <w:color w:val="000000" w:themeColor="text1"/>
          <w:sz w:val="22"/>
          <w:szCs w:val="22"/>
        </w:rPr>
        <w:t xml:space="preserve"> produce posterior distributions for each parameter after “no U-turn” sampling of 10,000 samples from at least 3 independent Markov chain Monte Carlo traces. </w:t>
      </w:r>
      <w:r w:rsidR="00854617" w:rsidRPr="00B72097">
        <w:rPr>
          <w:rFonts w:ascii="Times New Roman" w:eastAsia="Times New Roman" w:hAnsi="Times New Roman" w:cs="Times New Roman"/>
          <w:iCs/>
          <w:color w:val="000000" w:themeColor="text1"/>
          <w:sz w:val="22"/>
          <w:szCs w:val="22"/>
        </w:rPr>
        <w:t xml:space="preserve">Since Stan is computationally expensive, we limited the inferences of dietary fiber responders to </w:t>
      </w:r>
      <w:r w:rsidR="00854617" w:rsidRPr="00A129C6">
        <w:rPr>
          <w:rFonts w:ascii="Times New Roman" w:eastAsia="Times New Roman" w:hAnsi="Times New Roman" w:cs="Times New Roman"/>
          <w:iCs/>
          <w:color w:val="000000" w:themeColor="text1"/>
          <w:sz w:val="22"/>
          <w:szCs w:val="22"/>
        </w:rPr>
        <w:t xml:space="preserve">the </w:t>
      </w:r>
      <w:commentRangeStart w:id="1222"/>
      <w:r w:rsidR="00854617" w:rsidRPr="00A129C6">
        <w:rPr>
          <w:rFonts w:ascii="Times New Roman" w:eastAsia="Times New Roman" w:hAnsi="Times New Roman" w:cs="Times New Roman"/>
          <w:iCs/>
          <w:color w:val="000000" w:themeColor="text1"/>
          <w:sz w:val="22"/>
          <w:szCs w:val="22"/>
        </w:rPr>
        <w:t xml:space="preserve">top 20 bacterial </w:t>
      </w:r>
      <w:del w:id="1223" w:author="Chen Liao" w:date="2021-07-11T08:12:00Z">
        <w:r w:rsidR="00854617" w:rsidRPr="00A129C6" w:rsidDel="002A4564">
          <w:rPr>
            <w:rFonts w:ascii="Times New Roman" w:eastAsia="Times New Roman" w:hAnsi="Times New Roman" w:cs="Times New Roman"/>
            <w:iCs/>
            <w:color w:val="000000" w:themeColor="text1"/>
            <w:sz w:val="22"/>
            <w:szCs w:val="22"/>
          </w:rPr>
          <w:delText xml:space="preserve">species </w:delText>
        </w:r>
      </w:del>
      <w:ins w:id="1224" w:author="Chen Liao" w:date="2021-07-11T08:12:00Z">
        <w:r w:rsidR="002A4564">
          <w:rPr>
            <w:rFonts w:ascii="Times New Roman" w:eastAsia="Times New Roman" w:hAnsi="Times New Roman" w:cs="Times New Roman"/>
            <w:iCs/>
            <w:color w:val="000000" w:themeColor="text1"/>
            <w:sz w:val="22"/>
            <w:szCs w:val="22"/>
          </w:rPr>
          <w:t>taxa</w:t>
        </w:r>
        <w:r w:rsidR="002A4564" w:rsidRPr="00A129C6">
          <w:rPr>
            <w:rFonts w:ascii="Times New Roman" w:eastAsia="Times New Roman" w:hAnsi="Times New Roman" w:cs="Times New Roman"/>
            <w:iCs/>
            <w:color w:val="000000" w:themeColor="text1"/>
            <w:sz w:val="22"/>
            <w:szCs w:val="22"/>
          </w:rPr>
          <w:t xml:space="preserve"> </w:t>
        </w:r>
      </w:ins>
      <w:r w:rsidR="00854617" w:rsidRPr="00A129C6">
        <w:rPr>
          <w:rFonts w:ascii="Times New Roman" w:eastAsia="Times New Roman" w:hAnsi="Times New Roman" w:cs="Times New Roman"/>
          <w:iCs/>
          <w:color w:val="000000" w:themeColor="text1"/>
          <w:sz w:val="22"/>
          <w:szCs w:val="22"/>
        </w:rPr>
        <w:t xml:space="preserve">with the highest </w:t>
      </w:r>
      <w:ins w:id="1225" w:author="Chen Liao" w:date="2021-07-11T08:12:00Z">
        <w:r w:rsidR="002A4564">
          <w:rPr>
            <w:rFonts w:ascii="Times New Roman" w:eastAsia="Times New Roman" w:hAnsi="Times New Roman" w:cs="Times New Roman"/>
            <w:iCs/>
            <w:color w:val="000000" w:themeColor="text1"/>
            <w:sz w:val="22"/>
            <w:szCs w:val="22"/>
          </w:rPr>
          <w:t>time-</w:t>
        </w:r>
      </w:ins>
      <w:ins w:id="1226" w:author="Chen Liao" w:date="2021-07-11T08:13:00Z">
        <w:r w:rsidR="002A4564">
          <w:rPr>
            <w:rFonts w:ascii="Times New Roman" w:eastAsia="Times New Roman" w:hAnsi="Times New Roman" w:cs="Times New Roman"/>
            <w:iCs/>
            <w:color w:val="000000" w:themeColor="text1"/>
            <w:sz w:val="22"/>
            <w:szCs w:val="22"/>
          </w:rPr>
          <w:t xml:space="preserve">averaged </w:t>
        </w:r>
      </w:ins>
      <w:r w:rsidR="00854617" w:rsidRPr="00A129C6">
        <w:rPr>
          <w:rFonts w:ascii="Times New Roman" w:eastAsia="Times New Roman" w:hAnsi="Times New Roman" w:cs="Times New Roman"/>
          <w:iCs/>
          <w:color w:val="000000" w:themeColor="text1"/>
          <w:sz w:val="22"/>
          <w:szCs w:val="22"/>
        </w:rPr>
        <w:t>absolute abundances</w:t>
      </w:r>
      <w:ins w:id="1227" w:author="Chen Liao" w:date="2021-07-04T17:08:00Z">
        <w:r w:rsidR="00A72FE3" w:rsidRPr="002A4564">
          <w:rPr>
            <w:rFonts w:ascii="Times New Roman" w:eastAsia="Times New Roman" w:hAnsi="Times New Roman" w:cs="Times New Roman"/>
            <w:iCs/>
            <w:color w:val="000000" w:themeColor="text1"/>
            <w:sz w:val="22"/>
            <w:szCs w:val="22"/>
          </w:rPr>
          <w:t xml:space="preserve"> </w:t>
        </w:r>
      </w:ins>
      <w:ins w:id="1228" w:author="Chen Liao" w:date="2021-07-11T08:13:00Z">
        <w:r w:rsidR="002A4564">
          <w:rPr>
            <w:rFonts w:ascii="Times New Roman" w:eastAsia="Times New Roman" w:hAnsi="Times New Roman" w:cs="Times New Roman"/>
            <w:iCs/>
            <w:color w:val="000000" w:themeColor="text1"/>
            <w:sz w:val="22"/>
            <w:szCs w:val="22"/>
          </w:rPr>
          <w:t>in the inulin (or resistant starch) and cellulose group</w:t>
        </w:r>
      </w:ins>
      <w:r w:rsidR="00854617" w:rsidRPr="002A4564">
        <w:rPr>
          <w:rFonts w:ascii="Times New Roman" w:eastAsia="Times New Roman" w:hAnsi="Times New Roman" w:cs="Times New Roman"/>
          <w:iCs/>
          <w:color w:val="000000" w:themeColor="text1"/>
          <w:sz w:val="22"/>
          <w:szCs w:val="22"/>
        </w:rPr>
        <w:t>.</w:t>
      </w:r>
      <w:r w:rsidR="00996ADC" w:rsidRPr="002A4564">
        <w:rPr>
          <w:rFonts w:ascii="Times New Roman" w:eastAsia="Times New Roman" w:hAnsi="Times New Roman" w:cs="Times New Roman"/>
          <w:iCs/>
          <w:color w:val="000000" w:themeColor="text1"/>
          <w:sz w:val="22"/>
          <w:szCs w:val="22"/>
        </w:rPr>
        <w:t xml:space="preserve"> </w:t>
      </w:r>
      <w:commentRangeEnd w:id="1222"/>
      <w:r w:rsidR="003E549A" w:rsidRPr="00095768">
        <w:rPr>
          <w:rStyle w:val="CommentReference"/>
          <w:rFonts w:ascii="Times New Roman" w:eastAsia="Times New Roman" w:hAnsi="Times New Roman" w:cs="Times New Roman"/>
        </w:rPr>
        <w:commentReference w:id="1222"/>
      </w:r>
    </w:p>
    <w:p w14:paraId="421DCD90" w14:textId="77777777" w:rsidR="00BF36AA" w:rsidRPr="00B72097" w:rsidRDefault="00BF36AA" w:rsidP="004071B6">
      <w:pPr>
        <w:pStyle w:val="paragraph"/>
        <w:spacing w:before="0" w:beforeAutospacing="0" w:after="0" w:afterAutospacing="0" w:line="360" w:lineRule="auto"/>
        <w:jc w:val="both"/>
        <w:rPr>
          <w:rFonts w:ascii="Times New Roman" w:eastAsia="Times New Roman" w:hAnsi="Times New Roman" w:cs="Times New Roman"/>
          <w:color w:val="000000" w:themeColor="text1"/>
          <w:sz w:val="22"/>
          <w:szCs w:val="22"/>
        </w:rPr>
      </w:pPr>
    </w:p>
    <w:p w14:paraId="0B294E84" w14:textId="3C0EC4C6" w:rsidR="008E5BE0" w:rsidRPr="002A4564" w:rsidRDefault="00FE1EE9" w:rsidP="004071B6">
      <w:pPr>
        <w:widowControl w:val="0"/>
        <w:autoSpaceDE w:val="0"/>
        <w:autoSpaceDN w:val="0"/>
        <w:adjustRightInd w:val="0"/>
        <w:spacing w:line="360" w:lineRule="auto"/>
        <w:jc w:val="both"/>
        <w:rPr>
          <w:color w:val="000000" w:themeColor="text1"/>
          <w:sz w:val="22"/>
          <w:szCs w:val="22"/>
          <w:rPrChange w:id="1229" w:author="Chen Liao" w:date="2021-07-11T08:10:00Z">
            <w:rPr>
              <w:rFonts w:eastAsiaTheme="minorEastAsia"/>
              <w:color w:val="000000" w:themeColor="text1"/>
              <w:sz w:val="20"/>
              <w:szCs w:val="20"/>
              <w:shd w:val="clear" w:color="auto" w:fill="FFFFFF"/>
            </w:rPr>
          </w:rPrChange>
        </w:rPr>
      </w:pPr>
      <w:r w:rsidRPr="00A129C6">
        <w:rPr>
          <w:b/>
          <w:bCs/>
          <w:color w:val="000000" w:themeColor="text1"/>
          <w:sz w:val="22"/>
          <w:szCs w:val="22"/>
        </w:rPr>
        <w:t xml:space="preserve">Random forest </w:t>
      </w:r>
      <w:r w:rsidR="00C4428F" w:rsidRPr="00553533">
        <w:rPr>
          <w:b/>
          <w:bCs/>
          <w:color w:val="000000" w:themeColor="text1"/>
          <w:sz w:val="22"/>
          <w:szCs w:val="22"/>
        </w:rPr>
        <w:t xml:space="preserve">(RF) </w:t>
      </w:r>
      <w:r w:rsidRPr="002A4564">
        <w:rPr>
          <w:b/>
          <w:bCs/>
          <w:color w:val="000000" w:themeColor="text1"/>
          <w:sz w:val="22"/>
          <w:szCs w:val="22"/>
        </w:rPr>
        <w:t>model.</w:t>
      </w:r>
      <w:r w:rsidR="00E75226" w:rsidRPr="002A4564">
        <w:rPr>
          <w:b/>
          <w:bCs/>
          <w:color w:val="000000" w:themeColor="text1"/>
          <w:sz w:val="22"/>
          <w:szCs w:val="22"/>
        </w:rPr>
        <w:t xml:space="preserve"> </w:t>
      </w:r>
      <w:r w:rsidR="00C72EC6" w:rsidRPr="002A4564">
        <w:rPr>
          <w:color w:val="000000" w:themeColor="text1"/>
          <w:sz w:val="22"/>
          <w:szCs w:val="22"/>
        </w:rPr>
        <w:t xml:space="preserve">Model development was run in a pipeline by combining normalization for data transformation, LASSO (least absolute shrinkage and selection operator) for feature selection, and </w:t>
      </w:r>
      <w:r w:rsidR="00C4428F" w:rsidRPr="002A4564">
        <w:rPr>
          <w:color w:val="000000" w:themeColor="text1"/>
          <w:sz w:val="22"/>
          <w:szCs w:val="22"/>
        </w:rPr>
        <w:t>RF</w:t>
      </w:r>
      <w:r w:rsidR="00C72EC6" w:rsidRPr="00F155CB">
        <w:rPr>
          <w:color w:val="000000" w:themeColor="text1"/>
          <w:sz w:val="22"/>
          <w:szCs w:val="22"/>
        </w:rPr>
        <w:t xml:space="preserve"> regression for data fitting and prediction. </w:t>
      </w:r>
      <w:r w:rsidR="000B7C63" w:rsidRPr="002F718A">
        <w:rPr>
          <w:color w:val="000000" w:themeColor="text1"/>
          <w:sz w:val="22"/>
          <w:szCs w:val="22"/>
        </w:rPr>
        <w:t>The tolerance used in LASSO is 1e-</w:t>
      </w:r>
      <w:r w:rsidR="000B7C63" w:rsidRPr="00306E41">
        <w:rPr>
          <w:color w:val="000000" w:themeColor="text1"/>
          <w:sz w:val="22"/>
          <w:szCs w:val="22"/>
        </w:rPr>
        <w:t xml:space="preserve">5 and features </w:t>
      </w:r>
      <w:r w:rsidR="00F56327" w:rsidRPr="000807FF">
        <w:rPr>
          <w:color w:val="000000" w:themeColor="text1"/>
          <w:sz w:val="22"/>
          <w:szCs w:val="22"/>
        </w:rPr>
        <w:t xml:space="preserve">whose </w:t>
      </w:r>
      <w:r w:rsidR="000B7C63" w:rsidRPr="00B6149A">
        <w:rPr>
          <w:color w:val="000000" w:themeColor="text1"/>
          <w:sz w:val="22"/>
          <w:szCs w:val="22"/>
        </w:rPr>
        <w:t xml:space="preserve">coefficients below this threshold were discarded and not used </w:t>
      </w:r>
      <w:r w:rsidR="00C4428F" w:rsidRPr="00C52D7C">
        <w:rPr>
          <w:color w:val="000000" w:themeColor="text1"/>
          <w:sz w:val="22"/>
          <w:szCs w:val="22"/>
        </w:rPr>
        <w:t>to build RF</w:t>
      </w:r>
      <w:r w:rsidR="000B7C63" w:rsidRPr="00254563">
        <w:rPr>
          <w:color w:val="000000" w:themeColor="text1"/>
          <w:sz w:val="22"/>
          <w:szCs w:val="22"/>
        </w:rPr>
        <w:t xml:space="preserve"> </w:t>
      </w:r>
      <w:r w:rsidR="003D4046" w:rsidRPr="00254563">
        <w:rPr>
          <w:color w:val="000000" w:themeColor="text1"/>
          <w:sz w:val="22"/>
          <w:szCs w:val="22"/>
        </w:rPr>
        <w:t xml:space="preserve">regression </w:t>
      </w:r>
      <w:r w:rsidR="000B7C63" w:rsidRPr="00254563">
        <w:rPr>
          <w:color w:val="000000" w:themeColor="text1"/>
          <w:sz w:val="22"/>
          <w:szCs w:val="22"/>
        </w:rPr>
        <w:t>model</w:t>
      </w:r>
      <w:r w:rsidR="00C4428F" w:rsidRPr="00254563">
        <w:rPr>
          <w:color w:val="000000" w:themeColor="text1"/>
          <w:sz w:val="22"/>
          <w:szCs w:val="22"/>
        </w:rPr>
        <w:t xml:space="preserve">. </w:t>
      </w:r>
      <w:ins w:id="1230" w:author="Chen Liao" w:date="2021-07-11T08:05:00Z">
        <w:r w:rsidR="002A4564">
          <w:rPr>
            <w:color w:val="000000" w:themeColor="text1"/>
            <w:sz w:val="22"/>
            <w:szCs w:val="22"/>
          </w:rPr>
          <w:t xml:space="preserve">Two data-split approaches were implemented. For the “interpolation” approach, </w:t>
        </w:r>
      </w:ins>
      <w:ins w:id="1231" w:author="Chen Liao" w:date="2021-07-11T08:09:00Z">
        <w:r w:rsidR="002A4564">
          <w:rPr>
            <w:color w:val="000000" w:themeColor="text1"/>
            <w:sz w:val="22"/>
            <w:szCs w:val="22"/>
          </w:rPr>
          <w:t xml:space="preserve">the mice from the same vendor were </w:t>
        </w:r>
      </w:ins>
      <w:ins w:id="1232" w:author="Chen Liao" w:date="2021-07-11T08:10:00Z">
        <w:r w:rsidR="002A4564">
          <w:rPr>
            <w:color w:val="000000" w:themeColor="text1"/>
            <w:sz w:val="22"/>
            <w:szCs w:val="22"/>
          </w:rPr>
          <w:t xml:space="preserve">first alphabetically </w:t>
        </w:r>
      </w:ins>
      <w:ins w:id="1233" w:author="Chen Liao" w:date="2021-07-11T08:09:00Z">
        <w:r w:rsidR="002A4564">
          <w:rPr>
            <w:color w:val="000000" w:themeColor="text1"/>
            <w:sz w:val="22"/>
            <w:szCs w:val="22"/>
          </w:rPr>
          <w:t xml:space="preserve">labeled </w:t>
        </w:r>
      </w:ins>
      <w:ins w:id="1234" w:author="Chen Liao" w:date="2021-07-11T08:10:00Z">
        <w:r w:rsidR="002A4564">
          <w:rPr>
            <w:color w:val="000000" w:themeColor="text1"/>
            <w:sz w:val="22"/>
            <w:szCs w:val="22"/>
          </w:rPr>
          <w:t>as A-</w:t>
        </w:r>
      </w:ins>
      <w:ins w:id="1235" w:author="Chen Liao" w:date="2021-07-11T08:09:00Z">
        <w:r w:rsidR="002A4564">
          <w:rPr>
            <w:color w:val="000000" w:themeColor="text1"/>
            <w:sz w:val="22"/>
            <w:szCs w:val="22"/>
          </w:rPr>
          <w:t xml:space="preserve">D (for Hunan and Guangdong) </w:t>
        </w:r>
      </w:ins>
      <w:ins w:id="1236" w:author="Chen Liao" w:date="2021-07-11T08:10:00Z">
        <w:r w:rsidR="002A4564">
          <w:rPr>
            <w:color w:val="000000" w:themeColor="text1"/>
            <w:sz w:val="22"/>
            <w:szCs w:val="22"/>
          </w:rPr>
          <w:t>or</w:t>
        </w:r>
      </w:ins>
      <w:ins w:id="1237" w:author="Chen Liao" w:date="2021-07-11T08:09:00Z">
        <w:r w:rsidR="002A4564">
          <w:rPr>
            <w:color w:val="000000" w:themeColor="text1"/>
            <w:sz w:val="22"/>
            <w:szCs w:val="22"/>
          </w:rPr>
          <w:t xml:space="preserve"> </w:t>
        </w:r>
      </w:ins>
      <w:ins w:id="1238" w:author="Chen Liao" w:date="2021-07-11T08:10:00Z">
        <w:r w:rsidR="002A4564">
          <w:rPr>
            <w:color w:val="000000" w:themeColor="text1"/>
            <w:sz w:val="22"/>
            <w:szCs w:val="22"/>
          </w:rPr>
          <w:t>A-E</w:t>
        </w:r>
      </w:ins>
      <w:ins w:id="1239" w:author="Chen Liao" w:date="2021-07-11T08:09:00Z">
        <w:r w:rsidR="002A4564">
          <w:rPr>
            <w:color w:val="000000" w:themeColor="text1"/>
            <w:sz w:val="22"/>
            <w:szCs w:val="22"/>
          </w:rPr>
          <w:t xml:space="preserve"> (for Beijing </w:t>
        </w:r>
      </w:ins>
      <w:ins w:id="1240" w:author="Chen Liao" w:date="2021-07-11T08:10:00Z">
        <w:r w:rsidR="002A4564">
          <w:rPr>
            <w:color w:val="000000" w:themeColor="text1"/>
            <w:sz w:val="22"/>
            <w:szCs w:val="22"/>
          </w:rPr>
          <w:t xml:space="preserve">and Shanghai). </w:t>
        </w:r>
      </w:ins>
      <w:ins w:id="1241" w:author="Chen Liao" w:date="2021-07-11T08:11:00Z">
        <w:r w:rsidR="002A4564">
          <w:rPr>
            <w:color w:val="000000" w:themeColor="text1"/>
            <w:sz w:val="22"/>
            <w:szCs w:val="22"/>
          </w:rPr>
          <w:t xml:space="preserve">Then the four </w:t>
        </w:r>
      </w:ins>
      <w:ins w:id="1242" w:author="Chen Liao" w:date="2021-07-11T08:05:00Z">
        <w:r w:rsidR="002A4564">
          <w:rPr>
            <w:color w:val="000000" w:themeColor="text1"/>
            <w:sz w:val="22"/>
            <w:szCs w:val="22"/>
          </w:rPr>
          <w:t>mice</w:t>
        </w:r>
      </w:ins>
      <w:ins w:id="1243" w:author="Chen Liao" w:date="2021-07-11T08:11:00Z">
        <w:r w:rsidR="002A4564">
          <w:rPr>
            <w:color w:val="000000" w:themeColor="text1"/>
            <w:sz w:val="22"/>
            <w:szCs w:val="22"/>
          </w:rPr>
          <w:t xml:space="preserve"> with the same label (one per vendor)</w:t>
        </w:r>
      </w:ins>
      <w:ins w:id="1244" w:author="Chen Liao" w:date="2021-07-11T08:05:00Z">
        <w:r w:rsidR="002A4564">
          <w:rPr>
            <w:color w:val="000000" w:themeColor="text1"/>
            <w:sz w:val="22"/>
            <w:szCs w:val="22"/>
          </w:rPr>
          <w:t xml:space="preserve"> w</w:t>
        </w:r>
      </w:ins>
      <w:ins w:id="1245" w:author="Chen Liao" w:date="2021-07-11T08:11:00Z">
        <w:r w:rsidR="002A4564">
          <w:rPr>
            <w:color w:val="000000" w:themeColor="text1"/>
            <w:sz w:val="22"/>
            <w:szCs w:val="22"/>
          </w:rPr>
          <w:t>ere</w:t>
        </w:r>
      </w:ins>
      <w:ins w:id="1246" w:author="Chen Liao" w:date="2021-07-11T08:05:00Z">
        <w:r w:rsidR="002A4564">
          <w:rPr>
            <w:color w:val="000000" w:themeColor="text1"/>
            <w:sz w:val="22"/>
            <w:szCs w:val="22"/>
          </w:rPr>
          <w:t xml:space="preserve"> chosen to constitute the tes</w:t>
        </w:r>
      </w:ins>
      <w:ins w:id="1247" w:author="Chen Liao" w:date="2021-07-11T08:07:00Z">
        <w:r w:rsidR="002A4564">
          <w:rPr>
            <w:color w:val="000000" w:themeColor="text1"/>
            <w:sz w:val="22"/>
            <w:szCs w:val="22"/>
          </w:rPr>
          <w:t>t</w:t>
        </w:r>
      </w:ins>
      <w:ins w:id="1248" w:author="Chen Liao" w:date="2021-07-11T08:05:00Z">
        <w:r w:rsidR="002A4564">
          <w:rPr>
            <w:color w:val="000000" w:themeColor="text1"/>
            <w:sz w:val="22"/>
            <w:szCs w:val="22"/>
          </w:rPr>
          <w:t xml:space="preserve"> </w:t>
        </w:r>
      </w:ins>
      <w:ins w:id="1249" w:author="Chen Liao" w:date="2021-07-11T08:06:00Z">
        <w:r w:rsidR="002A4564">
          <w:rPr>
            <w:color w:val="000000" w:themeColor="text1"/>
            <w:sz w:val="22"/>
            <w:szCs w:val="22"/>
          </w:rPr>
          <w:t>set</w:t>
        </w:r>
      </w:ins>
      <w:ins w:id="1250" w:author="Chen Liao" w:date="2021-07-11T08:05:00Z">
        <w:r w:rsidR="002A4564">
          <w:rPr>
            <w:color w:val="000000" w:themeColor="text1"/>
            <w:sz w:val="22"/>
            <w:szCs w:val="22"/>
          </w:rPr>
          <w:t xml:space="preserve"> and the remaining mice </w:t>
        </w:r>
      </w:ins>
      <w:ins w:id="1251" w:author="Chen Liao" w:date="2021-07-11T08:06:00Z">
        <w:r w:rsidR="002A4564">
          <w:rPr>
            <w:color w:val="000000" w:themeColor="text1"/>
            <w:sz w:val="22"/>
            <w:szCs w:val="22"/>
          </w:rPr>
          <w:t xml:space="preserve">were mixed together to form the training set. For the “extrapolation” approach, </w:t>
        </w:r>
      </w:ins>
      <w:ins w:id="1252" w:author="Chen Liao" w:date="2021-07-11T08:07:00Z">
        <w:r w:rsidR="002A4564">
          <w:rPr>
            <w:color w:val="000000" w:themeColor="text1"/>
            <w:sz w:val="22"/>
            <w:szCs w:val="22"/>
          </w:rPr>
          <w:t xml:space="preserve">all mice from a specific vendor were chosen as the test set </w:t>
        </w:r>
      </w:ins>
      <w:ins w:id="1253" w:author="Chen Liao" w:date="2021-07-11T08:08:00Z">
        <w:r w:rsidR="002A4564">
          <w:rPr>
            <w:color w:val="000000" w:themeColor="text1"/>
            <w:sz w:val="22"/>
            <w:szCs w:val="22"/>
          </w:rPr>
          <w:t>while the training set includes all</w:t>
        </w:r>
      </w:ins>
      <w:ins w:id="1254" w:author="Chen Liao" w:date="2021-07-11T08:07:00Z">
        <w:r w:rsidR="002A4564">
          <w:rPr>
            <w:color w:val="000000" w:themeColor="text1"/>
            <w:sz w:val="22"/>
            <w:szCs w:val="22"/>
          </w:rPr>
          <w:t xml:space="preserve"> mice</w:t>
        </w:r>
      </w:ins>
      <w:ins w:id="1255" w:author="Chen Liao" w:date="2021-07-11T08:08:00Z">
        <w:r w:rsidR="002A4564">
          <w:rPr>
            <w:color w:val="000000" w:themeColor="text1"/>
            <w:sz w:val="22"/>
            <w:szCs w:val="22"/>
          </w:rPr>
          <w:t xml:space="preserve"> from the other three vendors. </w:t>
        </w:r>
      </w:ins>
      <w:del w:id="1256" w:author="Chen Liao" w:date="2021-07-11T08:50:00Z">
        <w:r w:rsidR="00C4428F" w:rsidRPr="002A4564" w:rsidDel="002F718A">
          <w:rPr>
            <w:color w:val="000000" w:themeColor="text1"/>
            <w:sz w:val="22"/>
            <w:szCs w:val="22"/>
          </w:rPr>
          <w:delText xml:space="preserve">Regarding </w:delText>
        </w:r>
        <w:r w:rsidR="00FA42A9" w:rsidRPr="002A4564" w:rsidDel="002F718A">
          <w:rPr>
            <w:color w:val="000000" w:themeColor="text1"/>
            <w:sz w:val="22"/>
            <w:szCs w:val="22"/>
          </w:rPr>
          <w:delText xml:space="preserve">to </w:delText>
        </w:r>
        <w:r w:rsidR="00C4428F" w:rsidRPr="002A4564" w:rsidDel="002F718A">
          <w:rPr>
            <w:color w:val="000000" w:themeColor="text1"/>
            <w:sz w:val="22"/>
            <w:szCs w:val="22"/>
          </w:rPr>
          <w:delText>model training</w:delText>
        </w:r>
      </w:del>
      <w:ins w:id="1257" w:author="Chen Liao" w:date="2021-07-11T08:50:00Z">
        <w:r w:rsidR="002F718A">
          <w:rPr>
            <w:color w:val="000000" w:themeColor="text1"/>
            <w:sz w:val="22"/>
            <w:szCs w:val="22"/>
          </w:rPr>
          <w:t>To train each model</w:t>
        </w:r>
      </w:ins>
      <w:r w:rsidR="00C4428F" w:rsidRPr="002A4564">
        <w:rPr>
          <w:color w:val="000000" w:themeColor="text1"/>
          <w:sz w:val="22"/>
          <w:szCs w:val="22"/>
        </w:rPr>
        <w:t xml:space="preserve">, five hyperparameters were tuned using </w:t>
      </w:r>
      <w:commentRangeStart w:id="1258"/>
      <w:r w:rsidR="00C4428F" w:rsidRPr="002A4564">
        <w:rPr>
          <w:color w:val="000000" w:themeColor="text1"/>
          <w:sz w:val="22"/>
          <w:szCs w:val="22"/>
        </w:rPr>
        <w:t>5-fold cross validation</w:t>
      </w:r>
      <w:commentRangeEnd w:id="1258"/>
      <w:r w:rsidR="00FA42A9" w:rsidRPr="00095768">
        <w:rPr>
          <w:rStyle w:val="CommentReference"/>
        </w:rPr>
        <w:commentReference w:id="1258"/>
      </w:r>
      <w:r w:rsidR="00633B3E" w:rsidRPr="00095768">
        <w:rPr>
          <w:color w:val="000000" w:themeColor="text1"/>
          <w:sz w:val="22"/>
          <w:szCs w:val="22"/>
        </w:rPr>
        <w:t xml:space="preserve"> </w:t>
      </w:r>
      <w:ins w:id="1259" w:author="Chen Liao" w:date="2021-07-11T09:12:00Z">
        <w:r w:rsidR="00D35F95">
          <w:rPr>
            <w:color w:val="000000" w:themeColor="text1"/>
            <w:sz w:val="22"/>
            <w:szCs w:val="22"/>
          </w:rPr>
          <w:t xml:space="preserve">within the training set </w:t>
        </w:r>
      </w:ins>
      <w:r w:rsidR="00633B3E" w:rsidRPr="00095768">
        <w:rPr>
          <w:color w:val="000000" w:themeColor="text1"/>
          <w:sz w:val="22"/>
          <w:szCs w:val="22"/>
        </w:rPr>
        <w:t>and R</w:t>
      </w:r>
      <w:r w:rsidR="00633B3E" w:rsidRPr="00B9382E">
        <w:rPr>
          <w:color w:val="000000" w:themeColor="text1"/>
          <w:sz w:val="22"/>
          <w:szCs w:val="22"/>
          <w:vertAlign w:val="superscript"/>
        </w:rPr>
        <w:t>2</w:t>
      </w:r>
      <w:r w:rsidR="00633B3E" w:rsidRPr="00B72097">
        <w:rPr>
          <w:color w:val="000000" w:themeColor="text1"/>
          <w:sz w:val="22"/>
          <w:szCs w:val="22"/>
        </w:rPr>
        <w:t xml:space="preserve"> as the scoring metric</w:t>
      </w:r>
      <w:ins w:id="1260" w:author="Chen Liao" w:date="2021-07-11T09:12:00Z">
        <w:r w:rsidR="00D35F95">
          <w:rPr>
            <w:color w:val="000000" w:themeColor="text1"/>
            <w:sz w:val="22"/>
            <w:szCs w:val="22"/>
          </w:rPr>
          <w:t xml:space="preserve"> (</w:t>
        </w:r>
      </w:ins>
      <w:proofErr w:type="spellStart"/>
      <w:ins w:id="1261" w:author="Chen Liao" w:date="2021-07-11T09:13:00Z">
        <w:r w:rsidR="00D35F95">
          <w:rPr>
            <w:color w:val="000000" w:themeColor="text1"/>
            <w:sz w:val="22"/>
            <w:szCs w:val="22"/>
          </w:rPr>
          <w:t>GridSearchCV</w:t>
        </w:r>
        <w:proofErr w:type="spellEnd"/>
        <w:r w:rsidR="00D35F95">
          <w:rPr>
            <w:color w:val="000000" w:themeColor="text1"/>
            <w:sz w:val="22"/>
            <w:szCs w:val="22"/>
          </w:rPr>
          <w:t xml:space="preserve"> function of the scikit-learn library</w:t>
        </w:r>
      </w:ins>
      <w:ins w:id="1262" w:author="Chen Liao" w:date="2021-07-11T09:12:00Z">
        <w:r w:rsidR="00D35F95">
          <w:rPr>
            <w:color w:val="000000" w:themeColor="text1"/>
            <w:sz w:val="22"/>
            <w:szCs w:val="22"/>
          </w:rPr>
          <w:t>)</w:t>
        </w:r>
      </w:ins>
      <w:r w:rsidR="00C4428F" w:rsidRPr="00A129C6">
        <w:rPr>
          <w:color w:val="000000" w:themeColor="text1"/>
          <w:sz w:val="22"/>
          <w:szCs w:val="22"/>
        </w:rPr>
        <w:t>: constant that multiplies the L1 term in LASSO (1e-4, 1e-3, 1e-2, 1e-1, 1), the number of features to consider when looking for the best split in RF (square root, log2, 16%, 32%, 64%, 100% of all features), the maximum depth of the t</w:t>
      </w:r>
      <w:r w:rsidR="00C4428F" w:rsidRPr="002A4564">
        <w:rPr>
          <w:color w:val="000000" w:themeColor="text1"/>
          <w:sz w:val="22"/>
          <w:szCs w:val="22"/>
        </w:rPr>
        <w:t xml:space="preserve">ree in RF (2, 4, 8, 16), the </w:t>
      </w:r>
      <w:proofErr w:type="spellStart"/>
      <w:r w:rsidR="00C4428F" w:rsidRPr="002A4564">
        <w:rPr>
          <w:color w:val="000000" w:themeColor="text1"/>
          <w:sz w:val="22"/>
          <w:szCs w:val="22"/>
        </w:rPr>
        <w:t>minium</w:t>
      </w:r>
      <w:proofErr w:type="spellEnd"/>
      <w:r w:rsidR="00C4428F" w:rsidRPr="002A4564">
        <w:rPr>
          <w:color w:val="000000" w:themeColor="text1"/>
          <w:sz w:val="22"/>
          <w:szCs w:val="22"/>
        </w:rPr>
        <w:t xml:space="preserve"> number of samples required to split an internal node in RF (2, 4, 8, 16), and the minimum number of samples required to be at a leaf node (1, 2, 4). </w:t>
      </w:r>
      <w:r w:rsidR="009F23F4" w:rsidRPr="002A4564">
        <w:rPr>
          <w:color w:val="000000" w:themeColor="text1"/>
          <w:sz w:val="22"/>
          <w:szCs w:val="22"/>
        </w:rPr>
        <w:t>We fixed the number of trees in RF model to 2</w:t>
      </w:r>
      <w:r w:rsidR="00065407" w:rsidRPr="002A4564">
        <w:rPr>
          <w:color w:val="000000" w:themeColor="text1"/>
          <w:sz w:val="22"/>
          <w:szCs w:val="22"/>
        </w:rPr>
        <w:t>,</w:t>
      </w:r>
      <w:r w:rsidR="009F23F4" w:rsidRPr="002A4564">
        <w:rPr>
          <w:color w:val="000000" w:themeColor="text1"/>
          <w:sz w:val="22"/>
          <w:szCs w:val="22"/>
        </w:rPr>
        <w:t>000.</w:t>
      </w:r>
    </w:p>
    <w:p w14:paraId="717599EC" w14:textId="77777777" w:rsidR="00B45421" w:rsidRPr="002A4564" w:rsidRDefault="00B45421" w:rsidP="004071B6">
      <w:pPr>
        <w:widowControl w:val="0"/>
        <w:autoSpaceDE w:val="0"/>
        <w:autoSpaceDN w:val="0"/>
        <w:adjustRightInd w:val="0"/>
        <w:spacing w:line="360" w:lineRule="auto"/>
        <w:jc w:val="both"/>
        <w:rPr>
          <w:rFonts w:eastAsiaTheme="minorEastAsia"/>
          <w:color w:val="000000" w:themeColor="text1"/>
          <w:sz w:val="20"/>
          <w:szCs w:val="20"/>
          <w:shd w:val="clear" w:color="auto" w:fill="FFFFFF"/>
        </w:rPr>
      </w:pPr>
    </w:p>
    <w:p w14:paraId="3F55166C" w14:textId="37206954" w:rsidR="008E5BE0" w:rsidRPr="00254563" w:rsidRDefault="008E5BE0" w:rsidP="004071B6">
      <w:pPr>
        <w:widowControl w:val="0"/>
        <w:autoSpaceDE w:val="0"/>
        <w:autoSpaceDN w:val="0"/>
        <w:adjustRightInd w:val="0"/>
        <w:spacing w:line="360" w:lineRule="auto"/>
        <w:jc w:val="both"/>
        <w:rPr>
          <w:b/>
          <w:bCs/>
          <w:color w:val="000000" w:themeColor="text1"/>
          <w:sz w:val="22"/>
          <w:szCs w:val="22"/>
        </w:rPr>
      </w:pPr>
      <w:r w:rsidRPr="001D27C8">
        <w:rPr>
          <w:b/>
          <w:bCs/>
          <w:color w:val="000000" w:themeColor="text1"/>
          <w:sz w:val="22"/>
          <w:szCs w:val="22"/>
          <w:highlight w:val="yellow"/>
        </w:rPr>
        <w:t>Data availability</w:t>
      </w:r>
      <w:r w:rsidRPr="002F718A">
        <w:rPr>
          <w:b/>
          <w:bCs/>
          <w:color w:val="000000" w:themeColor="text1"/>
          <w:sz w:val="22"/>
          <w:szCs w:val="22"/>
        </w:rPr>
        <w:t xml:space="preserve"> </w:t>
      </w:r>
    </w:p>
    <w:p w14:paraId="3E4A03A1" w14:textId="68AF6978" w:rsidR="008E5BE0" w:rsidRPr="00254563" w:rsidRDefault="00F85F64" w:rsidP="004071B6">
      <w:pPr>
        <w:widowControl w:val="0"/>
        <w:autoSpaceDE w:val="0"/>
        <w:autoSpaceDN w:val="0"/>
        <w:adjustRightInd w:val="0"/>
        <w:spacing w:line="360" w:lineRule="auto"/>
        <w:jc w:val="both"/>
        <w:rPr>
          <w:color w:val="000000" w:themeColor="text1"/>
          <w:sz w:val="22"/>
          <w:szCs w:val="22"/>
        </w:rPr>
      </w:pPr>
      <w:r w:rsidRPr="002F718A">
        <w:rPr>
          <w:color w:val="000000" w:themeColor="text1"/>
          <w:sz w:val="22"/>
          <w:szCs w:val="22"/>
        </w:rPr>
        <w:t>Sequencing</w:t>
      </w:r>
      <w:r w:rsidR="00DE43E4" w:rsidRPr="002F718A">
        <w:rPr>
          <w:color w:val="000000" w:themeColor="text1"/>
          <w:sz w:val="22"/>
          <w:szCs w:val="22"/>
        </w:rPr>
        <w:t xml:space="preserve"> </w:t>
      </w:r>
      <w:r w:rsidRPr="00306E41">
        <w:rPr>
          <w:color w:val="000000" w:themeColor="text1"/>
          <w:sz w:val="22"/>
          <w:szCs w:val="22"/>
        </w:rPr>
        <w:t>data</w:t>
      </w:r>
      <w:r w:rsidR="00952A10" w:rsidRPr="000807FF">
        <w:rPr>
          <w:color w:val="000000" w:themeColor="text1"/>
          <w:sz w:val="22"/>
          <w:szCs w:val="22"/>
        </w:rPr>
        <w:t>:</w:t>
      </w:r>
      <w:r w:rsidRPr="000809D3">
        <w:rPr>
          <w:color w:val="000000" w:themeColor="text1"/>
          <w:sz w:val="22"/>
          <w:szCs w:val="22"/>
        </w:rPr>
        <w:t xml:space="preserve"> </w:t>
      </w:r>
      <w:proofErr w:type="spellStart"/>
      <w:r w:rsidR="00DE43E4" w:rsidRPr="00B6149A">
        <w:rPr>
          <w:color w:val="000000" w:themeColor="text1"/>
          <w:sz w:val="22"/>
          <w:szCs w:val="22"/>
        </w:rPr>
        <w:t>desposit</w:t>
      </w:r>
      <w:proofErr w:type="spellEnd"/>
      <w:r w:rsidR="00DE43E4" w:rsidRPr="00B6149A">
        <w:rPr>
          <w:color w:val="000000" w:themeColor="text1"/>
          <w:sz w:val="22"/>
          <w:szCs w:val="22"/>
        </w:rPr>
        <w:t xml:space="preserve"> </w:t>
      </w:r>
      <w:r w:rsidR="00952A10" w:rsidRPr="00C52D7C">
        <w:rPr>
          <w:color w:val="000000" w:themeColor="text1"/>
          <w:sz w:val="22"/>
          <w:szCs w:val="22"/>
        </w:rPr>
        <w:t xml:space="preserve">raw data </w:t>
      </w:r>
      <w:r w:rsidR="00DE43E4" w:rsidRPr="00254563">
        <w:rPr>
          <w:color w:val="000000" w:themeColor="text1"/>
          <w:sz w:val="22"/>
          <w:szCs w:val="22"/>
        </w:rPr>
        <w:t xml:space="preserve">to </w:t>
      </w:r>
      <w:r w:rsidRPr="00254563">
        <w:rPr>
          <w:color w:val="000000" w:themeColor="text1"/>
          <w:sz w:val="22"/>
          <w:szCs w:val="22"/>
        </w:rPr>
        <w:t>SRA</w:t>
      </w:r>
    </w:p>
    <w:p w14:paraId="1C43E6AC" w14:textId="58FD848D" w:rsidR="00F85F64" w:rsidRPr="00254563" w:rsidRDefault="00F85F64" w:rsidP="004071B6">
      <w:pPr>
        <w:widowControl w:val="0"/>
        <w:autoSpaceDE w:val="0"/>
        <w:autoSpaceDN w:val="0"/>
        <w:adjustRightInd w:val="0"/>
        <w:spacing w:line="360" w:lineRule="auto"/>
        <w:jc w:val="both"/>
        <w:rPr>
          <w:color w:val="000000" w:themeColor="text1"/>
          <w:sz w:val="22"/>
          <w:szCs w:val="22"/>
        </w:rPr>
      </w:pPr>
      <w:r w:rsidRPr="00254563">
        <w:rPr>
          <w:color w:val="000000" w:themeColor="text1"/>
          <w:sz w:val="22"/>
          <w:szCs w:val="22"/>
        </w:rPr>
        <w:t>SCFA</w:t>
      </w:r>
      <w:r w:rsidR="00DE43E4" w:rsidRPr="00254563">
        <w:rPr>
          <w:color w:val="000000" w:themeColor="text1"/>
          <w:sz w:val="22"/>
          <w:szCs w:val="22"/>
        </w:rPr>
        <w:t xml:space="preserve"> and</w:t>
      </w:r>
      <w:r w:rsidRPr="00254563">
        <w:rPr>
          <w:color w:val="000000" w:themeColor="text1"/>
          <w:sz w:val="22"/>
          <w:szCs w:val="22"/>
        </w:rPr>
        <w:t xml:space="preserve"> other data: supplementary tables</w:t>
      </w:r>
    </w:p>
    <w:p w14:paraId="582C5EC0" w14:textId="77777777" w:rsidR="00F85F64" w:rsidRPr="00254563" w:rsidRDefault="00F85F64" w:rsidP="004071B6">
      <w:pPr>
        <w:widowControl w:val="0"/>
        <w:autoSpaceDE w:val="0"/>
        <w:autoSpaceDN w:val="0"/>
        <w:adjustRightInd w:val="0"/>
        <w:spacing w:line="360" w:lineRule="auto"/>
        <w:ind w:leftChars="75" w:left="180"/>
        <w:jc w:val="both"/>
        <w:rPr>
          <w:rFonts w:eastAsiaTheme="minorEastAsia"/>
          <w:b/>
          <w:bCs/>
          <w:color w:val="000000" w:themeColor="text1"/>
          <w:sz w:val="20"/>
          <w:szCs w:val="20"/>
          <w:shd w:val="clear" w:color="auto" w:fill="FFFFFF"/>
        </w:rPr>
      </w:pPr>
    </w:p>
    <w:p w14:paraId="3879FB86" w14:textId="77777777" w:rsidR="008E5BE0" w:rsidRPr="00254563" w:rsidRDefault="008E5BE0" w:rsidP="004071B6">
      <w:pPr>
        <w:widowControl w:val="0"/>
        <w:autoSpaceDE w:val="0"/>
        <w:autoSpaceDN w:val="0"/>
        <w:adjustRightInd w:val="0"/>
        <w:spacing w:line="360" w:lineRule="auto"/>
        <w:jc w:val="both"/>
        <w:rPr>
          <w:b/>
          <w:bCs/>
          <w:color w:val="000000" w:themeColor="text1"/>
          <w:sz w:val="22"/>
          <w:szCs w:val="22"/>
        </w:rPr>
      </w:pPr>
      <w:r w:rsidRPr="00254563">
        <w:rPr>
          <w:b/>
          <w:bCs/>
          <w:color w:val="000000" w:themeColor="text1"/>
          <w:sz w:val="22"/>
          <w:szCs w:val="22"/>
        </w:rPr>
        <w:t xml:space="preserve">Code availability </w:t>
      </w:r>
    </w:p>
    <w:p w14:paraId="76B14ECF" w14:textId="523DCD85" w:rsidR="008E5BE0" w:rsidRPr="00F155CB" w:rsidRDefault="00F85F64" w:rsidP="004071B6">
      <w:pPr>
        <w:spacing w:line="360" w:lineRule="auto"/>
        <w:rPr>
          <w:rFonts w:eastAsiaTheme="minorEastAsia"/>
          <w:color w:val="000000" w:themeColor="text1"/>
          <w:sz w:val="22"/>
          <w:szCs w:val="22"/>
        </w:rPr>
      </w:pPr>
      <w:commentRangeStart w:id="1263"/>
      <w:del w:id="1264" w:author="Chen Liao" w:date="2021-07-04T17:10:00Z">
        <w:r w:rsidRPr="00254563" w:rsidDel="00F41AAB">
          <w:rPr>
            <w:color w:val="000000" w:themeColor="text1"/>
            <w:sz w:val="22"/>
            <w:szCs w:val="22"/>
          </w:rPr>
          <w:delText>All scripts will be available on Github.</w:delText>
        </w:r>
      </w:del>
      <w:ins w:id="1265" w:author="Chen Liao" w:date="2021-07-04T17:10:00Z">
        <w:r w:rsidR="00F41AAB" w:rsidRPr="00254563">
          <w:rPr>
            <w:color w:val="000000" w:themeColor="text1"/>
            <w:sz w:val="22"/>
            <w:szCs w:val="22"/>
          </w:rPr>
          <w:t xml:space="preserve">The customized python scripts for data modeling and analysis are available in the </w:t>
        </w:r>
        <w:proofErr w:type="spellStart"/>
        <w:r w:rsidR="00F41AAB" w:rsidRPr="00254563">
          <w:rPr>
            <w:color w:val="000000" w:themeColor="text1"/>
            <w:sz w:val="22"/>
            <w:szCs w:val="22"/>
          </w:rPr>
          <w:t>Github</w:t>
        </w:r>
        <w:proofErr w:type="spellEnd"/>
        <w:r w:rsidR="00F41AAB" w:rsidRPr="00254563">
          <w:rPr>
            <w:color w:val="000000" w:themeColor="text1"/>
            <w:sz w:val="22"/>
            <w:szCs w:val="22"/>
          </w:rPr>
          <w:t xml:space="preserve"> repository</w:t>
        </w:r>
      </w:ins>
      <w:ins w:id="1266" w:author="Chen Liao" w:date="2021-07-04T17:11:00Z">
        <w:r w:rsidR="00F41AAB" w:rsidRPr="00254563">
          <w:rPr>
            <w:color w:val="000000" w:themeColor="text1"/>
            <w:sz w:val="22"/>
            <w:szCs w:val="22"/>
          </w:rPr>
          <w:t>: https://github.com/liaochen1988/Source_code_for_SCFA_dynamics_project</w:t>
        </w:r>
      </w:ins>
      <w:commentRangeEnd w:id="1263"/>
      <w:ins w:id="1267" w:author="Chen Liao" w:date="2021-07-11T08:14:00Z">
        <w:r w:rsidR="00F155CB">
          <w:rPr>
            <w:rStyle w:val="CommentReference"/>
          </w:rPr>
          <w:commentReference w:id="1263"/>
        </w:r>
      </w:ins>
    </w:p>
    <w:p w14:paraId="1A88D1E6" w14:textId="77777777" w:rsidR="008231B8" w:rsidRPr="001D27C8" w:rsidRDefault="008231B8" w:rsidP="004071B6">
      <w:pPr>
        <w:spacing w:line="360" w:lineRule="auto"/>
        <w:jc w:val="both"/>
        <w:rPr>
          <w:rFonts w:eastAsiaTheme="minorEastAsia"/>
          <w:color w:val="000000" w:themeColor="text1"/>
          <w:sz w:val="22"/>
          <w:szCs w:val="22"/>
        </w:rPr>
      </w:pPr>
    </w:p>
    <w:p w14:paraId="661DFBF3" w14:textId="77777777" w:rsidR="0093263E" w:rsidRPr="001D27C8" w:rsidRDefault="0093263E" w:rsidP="004071B6">
      <w:pPr>
        <w:widowControl w:val="0"/>
        <w:autoSpaceDE w:val="0"/>
        <w:autoSpaceDN w:val="0"/>
        <w:adjustRightInd w:val="0"/>
        <w:spacing w:line="360" w:lineRule="auto"/>
        <w:jc w:val="both"/>
        <w:rPr>
          <w:color w:val="000000" w:themeColor="text1"/>
          <w:sz w:val="22"/>
          <w:szCs w:val="22"/>
        </w:rPr>
      </w:pPr>
      <w:r w:rsidRPr="002F718A">
        <w:rPr>
          <w:color w:val="000000" w:themeColor="text1"/>
          <w:sz w:val="22"/>
          <w:szCs w:val="22"/>
        </w:rPr>
        <w:br w:type="page"/>
      </w:r>
    </w:p>
    <w:commentRangeStart w:id="1268"/>
    <w:p w14:paraId="20EECCF7" w14:textId="77777777" w:rsidR="004E0554" w:rsidRPr="00B9382E" w:rsidRDefault="00434C87" w:rsidP="004E0554">
      <w:pPr>
        <w:widowControl w:val="0"/>
        <w:autoSpaceDE w:val="0"/>
        <w:autoSpaceDN w:val="0"/>
        <w:adjustRightInd w:val="0"/>
        <w:rPr>
          <w:rFonts w:eastAsiaTheme="minorEastAsia"/>
        </w:rPr>
      </w:pPr>
      <w:r w:rsidRPr="00095768">
        <w:rPr>
          <w:color w:val="000000" w:themeColor="text1"/>
          <w:sz w:val="22"/>
          <w:szCs w:val="22"/>
        </w:rPr>
        <w:lastRenderedPageBreak/>
        <w:fldChar w:fldCharType="begin"/>
      </w:r>
      <w:r w:rsidRPr="00254563">
        <w:rPr>
          <w:color w:val="000000" w:themeColor="text1"/>
          <w:sz w:val="22"/>
          <w:szCs w:val="22"/>
        </w:rPr>
        <w:instrText xml:space="preserve"> ADDIN NE.Bib</w:instrText>
      </w:r>
      <w:r w:rsidRPr="00095768">
        <w:rPr>
          <w:color w:val="000000" w:themeColor="text1"/>
          <w:sz w:val="22"/>
          <w:szCs w:val="22"/>
          <w:rPrChange w:id="1269" w:author="Chen Liao" w:date="2021-07-09T20:20:00Z">
            <w:rPr>
              <w:color w:val="000000" w:themeColor="text1"/>
              <w:sz w:val="22"/>
              <w:szCs w:val="22"/>
            </w:rPr>
          </w:rPrChange>
        </w:rPr>
        <w:fldChar w:fldCharType="separate"/>
      </w:r>
    </w:p>
    <w:p w14:paraId="0439DA67" w14:textId="77777777" w:rsidR="004E0554" w:rsidRPr="00142E3F" w:rsidRDefault="004E0554" w:rsidP="004E0554">
      <w:pPr>
        <w:widowControl w:val="0"/>
        <w:autoSpaceDE w:val="0"/>
        <w:autoSpaceDN w:val="0"/>
        <w:adjustRightInd w:val="0"/>
        <w:jc w:val="center"/>
        <w:rPr>
          <w:rFonts w:eastAsiaTheme="minorEastAsia"/>
        </w:rPr>
      </w:pPr>
      <w:r w:rsidRPr="00B72097">
        <w:rPr>
          <w:rFonts w:eastAsiaTheme="minorEastAsia"/>
          <w:b/>
          <w:bCs/>
          <w:color w:val="000000"/>
          <w:sz w:val="40"/>
          <w:szCs w:val="40"/>
        </w:rPr>
        <w:t>References:</w:t>
      </w:r>
    </w:p>
    <w:p w14:paraId="3A7C5D83" w14:textId="77777777" w:rsidR="004E0554" w:rsidRPr="00F155CB" w:rsidRDefault="004E0554" w:rsidP="004E0554">
      <w:pPr>
        <w:widowControl w:val="0"/>
        <w:autoSpaceDE w:val="0"/>
        <w:autoSpaceDN w:val="0"/>
        <w:adjustRightInd w:val="0"/>
        <w:jc w:val="both"/>
        <w:rPr>
          <w:rFonts w:eastAsiaTheme="minorEastAsia"/>
        </w:rPr>
      </w:pPr>
      <w:r w:rsidRPr="00A129C6">
        <w:rPr>
          <w:rFonts w:eastAsiaTheme="minorEastAsia"/>
          <w:color w:val="000000"/>
          <w:sz w:val="20"/>
          <w:szCs w:val="20"/>
        </w:rPr>
        <w:t xml:space="preserve"> [1].</w:t>
      </w:r>
      <w:r w:rsidRPr="00A129C6">
        <w:rPr>
          <w:rFonts w:eastAsiaTheme="minorEastAsia"/>
          <w:color w:val="000000"/>
          <w:sz w:val="20"/>
          <w:szCs w:val="20"/>
        </w:rPr>
        <w:tab/>
        <w:t xml:space="preserve">Tolhurst, G., et al., Short-chain fatty acids </w:t>
      </w:r>
      <w:r w:rsidRPr="00553533">
        <w:rPr>
          <w:rFonts w:eastAsiaTheme="minorEastAsia"/>
          <w:color w:val="000000"/>
          <w:sz w:val="20"/>
          <w:szCs w:val="20"/>
        </w:rPr>
        <w:t>stimulate glucagon-like peptide-1 secretion via the G-protein-coupled receptor FFAR2. Diabetes, 2012. 61(2): p. 364-71.</w:t>
      </w:r>
    </w:p>
    <w:p w14:paraId="501C37FD" w14:textId="77777777" w:rsidR="004E0554" w:rsidRPr="00B6149A" w:rsidRDefault="004E0554" w:rsidP="004E0554">
      <w:pPr>
        <w:widowControl w:val="0"/>
        <w:autoSpaceDE w:val="0"/>
        <w:autoSpaceDN w:val="0"/>
        <w:adjustRightInd w:val="0"/>
        <w:jc w:val="both"/>
        <w:rPr>
          <w:rFonts w:eastAsiaTheme="minorEastAsia"/>
        </w:rPr>
      </w:pPr>
      <w:r w:rsidRPr="002F718A">
        <w:rPr>
          <w:rFonts w:eastAsiaTheme="minorEastAsia"/>
          <w:color w:val="000000"/>
          <w:sz w:val="20"/>
          <w:szCs w:val="20"/>
        </w:rPr>
        <w:t xml:space="preserve"> [2].</w:t>
      </w:r>
      <w:r w:rsidRPr="002F718A">
        <w:rPr>
          <w:rFonts w:eastAsiaTheme="minorEastAsia"/>
          <w:color w:val="000000"/>
          <w:sz w:val="20"/>
          <w:szCs w:val="20"/>
        </w:rPr>
        <w:tab/>
      </w:r>
      <w:bookmarkStart w:id="1270" w:name="_nebA121005B_BDA3_48D7_BAB6_E3D208192BB2"/>
      <w:r w:rsidRPr="002F718A">
        <w:rPr>
          <w:rFonts w:eastAsiaTheme="minorEastAsia"/>
          <w:color w:val="000000"/>
          <w:sz w:val="20"/>
          <w:szCs w:val="20"/>
        </w:rPr>
        <w:t>Vinolo, M.A.R., et al., Regulation of Inflammation by Short Chain Fatty Acids. Nutrients, 2011. 3(12): p. 858-876.</w:t>
      </w:r>
      <w:bookmarkEnd w:id="1270"/>
    </w:p>
    <w:p w14:paraId="659CD719" w14:textId="77777777" w:rsidR="004E0554" w:rsidRPr="00254563" w:rsidRDefault="004E0554" w:rsidP="004E0554">
      <w:pPr>
        <w:widowControl w:val="0"/>
        <w:autoSpaceDE w:val="0"/>
        <w:autoSpaceDN w:val="0"/>
        <w:adjustRightInd w:val="0"/>
        <w:jc w:val="both"/>
        <w:rPr>
          <w:rFonts w:eastAsiaTheme="minorEastAsia"/>
        </w:rPr>
      </w:pPr>
      <w:r w:rsidRPr="00C52D7C">
        <w:rPr>
          <w:rFonts w:eastAsiaTheme="minorEastAsia"/>
          <w:color w:val="000000"/>
          <w:sz w:val="20"/>
          <w:szCs w:val="20"/>
        </w:rPr>
        <w:t xml:space="preserve"> [3].</w:t>
      </w:r>
      <w:r w:rsidRPr="00C52D7C">
        <w:rPr>
          <w:rFonts w:eastAsiaTheme="minorEastAsia"/>
          <w:color w:val="000000"/>
          <w:sz w:val="20"/>
          <w:szCs w:val="20"/>
        </w:rPr>
        <w:tab/>
        <w:t>Litvak, Y</w:t>
      </w:r>
      <w:r w:rsidRPr="00254563">
        <w:rPr>
          <w:rFonts w:eastAsiaTheme="minorEastAsia"/>
          <w:color w:val="000000"/>
          <w:sz w:val="20"/>
          <w:szCs w:val="20"/>
        </w:rPr>
        <w:t>., M.X. Byndloss and A.J. Bäumler, Colonocyte metabolism shapes the gut microbiota. Science, 2018. 362(6418): p. eaat9076.</w:t>
      </w:r>
    </w:p>
    <w:p w14:paraId="4CF4D364"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 xml:space="preserve"> [4].</w:t>
      </w:r>
      <w:r w:rsidRPr="00254563">
        <w:rPr>
          <w:rFonts w:eastAsiaTheme="minorEastAsia"/>
          <w:color w:val="000000"/>
          <w:sz w:val="20"/>
          <w:szCs w:val="20"/>
        </w:rPr>
        <w:tab/>
      </w:r>
      <w:bookmarkStart w:id="1271" w:name="_nebEC8DB466_7CC9_4D15_B941_3E1A2F210979"/>
      <w:r w:rsidRPr="00254563">
        <w:rPr>
          <w:rFonts w:eastAsiaTheme="minorEastAsia"/>
          <w:color w:val="000000"/>
          <w:sz w:val="20"/>
          <w:szCs w:val="20"/>
        </w:rPr>
        <w:t>Sanna, S., et al., Causal relationships among the gut microbiome, short-chain fatty acids and metabolic diseases. Nature Genetics, 2019. 51(4): p. 600-605.</w:t>
      </w:r>
      <w:bookmarkEnd w:id="1271"/>
    </w:p>
    <w:p w14:paraId="675E8016"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 xml:space="preserve"> [5].</w:t>
      </w:r>
      <w:r w:rsidRPr="00254563">
        <w:rPr>
          <w:rFonts w:eastAsiaTheme="minorEastAsia"/>
          <w:color w:val="000000"/>
          <w:sz w:val="20"/>
          <w:szCs w:val="20"/>
        </w:rPr>
        <w:tab/>
        <w:t>Parada Venegas, D., et al., Short Chain Fatty Acids (SCFAs)-Mediated Gut Epithelial and Immune Regulation and Its Relevance for Inflammatory Bowel Diseases. Frontiers in Immunology, 2019. 10.</w:t>
      </w:r>
    </w:p>
    <w:p w14:paraId="2F64C740"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 xml:space="preserve"> [6].</w:t>
      </w:r>
      <w:r w:rsidRPr="00254563">
        <w:rPr>
          <w:rFonts w:eastAsiaTheme="minorEastAsia"/>
          <w:color w:val="000000"/>
          <w:sz w:val="20"/>
          <w:szCs w:val="20"/>
        </w:rPr>
        <w:tab/>
      </w:r>
      <w:bookmarkStart w:id="1272" w:name="_neb0D592E0F_87A3_4652_8CEC_BC970F5E01FD"/>
      <w:r w:rsidRPr="00254563">
        <w:rPr>
          <w:rFonts w:eastAsiaTheme="minorEastAsia"/>
          <w:color w:val="000000"/>
          <w:sz w:val="20"/>
          <w:szCs w:val="20"/>
        </w:rPr>
        <w:t>Zhao, L., et al., Gut bacteria selectively promoted by dietary fibers alleviate type 2 diabetes. Science, 2018. 359(6380): p. 1151-1156.</w:t>
      </w:r>
      <w:bookmarkEnd w:id="1272"/>
    </w:p>
    <w:p w14:paraId="483CB45F"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 xml:space="preserve"> [7].</w:t>
      </w:r>
      <w:r w:rsidRPr="00254563">
        <w:rPr>
          <w:rFonts w:eastAsiaTheme="minorEastAsia"/>
          <w:color w:val="000000"/>
          <w:sz w:val="20"/>
          <w:szCs w:val="20"/>
        </w:rPr>
        <w:tab/>
        <w:t>Sitkin, S., T. Vakhitov and J. Pokrotnieks, How to Increase the Butyrate-producing Capacity of the Gut Microbiome: Do IBD Patients Really Need Butyrate Replacement and Butyrogenic Therapy? Journal of Crohn's and Colitis, 2018. 12(7): p. 881-882.</w:t>
      </w:r>
    </w:p>
    <w:p w14:paraId="5BE07D59"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 xml:space="preserve"> [8].</w:t>
      </w:r>
      <w:r w:rsidRPr="00254563">
        <w:rPr>
          <w:rFonts w:eastAsiaTheme="minorEastAsia"/>
          <w:color w:val="000000"/>
          <w:sz w:val="20"/>
          <w:szCs w:val="20"/>
        </w:rPr>
        <w:tab/>
      </w:r>
      <w:bookmarkStart w:id="1273" w:name="_nebC3FC6AC9_5D47_447D_85A8_BFA833F1EFC5"/>
      <w:r w:rsidRPr="00254563">
        <w:rPr>
          <w:rFonts w:eastAsiaTheme="minorEastAsia"/>
          <w:color w:val="000000"/>
          <w:sz w:val="20"/>
          <w:szCs w:val="20"/>
        </w:rPr>
        <w:t>Lordan, C., et al., Potential for enriching next-generation health-promoting gut bacteria through prebiotics and other dietary components. Gut microbes, 2019: p. 1-20.</w:t>
      </w:r>
      <w:bookmarkEnd w:id="1273"/>
    </w:p>
    <w:p w14:paraId="4E359B32"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 xml:space="preserve"> [9].</w:t>
      </w:r>
      <w:r w:rsidRPr="00254563">
        <w:rPr>
          <w:rFonts w:eastAsiaTheme="minorEastAsia"/>
          <w:color w:val="000000"/>
          <w:sz w:val="20"/>
          <w:szCs w:val="20"/>
        </w:rPr>
        <w:tab/>
      </w:r>
      <w:bookmarkStart w:id="1274" w:name="_neb4886FA35_C462_4BBA_9442_B917C3165B82"/>
      <w:r w:rsidRPr="00254563">
        <w:rPr>
          <w:rFonts w:eastAsiaTheme="minorEastAsia"/>
          <w:color w:val="000000"/>
          <w:sz w:val="20"/>
          <w:szCs w:val="20"/>
        </w:rPr>
        <w:t>David, L.A., et al., Diet rapidly and reproducibly alters the human gut microbiome. Nature, 2014. 505(7484): p. 559-63.</w:t>
      </w:r>
      <w:bookmarkEnd w:id="1274"/>
    </w:p>
    <w:p w14:paraId="798F9B29"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[10].</w:t>
      </w:r>
      <w:r w:rsidRPr="00254563">
        <w:rPr>
          <w:rFonts w:eastAsiaTheme="minorEastAsia"/>
          <w:color w:val="000000"/>
          <w:sz w:val="20"/>
          <w:szCs w:val="20"/>
        </w:rPr>
        <w:tab/>
        <w:t>Singh, V., et al., Microbiota fermentation-NLRP3 axis shapes the impact of dietary fibres on intestinal inflammation. Gut, 2019: p. gutjnl-2018-316250.</w:t>
      </w:r>
    </w:p>
    <w:p w14:paraId="15407779"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[11].</w:t>
      </w:r>
      <w:r w:rsidRPr="00254563">
        <w:rPr>
          <w:rFonts w:eastAsiaTheme="minorEastAsia"/>
          <w:color w:val="000000"/>
          <w:sz w:val="20"/>
          <w:szCs w:val="20"/>
        </w:rPr>
        <w:tab/>
      </w:r>
      <w:bookmarkStart w:id="1275" w:name="_nebDB2E9454_259A_4904_8F55_BEB3908AFF46"/>
      <w:r w:rsidRPr="00254563">
        <w:rPr>
          <w:rFonts w:eastAsiaTheme="minorEastAsia"/>
          <w:color w:val="000000"/>
          <w:sz w:val="20"/>
          <w:szCs w:val="20"/>
        </w:rPr>
        <w:t>Healey, G., et al., Habitual dietary fibre intake influences gut microbiota response to an inulin-type fructan prebiotic: a randomised, double-blind, placebo-controlled, cross-over, human intervention study. British Journal of Nutrition, 2018. 119(2): p. 176-189.</w:t>
      </w:r>
      <w:bookmarkEnd w:id="1275"/>
    </w:p>
    <w:p w14:paraId="65340EEF"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[12].</w:t>
      </w:r>
      <w:r w:rsidRPr="00254563">
        <w:rPr>
          <w:rFonts w:eastAsiaTheme="minorEastAsia"/>
          <w:color w:val="000000"/>
          <w:sz w:val="20"/>
          <w:szCs w:val="20"/>
        </w:rPr>
        <w:tab/>
        <w:t>Baxter, N.T., et al., Dynamics of Human Gut Microbiota and Short-Chain Fatty Acids in Response to Dietary Interventions with Three Fermentable Fibers. MBio, 2019. 10(1).</w:t>
      </w:r>
    </w:p>
    <w:p w14:paraId="192DC696"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[13].</w:t>
      </w:r>
      <w:r w:rsidRPr="00254563">
        <w:rPr>
          <w:rFonts w:eastAsiaTheme="minorEastAsia"/>
          <w:color w:val="000000"/>
          <w:sz w:val="20"/>
          <w:szCs w:val="20"/>
        </w:rPr>
        <w:tab/>
        <w:t>Deehan, E.C., et al., Precision Microbiome Modulation with Discrete Dietary Fiber Structures Directs Short-Chain Fatty Acid Production. Cell Host &amp; Microbe, 2020.</w:t>
      </w:r>
    </w:p>
    <w:p w14:paraId="0C282137"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[14].</w:t>
      </w:r>
      <w:r w:rsidRPr="00254563">
        <w:rPr>
          <w:rFonts w:eastAsiaTheme="minorEastAsia"/>
          <w:color w:val="000000"/>
          <w:sz w:val="20"/>
          <w:szCs w:val="20"/>
        </w:rPr>
        <w:tab/>
        <w:t>Venkataraman, A., et al., Variable responses of human microbiomes to dietary supplementation with resistant starch. Microbiome, 2016. 4(1): p. 33.</w:t>
      </w:r>
    </w:p>
    <w:p w14:paraId="7A8F01B6"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[15].</w:t>
      </w:r>
      <w:r w:rsidRPr="00254563">
        <w:rPr>
          <w:rFonts w:eastAsiaTheme="minorEastAsia"/>
          <w:color w:val="000000"/>
          <w:sz w:val="20"/>
          <w:szCs w:val="20"/>
        </w:rPr>
        <w:tab/>
        <w:t>Nguyen, N.K., et al., Gut microbiota modulation with long-chain corn bran arabinoxylan in adults with overweight and obesity is linked to an individualized temporal increase in fecal propionate. Microbiome, 2020. 8(1).</w:t>
      </w:r>
    </w:p>
    <w:p w14:paraId="5B418EF0"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[16].</w:t>
      </w:r>
      <w:r w:rsidRPr="00254563">
        <w:rPr>
          <w:rFonts w:eastAsiaTheme="minorEastAsia"/>
          <w:color w:val="000000"/>
          <w:sz w:val="20"/>
          <w:szCs w:val="20"/>
        </w:rPr>
        <w:tab/>
      </w:r>
      <w:bookmarkStart w:id="1276" w:name="_neb072965C8_E8E4_4D8B_A1E6_00688B87FA45"/>
      <w:r w:rsidRPr="00254563">
        <w:rPr>
          <w:rFonts w:eastAsiaTheme="minorEastAsia"/>
          <w:color w:val="000000"/>
          <w:sz w:val="20"/>
          <w:szCs w:val="20"/>
        </w:rPr>
        <w:t>Ze, X., et al., Ruminococcus bromii is a keystone species for the degradation of resistant starch in the human colon. ISME J, 2012. 6(8): p. 1535-43.</w:t>
      </w:r>
      <w:bookmarkEnd w:id="1276"/>
    </w:p>
    <w:p w14:paraId="7D1575B6"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[17].</w:t>
      </w:r>
      <w:r w:rsidRPr="00254563">
        <w:rPr>
          <w:rFonts w:eastAsiaTheme="minorEastAsia"/>
          <w:color w:val="000000"/>
          <w:sz w:val="20"/>
          <w:szCs w:val="20"/>
        </w:rPr>
        <w:tab/>
        <w:t>Rodriguez, J., et al., Discovery of the gut microbial signature driving the efficacy of prebiotic intervention in obese patients. Gut, 2020: p. gutjnl-2019-319726.</w:t>
      </w:r>
    </w:p>
    <w:p w14:paraId="3B51AFDE"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[18].</w:t>
      </w:r>
      <w:r w:rsidRPr="00254563">
        <w:rPr>
          <w:rFonts w:eastAsiaTheme="minorEastAsia"/>
          <w:color w:val="000000"/>
          <w:sz w:val="20"/>
          <w:szCs w:val="20"/>
        </w:rPr>
        <w:tab/>
      </w:r>
      <w:bookmarkStart w:id="1277" w:name="_neb61EE566E_7DD3_4FCA_93C5_4BE4091D54FB"/>
      <w:r w:rsidRPr="00254563">
        <w:rPr>
          <w:rFonts w:eastAsiaTheme="minorEastAsia"/>
          <w:color w:val="000000"/>
          <w:sz w:val="20"/>
          <w:szCs w:val="20"/>
        </w:rPr>
        <w:t>Kovatcheva-Datchary, P., et al., Dietary Fiber-Induced Improvement in Glucose Metabolism Is Associated with Increased Abundance of Prevotella. Cell Metabolism, 2015. 22(6): p. 971-982.</w:t>
      </w:r>
      <w:bookmarkEnd w:id="1277"/>
    </w:p>
    <w:p w14:paraId="47D4AF17"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[19].</w:t>
      </w:r>
      <w:r w:rsidRPr="00254563">
        <w:rPr>
          <w:rFonts w:eastAsiaTheme="minorEastAsia"/>
          <w:color w:val="000000"/>
          <w:sz w:val="20"/>
          <w:szCs w:val="20"/>
        </w:rPr>
        <w:tab/>
        <w:t>Davis, L.M.G., et al., Barcoded pyrosequencing reveals that consumption of galactooligosaccharides results in a highly specific bifidogenic response in humans. PloS one, 2011. 6(9): p. e25200.</w:t>
      </w:r>
    </w:p>
    <w:p w14:paraId="454DDE38"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[20].</w:t>
      </w:r>
      <w:r w:rsidRPr="00254563">
        <w:rPr>
          <w:rFonts w:eastAsiaTheme="minorEastAsia"/>
          <w:color w:val="000000"/>
          <w:sz w:val="20"/>
          <w:szCs w:val="20"/>
        </w:rPr>
        <w:tab/>
      </w:r>
      <w:bookmarkStart w:id="1278" w:name="_nebD990AF28_E4EB_43BD_93C6_C3AFDDF50810"/>
      <w:r w:rsidRPr="00254563">
        <w:rPr>
          <w:rFonts w:eastAsiaTheme="minorEastAsia"/>
          <w:color w:val="000000"/>
          <w:sz w:val="20"/>
          <w:szCs w:val="20"/>
        </w:rPr>
        <w:t>Solden, L.M., et al., Interspecies cross-feeding orchestrates carbon degradation in the rumen ecosystem. Nature Microbiology, 2018. 3(11): p. 1274-1284.</w:t>
      </w:r>
      <w:bookmarkEnd w:id="1278"/>
    </w:p>
    <w:p w14:paraId="5752F484"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[21].</w:t>
      </w:r>
      <w:r w:rsidRPr="00254563">
        <w:rPr>
          <w:rFonts w:eastAsiaTheme="minorEastAsia"/>
          <w:color w:val="000000"/>
          <w:sz w:val="20"/>
          <w:szCs w:val="20"/>
        </w:rPr>
        <w:tab/>
      </w:r>
      <w:bookmarkStart w:id="1279" w:name="_neb245B9B85_A38D_4189_B535_2C19EB44EC78"/>
      <w:r w:rsidRPr="00254563">
        <w:rPr>
          <w:rFonts w:eastAsiaTheme="minorEastAsia"/>
          <w:color w:val="000000"/>
          <w:sz w:val="20"/>
          <w:szCs w:val="20"/>
        </w:rPr>
        <w:t>Rakoff-Nahoum, S., M.J. Coyne and L.E. Comstock, An Ecological Network of Polysaccharide Utilization among Human Intestinal Symbionts. Current Biology, 2014. 24(1): p. 40-49.</w:t>
      </w:r>
      <w:bookmarkEnd w:id="1279"/>
    </w:p>
    <w:p w14:paraId="247B548E"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[22].</w:t>
      </w:r>
      <w:r w:rsidRPr="00254563">
        <w:rPr>
          <w:rFonts w:eastAsiaTheme="minorEastAsia"/>
          <w:color w:val="000000"/>
          <w:sz w:val="20"/>
          <w:szCs w:val="20"/>
        </w:rPr>
        <w:tab/>
      </w:r>
      <w:bookmarkStart w:id="1280" w:name="_neb789AD4F7_4E71_4B74_A951_BA62605F69A0"/>
      <w:r w:rsidRPr="00254563">
        <w:rPr>
          <w:rFonts w:eastAsiaTheme="minorEastAsia"/>
          <w:color w:val="000000"/>
          <w:sz w:val="20"/>
          <w:szCs w:val="20"/>
        </w:rPr>
        <w:t>Rao, C., et al., Multi-kingdom ecological drivers of microbiota assembly in preterm infants. Nature, 2021. 591(7851): p. 633-638.</w:t>
      </w:r>
      <w:bookmarkEnd w:id="1280"/>
    </w:p>
    <w:p w14:paraId="2A6794F1"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[23].</w:t>
      </w:r>
      <w:r w:rsidRPr="00254563">
        <w:rPr>
          <w:rFonts w:eastAsiaTheme="minorEastAsia"/>
          <w:color w:val="000000"/>
          <w:sz w:val="20"/>
          <w:szCs w:val="20"/>
        </w:rPr>
        <w:tab/>
        <w:t>Liu, Z., et al., Microbiome-based stratification to guide dietary interventions to improve human health. Nutrition Research, 2020. 82: p. 1-10.</w:t>
      </w:r>
    </w:p>
    <w:p w14:paraId="62C9B4B8"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[24].</w:t>
      </w:r>
      <w:r w:rsidRPr="00254563">
        <w:rPr>
          <w:rFonts w:eastAsiaTheme="minorEastAsia"/>
          <w:color w:val="000000"/>
          <w:sz w:val="20"/>
          <w:szCs w:val="20"/>
        </w:rPr>
        <w:tab/>
      </w:r>
      <w:bookmarkStart w:id="1281" w:name="_neb598A2682_6287_4EB5_92FC_4DAE33DD9E06"/>
      <w:r w:rsidRPr="00254563">
        <w:rPr>
          <w:rFonts w:eastAsiaTheme="minorEastAsia"/>
          <w:color w:val="000000"/>
          <w:sz w:val="20"/>
          <w:szCs w:val="20"/>
        </w:rPr>
        <w:t>Ahmed, W. and S. Rashid, Functional and therapeutic potential of inulin: A comprehensive review. Crit Rev Food Sci Nutr, 2019. 59(1): p. 1-13.</w:t>
      </w:r>
      <w:bookmarkEnd w:id="1281"/>
    </w:p>
    <w:p w14:paraId="6F26E882"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[25].</w:t>
      </w:r>
      <w:r w:rsidRPr="00254563">
        <w:rPr>
          <w:rFonts w:eastAsiaTheme="minorEastAsia"/>
          <w:color w:val="000000"/>
          <w:sz w:val="20"/>
          <w:szCs w:val="20"/>
        </w:rPr>
        <w:tab/>
      </w:r>
      <w:bookmarkStart w:id="1282" w:name="_neb04898327_93A8_4E13_AEF6_3532F446B73D"/>
      <w:r w:rsidRPr="00254563">
        <w:rPr>
          <w:rFonts w:eastAsiaTheme="minorEastAsia"/>
          <w:color w:val="000000"/>
          <w:sz w:val="20"/>
          <w:szCs w:val="20"/>
        </w:rPr>
        <w:t>Cerqueira, F.M., et al., Starch Digestion by Gut Bacteria: Crowdsourcing for Carbs. Trends in Microbiology, 2019.</w:t>
      </w:r>
      <w:bookmarkEnd w:id="1282"/>
    </w:p>
    <w:p w14:paraId="42B2B21F"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[26].</w:t>
      </w:r>
      <w:r w:rsidRPr="00254563">
        <w:rPr>
          <w:rFonts w:eastAsiaTheme="minorEastAsia"/>
          <w:color w:val="000000"/>
          <w:sz w:val="20"/>
          <w:szCs w:val="20"/>
        </w:rPr>
        <w:tab/>
      </w:r>
      <w:bookmarkStart w:id="1283" w:name="_neb3CDCC67D_FA26_4EE9_9393_48723AE39416"/>
      <w:r w:rsidRPr="00254563">
        <w:rPr>
          <w:rFonts w:eastAsiaTheme="minorEastAsia"/>
          <w:color w:val="000000"/>
          <w:sz w:val="20"/>
          <w:szCs w:val="20"/>
        </w:rPr>
        <w:t xml:space="preserve">Parker, K.D., et al., Microbiome Composition in Both Wild-Type and Disease Model Mice Is Heavily </w:t>
      </w:r>
      <w:r w:rsidRPr="00254563">
        <w:rPr>
          <w:rFonts w:eastAsiaTheme="minorEastAsia"/>
          <w:color w:val="000000"/>
          <w:sz w:val="20"/>
          <w:szCs w:val="20"/>
        </w:rPr>
        <w:lastRenderedPageBreak/>
        <w:t>Influenced by Mouse Facility. Frontiers in Microbiology, 2018. 9.</w:t>
      </w:r>
      <w:bookmarkEnd w:id="1283"/>
    </w:p>
    <w:p w14:paraId="5C682281"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[27].</w:t>
      </w:r>
      <w:r w:rsidRPr="00254563">
        <w:rPr>
          <w:rFonts w:eastAsiaTheme="minorEastAsia"/>
          <w:color w:val="000000"/>
          <w:sz w:val="20"/>
          <w:szCs w:val="20"/>
        </w:rPr>
        <w:tab/>
        <w:t>Ericsson, A.C., et al., Effects of Vendor and Genetic Background on the Composition of the Fecal Microbiota of Inbred Mice. PLOS ONE, 2015. 10(2): p. e0116704.</w:t>
      </w:r>
    </w:p>
    <w:p w14:paraId="2200A780"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[28].</w:t>
      </w:r>
      <w:r w:rsidRPr="00254563">
        <w:rPr>
          <w:rFonts w:eastAsiaTheme="minorEastAsia"/>
          <w:color w:val="000000"/>
          <w:sz w:val="20"/>
          <w:szCs w:val="20"/>
        </w:rPr>
        <w:tab/>
      </w:r>
      <w:bookmarkStart w:id="1284" w:name="_neb5EDB925E_7E01_4D75_B978_FC29901FA83C"/>
      <w:r w:rsidRPr="00254563">
        <w:rPr>
          <w:rFonts w:eastAsiaTheme="minorEastAsia"/>
          <w:color w:val="000000"/>
          <w:sz w:val="20"/>
          <w:szCs w:val="20"/>
        </w:rPr>
        <w:t>Lagkouvardos, I., et al., Sequence and cultivation study of Muribaculaceae reveals novel species, host preference, and functional potential of this yet undescribed family. Microbiome, 2019. 7(1).</w:t>
      </w:r>
      <w:bookmarkEnd w:id="1284"/>
    </w:p>
    <w:p w14:paraId="0E269DEA"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[29].</w:t>
      </w:r>
      <w:r w:rsidRPr="00254563">
        <w:rPr>
          <w:rFonts w:eastAsiaTheme="minorEastAsia"/>
          <w:color w:val="000000"/>
          <w:sz w:val="20"/>
          <w:szCs w:val="20"/>
        </w:rPr>
        <w:tab/>
        <w:t>Pereira, F.C., et al., Rational design of a microbial consortium of mucosal sugar utilizers reduces Clostridiodes difficile colonization. Nat Commun, 2020. 11(1): p. 5104.</w:t>
      </w:r>
    </w:p>
    <w:p w14:paraId="7A84C743"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[30].</w:t>
      </w:r>
      <w:r w:rsidRPr="00254563">
        <w:rPr>
          <w:rFonts w:eastAsiaTheme="minorEastAsia"/>
          <w:color w:val="000000"/>
          <w:sz w:val="20"/>
          <w:szCs w:val="20"/>
        </w:rPr>
        <w:tab/>
      </w:r>
      <w:bookmarkStart w:id="1285" w:name="_neb4A005DE2_D88D_46DA_9F80_E28797E980FE"/>
      <w:r w:rsidRPr="00254563">
        <w:rPr>
          <w:rFonts w:eastAsiaTheme="minorEastAsia"/>
          <w:color w:val="000000"/>
          <w:sz w:val="20"/>
          <w:szCs w:val="20"/>
        </w:rPr>
        <w:t>Wu, G.D., et al., Linking long-term dietary patterns with gut microbial enterotypes. Science, 2011. 334(6052): p. 105-8.</w:t>
      </w:r>
      <w:bookmarkEnd w:id="1285"/>
    </w:p>
    <w:p w14:paraId="52DD4A74"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[31].</w:t>
      </w:r>
      <w:r w:rsidRPr="00254563">
        <w:rPr>
          <w:rFonts w:eastAsiaTheme="minorEastAsia"/>
          <w:color w:val="000000"/>
          <w:sz w:val="20"/>
          <w:szCs w:val="20"/>
        </w:rPr>
        <w:tab/>
      </w:r>
      <w:bookmarkStart w:id="1286" w:name="_neb32BE980E_44F2_4CB3_90C5_DC5774939502"/>
      <w:r w:rsidRPr="00254563">
        <w:rPr>
          <w:rFonts w:eastAsiaTheme="minorEastAsia"/>
          <w:color w:val="000000"/>
          <w:sz w:val="20"/>
          <w:szCs w:val="20"/>
        </w:rPr>
        <w:t>Creswell, R., et al., High-resolution temporal profiling of the human gut microbiome reveals consistent and cascading alterations in response to dietary glycans. Genome Medicine, 2020. 12(1).</w:t>
      </w:r>
      <w:bookmarkEnd w:id="1286"/>
    </w:p>
    <w:p w14:paraId="0E7E1A63"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[32].</w:t>
      </w:r>
      <w:r w:rsidRPr="00254563">
        <w:rPr>
          <w:rFonts w:eastAsiaTheme="minorEastAsia"/>
          <w:color w:val="000000"/>
          <w:sz w:val="20"/>
          <w:szCs w:val="20"/>
        </w:rPr>
        <w:tab/>
        <w:t>Shaw, L.P., et al., Modelling microbiome recovery after antibiotics using a stability landscape framework. The ISME Journal, 2019. 13(7): p. 1845-1856.</w:t>
      </w:r>
    </w:p>
    <w:p w14:paraId="16C6FE11"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[33].</w:t>
      </w:r>
      <w:r w:rsidRPr="00254563">
        <w:rPr>
          <w:rFonts w:eastAsiaTheme="minorEastAsia"/>
          <w:color w:val="000000"/>
          <w:sz w:val="20"/>
          <w:szCs w:val="20"/>
        </w:rPr>
        <w:tab/>
        <w:t>Mackevicius, E.L., et al., Unsupervised discovery of temporal sequences in high-dimensional datasets, with applications to neuroscience. Elife, 2019. 8.</w:t>
      </w:r>
    </w:p>
    <w:p w14:paraId="6B0D8B32"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[34].</w:t>
      </w:r>
      <w:r w:rsidRPr="00254563">
        <w:rPr>
          <w:rFonts w:eastAsiaTheme="minorEastAsia"/>
          <w:color w:val="000000"/>
          <w:sz w:val="20"/>
          <w:szCs w:val="20"/>
        </w:rPr>
        <w:tab/>
      </w:r>
      <w:bookmarkStart w:id="1287" w:name="_neb9BDD0A70_5AFC_4470_8E2D_BC9E5F6F9B44"/>
      <w:r w:rsidRPr="00254563">
        <w:rPr>
          <w:rFonts w:eastAsiaTheme="minorEastAsia"/>
          <w:color w:val="000000"/>
          <w:sz w:val="20"/>
          <w:szCs w:val="20"/>
        </w:rPr>
        <w:t>Rakoff-Nahoum, S., K.R. Foster and L.E. Comstock, The evolution of cooperation within the gut microbiota. Nature, 2016. 533(7602): p. 255-259.</w:t>
      </w:r>
      <w:bookmarkEnd w:id="1287"/>
    </w:p>
    <w:p w14:paraId="01A1DFC6"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[35].</w:t>
      </w:r>
      <w:r w:rsidRPr="00254563">
        <w:rPr>
          <w:rFonts w:eastAsiaTheme="minorEastAsia"/>
          <w:color w:val="000000"/>
          <w:sz w:val="20"/>
          <w:szCs w:val="20"/>
        </w:rPr>
        <w:tab/>
        <w:t>Koropatkin, N.M., E.A. Cameron and E.C. Martens, How glycan metabolism shapes the human gut microbiota. Nat Rev Microbiol, 2012. 10(5): p. 323-35.</w:t>
      </w:r>
    </w:p>
    <w:p w14:paraId="3A1263E8"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[36].</w:t>
      </w:r>
      <w:r w:rsidRPr="00254563">
        <w:rPr>
          <w:rFonts w:eastAsiaTheme="minorEastAsia"/>
          <w:color w:val="000000"/>
          <w:sz w:val="20"/>
          <w:szCs w:val="20"/>
        </w:rPr>
        <w:tab/>
      </w:r>
      <w:bookmarkStart w:id="1288" w:name="_neb5ECC62F9_6566_4C0E_812C_379FEFD60AD3"/>
      <w:r w:rsidRPr="00254563">
        <w:rPr>
          <w:rFonts w:eastAsiaTheme="minorEastAsia"/>
          <w:color w:val="000000"/>
          <w:sz w:val="20"/>
          <w:szCs w:val="20"/>
        </w:rPr>
        <w:t>Chijiiwa, R., et al., Single-cell genomics of uncultured bacteria reveals dietary fiber responders in the mouse gut microbiota. Microbiome, 2020. 8(1): p. 5-14.</w:t>
      </w:r>
      <w:bookmarkEnd w:id="1288"/>
    </w:p>
    <w:p w14:paraId="6E8F7EDD"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[37].</w:t>
      </w:r>
      <w:r w:rsidRPr="00254563">
        <w:rPr>
          <w:rFonts w:eastAsiaTheme="minorEastAsia"/>
          <w:color w:val="000000"/>
          <w:sz w:val="20"/>
          <w:szCs w:val="20"/>
        </w:rPr>
        <w:tab/>
      </w:r>
      <w:bookmarkStart w:id="1289" w:name="_nebD84035B0_65F0_4893_960A_4E0793AF9A26"/>
      <w:r w:rsidRPr="00254563">
        <w:rPr>
          <w:rFonts w:eastAsiaTheme="minorEastAsia"/>
          <w:color w:val="000000"/>
          <w:sz w:val="20"/>
          <w:szCs w:val="20"/>
        </w:rPr>
        <w:t>Goldford, J.E., et al., Emergent simplicity in microbial community assembly. Science, 2018. 361(6401): p. 469-474.</w:t>
      </w:r>
      <w:bookmarkEnd w:id="1289"/>
    </w:p>
    <w:p w14:paraId="1202E9CF"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[38].</w:t>
      </w:r>
      <w:r w:rsidRPr="00254563">
        <w:rPr>
          <w:rFonts w:eastAsiaTheme="minorEastAsia"/>
          <w:color w:val="000000"/>
          <w:sz w:val="20"/>
          <w:szCs w:val="20"/>
        </w:rPr>
        <w:tab/>
        <w:t>Wu, G., et al., Guild-based analysis for understanding gut microbiome in human health and diseases. Genome Med, 2021. 13(1): p. 22.</w:t>
      </w:r>
    </w:p>
    <w:p w14:paraId="14D0780D"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[39].</w:t>
      </w:r>
      <w:r w:rsidRPr="00254563">
        <w:rPr>
          <w:rFonts w:eastAsiaTheme="minorEastAsia"/>
          <w:color w:val="000000"/>
          <w:sz w:val="20"/>
          <w:szCs w:val="20"/>
        </w:rPr>
        <w:tab/>
        <w:t>Patnode, M.L., et al., Interspecies Competition Impacts Targeted Manipulation of Human Gut Bacteria by Fiber-Derived Glycans. Cell, 2019. 179(1): p. 59-73.e13.</w:t>
      </w:r>
    </w:p>
    <w:p w14:paraId="1C9A5A00"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[40].</w:t>
      </w:r>
      <w:r w:rsidRPr="00254563">
        <w:rPr>
          <w:rFonts w:eastAsiaTheme="minorEastAsia"/>
          <w:color w:val="000000"/>
          <w:sz w:val="20"/>
          <w:szCs w:val="20"/>
        </w:rPr>
        <w:tab/>
      </w:r>
      <w:bookmarkStart w:id="1290" w:name="_neb5054D8D7_C068_4292_8186_68AB87885C7C"/>
      <w:r w:rsidRPr="00254563">
        <w:rPr>
          <w:rFonts w:eastAsiaTheme="minorEastAsia"/>
          <w:color w:val="000000"/>
          <w:sz w:val="20"/>
          <w:szCs w:val="20"/>
        </w:rPr>
        <w:t>Salonen, A., et al., Impact of diet and individual variation on intestinal microbiota composition and  fermentation products in obese men. ISME J, 2014. 8(11): p. 2218-30.</w:t>
      </w:r>
      <w:bookmarkEnd w:id="1290"/>
    </w:p>
    <w:p w14:paraId="687B6C38"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[41].</w:t>
      </w:r>
      <w:r w:rsidRPr="00254563">
        <w:rPr>
          <w:rFonts w:eastAsiaTheme="minorEastAsia"/>
          <w:color w:val="000000"/>
          <w:sz w:val="20"/>
          <w:szCs w:val="20"/>
        </w:rPr>
        <w:tab/>
        <w:t>Sze, M.A., et al., Fecal Short-Chain Fatty Acids Are Not Predictive of Colonic Tumor Status and Cannot Be Predicted Based on Bacterial Community Structure. mBio, 2019. 10(4): p. e01454-19.</w:t>
      </w:r>
    </w:p>
    <w:p w14:paraId="61F37F5A"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[42].</w:t>
      </w:r>
      <w:r w:rsidRPr="00254563">
        <w:rPr>
          <w:rFonts w:eastAsiaTheme="minorEastAsia"/>
          <w:color w:val="000000"/>
          <w:sz w:val="20"/>
          <w:szCs w:val="20"/>
        </w:rPr>
        <w:tab/>
        <w:t>Bucci, V., et al., MDSINE: Microbial Dynamical Systems INference Engine for microbiome time-series analyses. Genome Biology, 2016. 17(1).</w:t>
      </w:r>
    </w:p>
    <w:p w14:paraId="556985D2"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[43].</w:t>
      </w:r>
      <w:r w:rsidRPr="00254563">
        <w:rPr>
          <w:rFonts w:eastAsiaTheme="minorEastAsia"/>
          <w:color w:val="000000"/>
          <w:sz w:val="20"/>
          <w:szCs w:val="20"/>
        </w:rPr>
        <w:tab/>
      </w:r>
      <w:bookmarkStart w:id="1291" w:name="_nebB00C46AD_5B05_4EBF_9ABC_2938268A9FAD"/>
      <w:r w:rsidRPr="00254563">
        <w:rPr>
          <w:rFonts w:eastAsiaTheme="minorEastAsia"/>
          <w:color w:val="000000"/>
          <w:sz w:val="20"/>
          <w:szCs w:val="20"/>
        </w:rPr>
        <w:t>Buffie, C.G., et al., Precision microbiome reconstitution restores bile acid mediated resistance to Clostridium difficile. Nature, 2015. 517(7533): p. 205-8.</w:t>
      </w:r>
      <w:bookmarkEnd w:id="1291"/>
    </w:p>
    <w:p w14:paraId="4C3FB93B"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[44].</w:t>
      </w:r>
      <w:r w:rsidRPr="00254563">
        <w:rPr>
          <w:rFonts w:eastAsiaTheme="minorEastAsia"/>
          <w:color w:val="000000"/>
          <w:sz w:val="20"/>
          <w:szCs w:val="20"/>
        </w:rPr>
        <w:tab/>
      </w:r>
      <w:bookmarkStart w:id="1292" w:name="_neb0C68968D_2560_4A52_9088_39A55803D14C"/>
      <w:r w:rsidRPr="00254563">
        <w:rPr>
          <w:rFonts w:eastAsiaTheme="minorEastAsia"/>
          <w:color w:val="000000"/>
          <w:sz w:val="20"/>
          <w:szCs w:val="20"/>
        </w:rPr>
        <w:t>Lagkouvardos, I., et al., The Mouse Intestinal Bacterial Collection (miBC) provides host-specific insight into cultured diversity and functional potential of the gut microbiota. Nature Microbiology, 2016. 1(10).</w:t>
      </w:r>
      <w:bookmarkEnd w:id="1292"/>
    </w:p>
    <w:p w14:paraId="43B1F482"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[45].</w:t>
      </w:r>
      <w:r w:rsidRPr="00254563">
        <w:rPr>
          <w:rFonts w:eastAsiaTheme="minorEastAsia"/>
          <w:color w:val="000000"/>
          <w:sz w:val="20"/>
          <w:szCs w:val="20"/>
        </w:rPr>
        <w:tab/>
      </w:r>
      <w:bookmarkStart w:id="1293" w:name="_neb2E73D0C9_910C_469C_8301_66092188B529"/>
      <w:r w:rsidRPr="00254563">
        <w:rPr>
          <w:rFonts w:eastAsiaTheme="minorEastAsia"/>
          <w:color w:val="000000"/>
          <w:sz w:val="20"/>
          <w:szCs w:val="20"/>
        </w:rPr>
        <w:t>Baxter, N.T., et al., The Glucoamylase Inhibitor Acarbose Has a Diet-Dependent and Reversible Effect on the Murine Gut Microbiome. mSphere, 2019. 4(1).</w:t>
      </w:r>
      <w:bookmarkEnd w:id="1293"/>
    </w:p>
    <w:p w14:paraId="1CFE0488"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[46].</w:t>
      </w:r>
      <w:r w:rsidRPr="00254563">
        <w:rPr>
          <w:rFonts w:eastAsiaTheme="minorEastAsia"/>
          <w:color w:val="000000"/>
          <w:sz w:val="20"/>
          <w:szCs w:val="20"/>
        </w:rPr>
        <w:tab/>
      </w:r>
      <w:bookmarkStart w:id="1294" w:name="_nebD9DEB16F_B232_43BC_8EA9_118EC421AA60"/>
      <w:r w:rsidRPr="00254563">
        <w:rPr>
          <w:rFonts w:eastAsiaTheme="minorEastAsia"/>
          <w:color w:val="000000"/>
          <w:sz w:val="20"/>
          <w:szCs w:val="20"/>
        </w:rPr>
        <w:t>Walker, A.W., et al., Dominant and diet-responsive groups of bacteria within the human colonic microbiota. ISME J, 2011. 5(2): p. 220-30.</w:t>
      </w:r>
      <w:bookmarkEnd w:id="1294"/>
    </w:p>
    <w:p w14:paraId="58009F0F"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[47].</w:t>
      </w:r>
      <w:r w:rsidRPr="00254563">
        <w:rPr>
          <w:rFonts w:eastAsiaTheme="minorEastAsia"/>
          <w:color w:val="000000"/>
          <w:sz w:val="20"/>
          <w:szCs w:val="20"/>
        </w:rPr>
        <w:tab/>
      </w:r>
      <w:bookmarkStart w:id="1295" w:name="_neb1706FDFB_C7DB_42A6_8D57_759E5038802D"/>
      <w:r w:rsidRPr="00254563">
        <w:rPr>
          <w:rFonts w:eastAsiaTheme="minorEastAsia"/>
          <w:color w:val="000000"/>
          <w:sz w:val="20"/>
          <w:szCs w:val="20"/>
        </w:rPr>
        <w:t>Hiel, S., et al., Effects of a diet based on inulin-rich vegetables on gut health and nutritional behavior in healthy humans. Am J Clin Nutr, 2019. 109(6): p. 1683-1695.</w:t>
      </w:r>
      <w:bookmarkEnd w:id="1295"/>
    </w:p>
    <w:p w14:paraId="2AE2F17F"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[48].</w:t>
      </w:r>
      <w:r w:rsidRPr="00254563">
        <w:rPr>
          <w:rFonts w:eastAsiaTheme="minorEastAsia"/>
          <w:color w:val="000000"/>
          <w:sz w:val="20"/>
          <w:szCs w:val="20"/>
        </w:rPr>
        <w:tab/>
      </w:r>
      <w:bookmarkStart w:id="1296" w:name="_nebFE8FB642_670F_43AE_A970_DB10B4600743"/>
      <w:r w:rsidRPr="00254563">
        <w:rPr>
          <w:rFonts w:eastAsiaTheme="minorEastAsia"/>
          <w:color w:val="000000"/>
          <w:sz w:val="20"/>
          <w:szCs w:val="20"/>
        </w:rPr>
        <w:t>Nordgaard, I., et al., Colonic production of butyrate in patients with previous colonic cancer during long-term treatment with dietary fibre (Plantago ovata seeds). Scand J Gastroenterol, 1996. 31(10): p. 1011-20.</w:t>
      </w:r>
      <w:bookmarkEnd w:id="1296"/>
    </w:p>
    <w:p w14:paraId="5F574FF4"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[49].</w:t>
      </w:r>
      <w:r w:rsidRPr="00254563">
        <w:rPr>
          <w:rFonts w:eastAsiaTheme="minorEastAsia"/>
          <w:color w:val="000000"/>
          <w:sz w:val="20"/>
          <w:szCs w:val="20"/>
        </w:rPr>
        <w:tab/>
      </w:r>
      <w:bookmarkStart w:id="1297" w:name="_neb015D9018_59FD_404F_8C8D_3C853DF0B9B9"/>
      <w:r w:rsidRPr="00254563">
        <w:rPr>
          <w:rFonts w:eastAsiaTheme="minorEastAsia"/>
          <w:color w:val="000000"/>
          <w:sz w:val="20"/>
          <w:szCs w:val="20"/>
        </w:rPr>
        <w:t>Sakata, T., Pitfalls in short-chain fatty acid research: A methodological review. Animal Science Journal, 2019. 90(1): p. 3-13.</w:t>
      </w:r>
      <w:bookmarkEnd w:id="1297"/>
    </w:p>
    <w:p w14:paraId="33A33409"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[50].</w:t>
      </w:r>
      <w:r w:rsidRPr="00254563">
        <w:rPr>
          <w:rFonts w:eastAsiaTheme="minorEastAsia"/>
          <w:color w:val="000000"/>
          <w:sz w:val="20"/>
          <w:szCs w:val="20"/>
        </w:rPr>
        <w:tab/>
        <w:t>Gurry, T., et al., Functional heterogeneity in the fermentation capabilities of the healthy human gut microbiota. bioRxiv, 2020: p. 2020.01.17.910638.</w:t>
      </w:r>
    </w:p>
    <w:p w14:paraId="1710026E"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[51].</w:t>
      </w:r>
      <w:r w:rsidRPr="00254563">
        <w:rPr>
          <w:rFonts w:eastAsiaTheme="minorEastAsia"/>
          <w:color w:val="000000"/>
          <w:sz w:val="20"/>
          <w:szCs w:val="20"/>
        </w:rPr>
        <w:tab/>
      </w:r>
      <w:bookmarkStart w:id="1298" w:name="_neb2F83AC4F_CD4B_4FE6_942B_848FE360531A"/>
      <w:r w:rsidRPr="00254563">
        <w:rPr>
          <w:rFonts w:eastAsiaTheme="minorEastAsia"/>
          <w:color w:val="000000"/>
          <w:sz w:val="20"/>
          <w:szCs w:val="20"/>
        </w:rPr>
        <w:t>Atkinson, G. and A.M. Batterham, True and false interindividual differences in the physiological response to an intervention. Experimental Physiology, 2015. 100(6): p. 577-588.</w:t>
      </w:r>
      <w:bookmarkEnd w:id="1298"/>
    </w:p>
    <w:p w14:paraId="5C3A0289"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[52].</w:t>
      </w:r>
      <w:r w:rsidRPr="00254563">
        <w:rPr>
          <w:rFonts w:eastAsiaTheme="minorEastAsia"/>
          <w:color w:val="000000"/>
          <w:sz w:val="20"/>
          <w:szCs w:val="20"/>
        </w:rPr>
        <w:tab/>
        <w:t>Johnson, A.J., et al., A Guide to Diet-Microbiome Study Design. Frontiers in Nutrition, 2020. 7.</w:t>
      </w:r>
    </w:p>
    <w:p w14:paraId="38803409"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[53].</w:t>
      </w:r>
      <w:r w:rsidRPr="00254563">
        <w:rPr>
          <w:rFonts w:eastAsiaTheme="minorEastAsia"/>
          <w:color w:val="000000"/>
          <w:sz w:val="20"/>
          <w:szCs w:val="20"/>
        </w:rPr>
        <w:tab/>
      </w:r>
      <w:bookmarkStart w:id="1299" w:name="_nebD763EBF6_F592_4284_B96A_3D86150309C9"/>
      <w:r w:rsidRPr="00254563">
        <w:rPr>
          <w:rFonts w:eastAsiaTheme="minorEastAsia"/>
          <w:color w:val="000000"/>
          <w:sz w:val="20"/>
          <w:szCs w:val="20"/>
        </w:rPr>
        <w:t>Zhang, S., H. Wang and M. Zhu, A sensitive GC/MS detection method for analyzing microbial metabolites short chain fatty acids in fecal and serum samples. Talanta, 2019. 196: p. 249-254.</w:t>
      </w:r>
      <w:bookmarkEnd w:id="1299"/>
    </w:p>
    <w:p w14:paraId="2959172F"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[54].</w:t>
      </w:r>
      <w:r w:rsidRPr="00254563">
        <w:rPr>
          <w:rFonts w:eastAsiaTheme="minorEastAsia"/>
          <w:color w:val="000000"/>
          <w:sz w:val="20"/>
          <w:szCs w:val="20"/>
        </w:rPr>
        <w:tab/>
        <w:t>Jian, C., et al., Quantitative PCR provides a simple and accessible method for quantitative microbiota profiling. PLOS ONE, 2020. 15(1): p. e0227285.</w:t>
      </w:r>
    </w:p>
    <w:p w14:paraId="59DB3EB7"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lastRenderedPageBreak/>
        <w:t>[55].</w:t>
      </w:r>
      <w:r w:rsidRPr="00254563">
        <w:rPr>
          <w:rFonts w:eastAsiaTheme="minorEastAsia"/>
          <w:color w:val="000000"/>
          <w:sz w:val="20"/>
          <w:szCs w:val="20"/>
        </w:rPr>
        <w:tab/>
      </w:r>
      <w:bookmarkStart w:id="1300" w:name="_neb4C4C9BB9_F0C3_4538_A868_BA0D7B1FCDF2"/>
      <w:r w:rsidRPr="00254563">
        <w:rPr>
          <w:rFonts w:eastAsiaTheme="minorEastAsia"/>
          <w:color w:val="000000"/>
          <w:sz w:val="20"/>
          <w:szCs w:val="20"/>
        </w:rPr>
        <w:t>Gohl, D.M., et al., Systematic improvement of amplicon marker gene methods for increased accuracy in microbiome studies. Nature Biotechnology, 2016. 34(9): p. 942-949.</w:t>
      </w:r>
      <w:bookmarkEnd w:id="1300"/>
    </w:p>
    <w:p w14:paraId="4B01C7C0"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[56].</w:t>
      </w:r>
      <w:r w:rsidRPr="00254563">
        <w:rPr>
          <w:rFonts w:eastAsiaTheme="minorEastAsia"/>
          <w:color w:val="000000"/>
          <w:sz w:val="20"/>
          <w:szCs w:val="20"/>
        </w:rPr>
        <w:tab/>
      </w:r>
      <w:bookmarkStart w:id="1301" w:name="_nebC7FE4B3C_7496_46BE_8481_DE410C7A0909"/>
      <w:r w:rsidRPr="00254563">
        <w:rPr>
          <w:rFonts w:eastAsiaTheme="minorEastAsia"/>
          <w:color w:val="000000"/>
          <w:sz w:val="20"/>
          <w:szCs w:val="20"/>
        </w:rPr>
        <w:t>Klindworth, A., et al., Evaluation of general 16S ribosomal RNA gene PCR primers for classical and next-generation sequencing-based diversity studies. Nucleic Acids Research, 2013. 41(1): p. e1-e1.</w:t>
      </w:r>
      <w:bookmarkEnd w:id="1301"/>
    </w:p>
    <w:p w14:paraId="1E58DF5A"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[57].</w:t>
      </w:r>
      <w:r w:rsidRPr="00254563">
        <w:rPr>
          <w:rFonts w:eastAsiaTheme="minorEastAsia"/>
          <w:color w:val="000000"/>
          <w:sz w:val="20"/>
          <w:szCs w:val="20"/>
        </w:rPr>
        <w:tab/>
        <w:t>Bolyen, E., et al., Reproducible, interactive, scalable and extensible microbiome data science using  QIIME 2. Nat Biotechnol, 2019. 37(8): p. 852-857.</w:t>
      </w:r>
    </w:p>
    <w:p w14:paraId="527D47ED"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[58].</w:t>
      </w:r>
      <w:r w:rsidRPr="00254563">
        <w:rPr>
          <w:rFonts w:eastAsiaTheme="minorEastAsia"/>
          <w:color w:val="000000"/>
          <w:sz w:val="20"/>
          <w:szCs w:val="20"/>
        </w:rPr>
        <w:tab/>
      </w:r>
      <w:bookmarkStart w:id="1302" w:name="_nebA6E7B76F_CB6D_49C0_BC03_569B29A00C9E"/>
      <w:r w:rsidRPr="00254563">
        <w:rPr>
          <w:rFonts w:eastAsiaTheme="minorEastAsia"/>
          <w:color w:val="000000"/>
          <w:sz w:val="20"/>
          <w:szCs w:val="20"/>
        </w:rPr>
        <w:t>Davis, N.M., et al., Simple statistical identification and removal of contaminant sequences in marker-gene and metagenomics data. Microbiome, 2018. 6(1).</w:t>
      </w:r>
      <w:bookmarkEnd w:id="1302"/>
    </w:p>
    <w:p w14:paraId="2B3D2CD6"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[59].</w:t>
      </w:r>
      <w:r w:rsidRPr="00254563">
        <w:rPr>
          <w:rFonts w:eastAsiaTheme="minorEastAsia"/>
          <w:color w:val="000000"/>
          <w:sz w:val="20"/>
          <w:szCs w:val="20"/>
        </w:rPr>
        <w:tab/>
        <w:t>Hsieh, T.C., K.H. Ma and A. Chao, iNEXT: an R package for rarefaction and extrapolation of species diversity (H ill numbers). Methods in Ecology and Evolution, 2016. 7(12): p. 1451-1456.</w:t>
      </w:r>
    </w:p>
    <w:p w14:paraId="64EDCA22"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[60].</w:t>
      </w:r>
      <w:r w:rsidRPr="00254563">
        <w:rPr>
          <w:rFonts w:eastAsiaTheme="minorEastAsia"/>
          <w:color w:val="000000"/>
          <w:sz w:val="20"/>
          <w:szCs w:val="20"/>
        </w:rPr>
        <w:tab/>
        <w:t>Martino, C., et al., A Novel Sparse Compositional Technique Reveals Microbial Perturbations. mSystems, 2019. 4(1).</w:t>
      </w:r>
    </w:p>
    <w:p w14:paraId="117063A1"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[61].</w:t>
      </w:r>
      <w:r w:rsidRPr="00254563">
        <w:rPr>
          <w:rFonts w:eastAsiaTheme="minorEastAsia"/>
          <w:color w:val="000000"/>
          <w:sz w:val="20"/>
          <w:szCs w:val="20"/>
        </w:rPr>
        <w:tab/>
      </w:r>
      <w:bookmarkStart w:id="1303" w:name="_neb4F765255_17FF_4429_8C92_C5E86F7A9FF4"/>
      <w:r w:rsidRPr="00254563">
        <w:rPr>
          <w:rFonts w:eastAsiaTheme="minorEastAsia"/>
          <w:color w:val="000000"/>
          <w:sz w:val="20"/>
          <w:szCs w:val="20"/>
        </w:rPr>
        <w:t>Wood, D.E., J. Lu and B. Langmead, Improved metagenomic analysis with Kraken 2. Genome Biology, 2019. 20(1).</w:t>
      </w:r>
      <w:bookmarkEnd w:id="1303"/>
    </w:p>
    <w:p w14:paraId="1FAAD2D5"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[62].</w:t>
      </w:r>
      <w:r w:rsidRPr="00254563">
        <w:rPr>
          <w:rFonts w:eastAsiaTheme="minorEastAsia"/>
          <w:color w:val="000000"/>
          <w:sz w:val="20"/>
          <w:szCs w:val="20"/>
        </w:rPr>
        <w:tab/>
        <w:t>Nurk, S., et al., metaSPAdes: a new versatile metagenomic assembler. Genome Res, 2017. 27(5): p. 824-834.</w:t>
      </w:r>
    </w:p>
    <w:p w14:paraId="776709D2"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[63].</w:t>
      </w:r>
      <w:r w:rsidRPr="00254563">
        <w:rPr>
          <w:rFonts w:eastAsiaTheme="minorEastAsia"/>
          <w:color w:val="000000"/>
          <w:sz w:val="20"/>
          <w:szCs w:val="20"/>
        </w:rPr>
        <w:tab/>
      </w:r>
      <w:bookmarkStart w:id="1304" w:name="_neb91EDEC4D_1030_4528_82FC_F1FF2DDCCD13"/>
      <w:r w:rsidRPr="00254563">
        <w:rPr>
          <w:rFonts w:eastAsiaTheme="minorEastAsia"/>
          <w:color w:val="000000"/>
          <w:sz w:val="20"/>
          <w:szCs w:val="20"/>
        </w:rPr>
        <w:t>Zhao, Z., F. Baltar and G.J. Herndl, Linking extracellular enzymes to phylogeny indicates a predominantly particle-associated lifestyle of deep-sea prokaryotes. Science advances, 2020. 6(16): p. eaaz4354.</w:t>
      </w:r>
      <w:bookmarkEnd w:id="1304"/>
    </w:p>
    <w:p w14:paraId="46F0B254"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[64].</w:t>
      </w:r>
      <w:r w:rsidRPr="00254563">
        <w:rPr>
          <w:rFonts w:eastAsiaTheme="minorEastAsia"/>
          <w:color w:val="000000"/>
          <w:sz w:val="20"/>
          <w:szCs w:val="20"/>
        </w:rPr>
        <w:tab/>
      </w:r>
      <w:bookmarkStart w:id="1305" w:name="_neb62D47EA1_C1DF_42B8_AA02_C553001C573A"/>
      <w:r w:rsidRPr="00254563">
        <w:rPr>
          <w:rFonts w:eastAsiaTheme="minorEastAsia"/>
          <w:color w:val="000000"/>
          <w:sz w:val="20"/>
          <w:szCs w:val="20"/>
        </w:rPr>
        <w:t>Hyatt, D., et al., Prodigal: prokaryotic gene recognition and translation initiation site identification. BMC Bioinformatics, 2010. 11: p. 119.</w:t>
      </w:r>
      <w:bookmarkEnd w:id="1305"/>
    </w:p>
    <w:p w14:paraId="1AF60FDE"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[65].</w:t>
      </w:r>
      <w:r w:rsidRPr="00254563">
        <w:rPr>
          <w:rFonts w:eastAsiaTheme="minorEastAsia"/>
          <w:color w:val="000000"/>
          <w:sz w:val="20"/>
          <w:szCs w:val="20"/>
        </w:rPr>
        <w:tab/>
        <w:t>Fu, L., et al., CD-HIT: accelerated for clustering the next-generation sequencing data. Bioinformatics, 2012. 28(23): p. 3150-2.</w:t>
      </w:r>
    </w:p>
    <w:p w14:paraId="6CCB78D5"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[66].</w:t>
      </w:r>
      <w:r w:rsidRPr="00254563">
        <w:rPr>
          <w:rFonts w:eastAsiaTheme="minorEastAsia"/>
          <w:color w:val="000000"/>
          <w:sz w:val="20"/>
          <w:szCs w:val="20"/>
        </w:rPr>
        <w:tab/>
        <w:t>Clausen, P.T.L.C., F.M. Aarestrup and O. Lund, Rapid and precise alignment of raw reads against redundant databases with KMA. BMC Bioinformatics, 2018. 19(1).</w:t>
      </w:r>
    </w:p>
    <w:p w14:paraId="54E784A1"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[67].</w:t>
      </w:r>
      <w:r w:rsidRPr="00254563">
        <w:rPr>
          <w:rFonts w:eastAsiaTheme="minorEastAsia"/>
          <w:color w:val="000000"/>
          <w:sz w:val="20"/>
          <w:szCs w:val="20"/>
        </w:rPr>
        <w:tab/>
      </w:r>
      <w:bookmarkStart w:id="1306" w:name="_neb4F575AF2_0365_44B4_9AC2_AC00E7631C28"/>
      <w:r w:rsidRPr="00254563">
        <w:rPr>
          <w:rFonts w:eastAsiaTheme="minorEastAsia"/>
          <w:color w:val="000000"/>
          <w:sz w:val="20"/>
          <w:szCs w:val="20"/>
        </w:rPr>
        <w:t>Zhang, H., et al., dbCAN2: a meta server for automated carbohydrate-active enzyme annotation. Nucleic Acids Research, 2018. 46(W1): p. W95-W101.</w:t>
      </w:r>
      <w:bookmarkEnd w:id="1306"/>
    </w:p>
    <w:p w14:paraId="50D7FB10"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[68].</w:t>
      </w:r>
      <w:r w:rsidRPr="00254563">
        <w:rPr>
          <w:rFonts w:eastAsiaTheme="minorEastAsia"/>
          <w:color w:val="000000"/>
          <w:sz w:val="20"/>
          <w:szCs w:val="20"/>
        </w:rPr>
        <w:tab/>
        <w:t>Nissen, J.N., et al., Improved metagenome binning and assembly using deep variational autoencoders. Nature Biotechnology, 2021.</w:t>
      </w:r>
    </w:p>
    <w:p w14:paraId="08C78835"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[69].</w:t>
      </w:r>
      <w:r w:rsidRPr="00254563">
        <w:rPr>
          <w:rFonts w:eastAsiaTheme="minorEastAsia"/>
          <w:color w:val="000000"/>
          <w:sz w:val="20"/>
          <w:szCs w:val="20"/>
        </w:rPr>
        <w:tab/>
      </w:r>
      <w:bookmarkStart w:id="1307" w:name="_neb8FDA0176_A21F_42C5_965C_BCE1DAC410CE"/>
      <w:r w:rsidRPr="00254563">
        <w:rPr>
          <w:rFonts w:eastAsiaTheme="minorEastAsia"/>
          <w:color w:val="000000"/>
          <w:sz w:val="20"/>
          <w:szCs w:val="20"/>
        </w:rPr>
        <w:t>Parks, D.H., et al., CheckM: assessing the quality of microbial genomes recovered from isolates, single cells, and metagenomes. Genome Res, 2015. 25(7): p. 1043-55.</w:t>
      </w:r>
      <w:bookmarkEnd w:id="1307"/>
    </w:p>
    <w:p w14:paraId="69C1023D"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[70].</w:t>
      </w:r>
      <w:r w:rsidRPr="00254563">
        <w:rPr>
          <w:rFonts w:eastAsiaTheme="minorEastAsia"/>
          <w:color w:val="000000"/>
          <w:sz w:val="20"/>
          <w:szCs w:val="20"/>
        </w:rPr>
        <w:tab/>
        <w:t>Chaumeil, P.A., et al., GTDB-Tk: a toolkit to classify genomes with the Genome Taxonomy Database. Bioinformatics, 2019.</w:t>
      </w:r>
    </w:p>
    <w:p w14:paraId="2C7FC5B6"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[71].</w:t>
      </w:r>
      <w:r w:rsidRPr="00254563">
        <w:rPr>
          <w:rFonts w:eastAsiaTheme="minorEastAsia"/>
          <w:color w:val="000000"/>
          <w:sz w:val="20"/>
          <w:szCs w:val="20"/>
        </w:rPr>
        <w:tab/>
      </w:r>
      <w:bookmarkStart w:id="1308" w:name="_neb778A8C8D_2CC1_42FF_BF2F_10E278F4F2FD"/>
      <w:r w:rsidRPr="00254563">
        <w:rPr>
          <w:rFonts w:eastAsiaTheme="minorEastAsia"/>
          <w:color w:val="000000"/>
          <w:sz w:val="20"/>
          <w:szCs w:val="20"/>
        </w:rPr>
        <w:t>Stewart, R.D., et al., Open prediction of polysaccharide utilisation loci (PUL) in 5414 public Bacteroidetes genomes using PULpy. bioRxiv, 2018: p. 421024.</w:t>
      </w:r>
      <w:bookmarkEnd w:id="1308"/>
    </w:p>
    <w:p w14:paraId="3CD0B201"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[72].</w:t>
      </w:r>
      <w:r w:rsidRPr="00254563">
        <w:rPr>
          <w:rFonts w:eastAsiaTheme="minorEastAsia"/>
          <w:color w:val="000000"/>
          <w:sz w:val="20"/>
          <w:szCs w:val="20"/>
        </w:rPr>
        <w:tab/>
      </w:r>
      <w:bookmarkStart w:id="1309" w:name="_neb41891AF5_10F9_42D0_B21F_2B24E8729EEF"/>
      <w:r w:rsidRPr="00254563">
        <w:rPr>
          <w:rFonts w:eastAsiaTheme="minorEastAsia"/>
          <w:color w:val="000000"/>
          <w:sz w:val="20"/>
          <w:szCs w:val="20"/>
        </w:rPr>
        <w:t>McDonald, J.H., Handbook of biological statistics. Vol. 2. 2009: sparky house publishing Baltimore, MD.</w:t>
      </w:r>
      <w:bookmarkEnd w:id="1309"/>
    </w:p>
    <w:p w14:paraId="2D49B6DE"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[73].</w:t>
      </w:r>
      <w:r w:rsidRPr="00254563">
        <w:rPr>
          <w:rFonts w:eastAsiaTheme="minorEastAsia"/>
          <w:color w:val="000000"/>
          <w:sz w:val="20"/>
          <w:szCs w:val="20"/>
        </w:rPr>
        <w:tab/>
        <w:t>Morjaria, S., et al., Antibiotic-Induced Shifts in Fecal Microbiota Density and Composition during Hematopoietic Stem Cell Transplantation. Infect Immun, 2019. 87(9).</w:t>
      </w:r>
    </w:p>
    <w:p w14:paraId="7FF928B4"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[74].</w:t>
      </w:r>
      <w:r w:rsidRPr="00254563">
        <w:rPr>
          <w:rFonts w:eastAsiaTheme="minorEastAsia"/>
          <w:color w:val="000000"/>
          <w:sz w:val="20"/>
          <w:szCs w:val="20"/>
        </w:rPr>
        <w:tab/>
      </w:r>
      <w:bookmarkStart w:id="1310" w:name="_nebCB38B7CA_4996_4590_90B4_50DA4E5DCB82"/>
      <w:r w:rsidRPr="00254563">
        <w:rPr>
          <w:rFonts w:eastAsiaTheme="minorEastAsia"/>
          <w:color w:val="000000"/>
          <w:sz w:val="20"/>
          <w:szCs w:val="20"/>
        </w:rPr>
        <w:t>Bashan, A., et al., Universality of human microbial dynamics. Nature, 2016. 534(7606): p. 259-262.</w:t>
      </w:r>
      <w:bookmarkEnd w:id="1310"/>
    </w:p>
    <w:p w14:paraId="149B7B3A" w14:textId="77777777" w:rsidR="004E0554" w:rsidRPr="00254563" w:rsidRDefault="004E0554" w:rsidP="004E0554">
      <w:pPr>
        <w:widowControl w:val="0"/>
        <w:autoSpaceDE w:val="0"/>
        <w:autoSpaceDN w:val="0"/>
        <w:adjustRightInd w:val="0"/>
        <w:jc w:val="both"/>
        <w:rPr>
          <w:rFonts w:eastAsiaTheme="minorEastAsia"/>
        </w:rPr>
      </w:pPr>
      <w:r w:rsidRPr="00254563">
        <w:rPr>
          <w:rFonts w:eastAsiaTheme="minorEastAsia"/>
          <w:color w:val="000000"/>
          <w:sz w:val="20"/>
          <w:szCs w:val="20"/>
        </w:rPr>
        <w:t>[75].</w:t>
      </w:r>
      <w:r w:rsidRPr="00254563">
        <w:rPr>
          <w:rFonts w:eastAsiaTheme="minorEastAsia"/>
          <w:color w:val="000000"/>
          <w:sz w:val="20"/>
          <w:szCs w:val="20"/>
        </w:rPr>
        <w:tab/>
      </w:r>
      <w:bookmarkStart w:id="1311" w:name="_neb701C8576_C808_4B88_BD75_D0F0755DB1B6"/>
      <w:r w:rsidRPr="00254563">
        <w:rPr>
          <w:rFonts w:eastAsiaTheme="minorEastAsia"/>
          <w:color w:val="000000"/>
          <w:sz w:val="20"/>
          <w:szCs w:val="20"/>
        </w:rPr>
        <w:t>Carpenter, B., et al., Stan: a probabilistic programming language. Grantee Submission, 2017. 76(1): p. 1-32.</w:t>
      </w:r>
      <w:bookmarkEnd w:id="1311"/>
    </w:p>
    <w:p w14:paraId="72917647" w14:textId="7390CBFD" w:rsidR="008E0CF9" w:rsidRPr="00095768" w:rsidRDefault="00434C87" w:rsidP="004071B6">
      <w:pPr>
        <w:widowControl w:val="0"/>
        <w:autoSpaceDE w:val="0"/>
        <w:autoSpaceDN w:val="0"/>
        <w:adjustRightInd w:val="0"/>
        <w:spacing w:line="360" w:lineRule="auto"/>
        <w:jc w:val="both"/>
        <w:rPr>
          <w:rFonts w:eastAsiaTheme="minorEastAsia"/>
          <w:color w:val="000000" w:themeColor="text1"/>
          <w:sz w:val="22"/>
          <w:szCs w:val="22"/>
        </w:rPr>
      </w:pPr>
      <w:r w:rsidRPr="00095768">
        <w:rPr>
          <w:color w:val="000000" w:themeColor="text1"/>
          <w:sz w:val="22"/>
          <w:szCs w:val="22"/>
        </w:rPr>
        <w:fldChar w:fldCharType="end"/>
      </w:r>
      <w:commentRangeEnd w:id="1268"/>
      <w:r w:rsidR="00FA42A9" w:rsidRPr="00B9382E">
        <w:rPr>
          <w:rStyle w:val="CommentReference"/>
        </w:rPr>
        <w:commentReference w:id="1268"/>
      </w:r>
    </w:p>
    <w:sectPr w:rsidR="008E0CF9" w:rsidRPr="00095768" w:rsidSect="0046600E">
      <w:footerReference w:type="default" r:id="rId2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79" w:author="Xavier, Joao D./Sloan Kettering Institute" w:date="2021-06-28T18:42:00Z" w:initials="XJDKI">
    <w:p w14:paraId="43F82010" w14:textId="5A3F7B6C" w:rsidR="00922E5B" w:rsidRDefault="00922E5B">
      <w:pPr>
        <w:pStyle w:val="CommentText"/>
      </w:pPr>
      <w:r>
        <w:rPr>
          <w:rStyle w:val="CommentReference"/>
        </w:rPr>
        <w:annotationRef/>
      </w:r>
      <w:r>
        <w:t>This sentence is unclear.</w:t>
      </w:r>
    </w:p>
  </w:comment>
  <w:comment w:id="141" w:author="戴 磊" w:date="2021-06-13T09:41:00Z" w:initials="戴">
    <w:p w14:paraId="595F93AB" w14:textId="6E3192F4" w:rsidR="004D25A6" w:rsidRPr="004D25A6" w:rsidRDefault="004D25A6">
      <w:pPr>
        <w:pStyle w:val="CommentText"/>
        <w:rPr>
          <w:rFonts w:eastAsiaTheme="minorEastAsia"/>
        </w:rPr>
      </w:pPr>
      <w:r>
        <w:rPr>
          <w:rStyle w:val="CommentReference"/>
        </w:rPr>
        <w:annotationRef/>
      </w:r>
      <w:r>
        <w:rPr>
          <w:rFonts w:eastAsiaTheme="minorEastAsia"/>
        </w:rPr>
        <w:t xml:space="preserve">Briefly </w:t>
      </w:r>
      <w:proofErr w:type="spellStart"/>
      <w:r>
        <w:rPr>
          <w:rFonts w:eastAsiaTheme="minorEastAsia"/>
        </w:rPr>
        <w:t>explan</w:t>
      </w:r>
      <w:proofErr w:type="spellEnd"/>
      <w:r>
        <w:rPr>
          <w:rFonts w:eastAsiaTheme="minorEastAsia"/>
        </w:rPr>
        <w:t xml:space="preserve"> the reason</w:t>
      </w:r>
      <w:r w:rsidR="003B749B">
        <w:rPr>
          <w:rFonts w:eastAsiaTheme="minorEastAsia"/>
        </w:rPr>
        <w:t xml:space="preserve"> of vendor-specific baseline</w:t>
      </w:r>
      <w:r>
        <w:rPr>
          <w:rFonts w:eastAsiaTheme="minorEastAsia"/>
        </w:rPr>
        <w:t>: environment</w:t>
      </w:r>
    </w:p>
  </w:comment>
  <w:comment w:id="154" w:author="戴 磊" w:date="2021-06-13T09:42:00Z" w:initials="戴">
    <w:p w14:paraId="211CA2DC" w14:textId="4F3C623D" w:rsidR="004D25A6" w:rsidRPr="004D25A6" w:rsidRDefault="004D25A6">
      <w:pPr>
        <w:pStyle w:val="CommentText"/>
        <w:rPr>
          <w:rFonts w:eastAsiaTheme="minorEastAsia"/>
        </w:rPr>
      </w:pPr>
      <w:r>
        <w:rPr>
          <w:rFonts w:eastAsiaTheme="minorEastAsia"/>
        </w:rPr>
        <w:t xml:space="preserve">Add a </w:t>
      </w:r>
      <w:r>
        <w:rPr>
          <w:rStyle w:val="CommentReference"/>
        </w:rPr>
        <w:annotationRef/>
      </w:r>
      <w:r>
        <w:rPr>
          <w:rFonts w:eastAsiaTheme="minorEastAsia"/>
        </w:rPr>
        <w:t xml:space="preserve">comment on their </w:t>
      </w:r>
      <w:r w:rsidR="00E64D0A">
        <w:rPr>
          <w:rFonts w:eastAsiaTheme="minorEastAsia"/>
        </w:rPr>
        <w:t xml:space="preserve">baseline </w:t>
      </w:r>
      <w:r>
        <w:rPr>
          <w:rFonts w:eastAsiaTheme="minorEastAsia"/>
        </w:rPr>
        <w:t>abundance</w:t>
      </w:r>
    </w:p>
  </w:comment>
  <w:comment w:id="251" w:author="Xavier, Joao D./Sloan Kettering Institute" w:date="2021-06-28T19:01:00Z" w:initials="XJDKI">
    <w:p w14:paraId="6D4C3A63" w14:textId="1DAA665C" w:rsidR="001B2FA3" w:rsidRDefault="001B2FA3">
      <w:pPr>
        <w:pStyle w:val="CommentText"/>
      </w:pPr>
      <w:r>
        <w:rPr>
          <w:rStyle w:val="CommentReference"/>
        </w:rPr>
        <w:annotationRef/>
      </w:r>
      <w:r>
        <w:t>This seems outside the topic. I would omit it.</w:t>
      </w:r>
    </w:p>
  </w:comment>
  <w:comment w:id="286" w:author="戴 磊" w:date="2021-06-13T11:38:00Z" w:initials="戴">
    <w:p w14:paraId="7F533A71" w14:textId="2FCAB295" w:rsidR="00E03750" w:rsidRDefault="00E03750" w:rsidP="00E03750">
      <w:pPr>
        <w:pStyle w:val="CommentText"/>
        <w:rPr>
          <w:rFonts w:eastAsiaTheme="minorEastAsia"/>
        </w:rPr>
      </w:pPr>
      <w:r>
        <w:rPr>
          <w:rFonts w:eastAsiaTheme="minorEastAsia" w:hint="eastAsia"/>
        </w:rPr>
        <w:t>L</w:t>
      </w:r>
      <w:r>
        <w:rPr>
          <w:rFonts w:eastAsiaTheme="minorEastAsia"/>
        </w:rPr>
        <w:t>ogic of this section:</w:t>
      </w:r>
    </w:p>
    <w:p w14:paraId="27314538" w14:textId="4B114206" w:rsidR="00285F19" w:rsidRDefault="00285F19" w:rsidP="00285F19">
      <w:pPr>
        <w:pStyle w:val="CommentText"/>
        <w:numPr>
          <w:ilvl w:val="0"/>
          <w:numId w:val="20"/>
        </w:numPr>
        <w:rPr>
          <w:rFonts w:eastAsiaTheme="minorEastAsia"/>
        </w:rPr>
      </w:pPr>
      <w:r>
        <w:rPr>
          <w:rStyle w:val="CommentReference"/>
        </w:rPr>
        <w:annotationRef/>
      </w:r>
      <w:proofErr w:type="spellStart"/>
      <w:r>
        <w:rPr>
          <w:rFonts w:eastAsiaTheme="minorEastAsia"/>
        </w:rPr>
        <w:t>gLV</w:t>
      </w:r>
      <w:proofErr w:type="spellEnd"/>
      <w:r>
        <w:rPr>
          <w:rFonts w:eastAsiaTheme="minorEastAsia"/>
        </w:rPr>
        <w:t xml:space="preserve"> inference</w:t>
      </w:r>
      <w:r w:rsidR="00E03750">
        <w:rPr>
          <w:rFonts w:eastAsiaTheme="minorEastAsia"/>
        </w:rPr>
        <w:t xml:space="preserve"> of inulin degraders</w:t>
      </w:r>
    </w:p>
    <w:p w14:paraId="1224951E" w14:textId="38A6FF45" w:rsidR="00285F19" w:rsidRDefault="00285F19" w:rsidP="00285F19">
      <w:pPr>
        <w:pStyle w:val="CommentText"/>
        <w:numPr>
          <w:ilvl w:val="0"/>
          <w:numId w:val="20"/>
        </w:numPr>
        <w:rPr>
          <w:rFonts w:eastAsiaTheme="minorEastAsia"/>
        </w:rPr>
      </w:pPr>
      <w:r>
        <w:rPr>
          <w:rFonts w:eastAsiaTheme="minorEastAsia"/>
        </w:rPr>
        <w:t>Implications</w:t>
      </w:r>
      <w:r w:rsidR="00E03750">
        <w:rPr>
          <w:rFonts w:eastAsiaTheme="minorEastAsia"/>
        </w:rPr>
        <w:t>:</w:t>
      </w:r>
      <w:r>
        <w:rPr>
          <w:rFonts w:eastAsiaTheme="minorEastAsia"/>
        </w:rPr>
        <w:t xml:space="preserve"> baseline</w:t>
      </w:r>
      <w:r w:rsidR="00D2222C">
        <w:rPr>
          <w:rFonts w:eastAsiaTheme="minorEastAsia"/>
        </w:rPr>
        <w:t>-</w:t>
      </w:r>
      <w:r>
        <w:rPr>
          <w:rFonts w:eastAsiaTheme="minorEastAsia"/>
        </w:rPr>
        <w:t>dependen</w:t>
      </w:r>
      <w:r w:rsidR="00E03750">
        <w:rPr>
          <w:rFonts w:eastAsiaTheme="minorEastAsia"/>
        </w:rPr>
        <w:t>t response</w:t>
      </w:r>
    </w:p>
    <w:p w14:paraId="52049A25" w14:textId="57857935" w:rsidR="00285F19" w:rsidRPr="00285F19" w:rsidRDefault="00285F19" w:rsidP="00285F19">
      <w:pPr>
        <w:pStyle w:val="CommentText"/>
        <w:numPr>
          <w:ilvl w:val="0"/>
          <w:numId w:val="20"/>
        </w:numPr>
        <w:rPr>
          <w:rFonts w:eastAsiaTheme="minorEastAsia"/>
        </w:rPr>
      </w:pPr>
      <w:r>
        <w:rPr>
          <w:rFonts w:eastAsiaTheme="minorEastAsia"/>
        </w:rPr>
        <w:t>Interactions: competition</w:t>
      </w:r>
      <w:r w:rsidR="00E03750">
        <w:rPr>
          <w:rFonts w:eastAsiaTheme="minorEastAsia"/>
        </w:rPr>
        <w:t xml:space="preserve"> among degraders</w:t>
      </w:r>
    </w:p>
  </w:comment>
  <w:comment w:id="292" w:author="戴 磊" w:date="2021-06-13T11:34:00Z" w:initials="戴">
    <w:p w14:paraId="209597B6" w14:textId="77777777" w:rsidR="00E14F55" w:rsidRPr="00285F19" w:rsidRDefault="00E14F55" w:rsidP="00E14F55">
      <w:pPr>
        <w:pStyle w:val="CommentText"/>
        <w:rPr>
          <w:rFonts w:eastAsiaTheme="minorEastAsia"/>
        </w:rPr>
      </w:pPr>
      <w:r>
        <w:rPr>
          <w:rStyle w:val="CommentReference"/>
        </w:rPr>
        <w:annotationRef/>
      </w:r>
      <w:r>
        <w:rPr>
          <w:rFonts w:eastAsiaTheme="minorEastAsia" w:hint="eastAsia"/>
        </w:rPr>
        <w:t>a</w:t>
      </w:r>
      <w:r>
        <w:rPr>
          <w:rFonts w:eastAsiaTheme="minorEastAsia"/>
        </w:rPr>
        <w:t>dd reference</w:t>
      </w:r>
    </w:p>
  </w:comment>
  <w:comment w:id="293" w:author="Chen Liao" w:date="2021-07-04T16:37:00Z" w:initials="MOU">
    <w:p w14:paraId="3D0312FB" w14:textId="77777777" w:rsidR="00DD1562" w:rsidRDefault="00DD1562">
      <w:pPr>
        <w:pStyle w:val="CommentText"/>
      </w:pPr>
      <w:r>
        <w:rPr>
          <w:rStyle w:val="CommentReference"/>
        </w:rPr>
        <w:annotationRef/>
      </w:r>
      <w:r>
        <w:t>Hongbin, please add this reference “</w:t>
      </w:r>
      <w:r w:rsidRPr="00DD1562">
        <w:t>https://journals.asm.org/</w:t>
      </w:r>
      <w:proofErr w:type="spellStart"/>
      <w:r w:rsidRPr="00DD1562">
        <w:t>doi</w:t>
      </w:r>
      <w:proofErr w:type="spellEnd"/>
      <w:r w:rsidRPr="00DD1562">
        <w:t>/10.1128/IAI.00206-19</w:t>
      </w:r>
      <w:r>
        <w:t>”</w:t>
      </w:r>
    </w:p>
    <w:p w14:paraId="3E05FCEB" w14:textId="163CFEAE" w:rsidR="00DD1562" w:rsidRDefault="00DD1562">
      <w:pPr>
        <w:pStyle w:val="CommentText"/>
      </w:pPr>
    </w:p>
  </w:comment>
  <w:comment w:id="481" w:author="戴 磊" w:date="2021-06-16T01:07:00Z" w:initials="戴">
    <w:p w14:paraId="52C5C264" w14:textId="32DCEEDF" w:rsidR="000D1FAE" w:rsidRPr="000D1FAE" w:rsidRDefault="000D1FAE">
      <w:pPr>
        <w:pStyle w:val="CommentText"/>
        <w:rPr>
          <w:rFonts w:eastAsiaTheme="minorEastAsia"/>
        </w:rPr>
      </w:pPr>
      <w:r>
        <w:rPr>
          <w:rStyle w:val="CommentReference"/>
        </w:rPr>
        <w:annotationRef/>
      </w:r>
      <w:r>
        <w:rPr>
          <w:rFonts w:eastAsiaTheme="minorEastAsia" w:hint="eastAsia"/>
        </w:rPr>
        <w:t>a</w:t>
      </w:r>
      <w:r>
        <w:rPr>
          <w:rFonts w:eastAsiaTheme="minorEastAsia"/>
        </w:rPr>
        <w:t>dd reference:</w:t>
      </w:r>
      <w:r w:rsidRPr="000D1FAE">
        <w:rPr>
          <w:rFonts w:eastAsiaTheme="minorEastAsia"/>
        </w:rPr>
        <w:t xml:space="preserve"> </w:t>
      </w:r>
      <w:r w:rsidRPr="000D1FAE">
        <w:rPr>
          <w:sz w:val="22"/>
          <w:szCs w:val="22"/>
        </w:rPr>
        <w:t>the previously found correlation between bacterial load and propionate concentration</w:t>
      </w:r>
    </w:p>
  </w:comment>
  <w:comment w:id="482" w:author="刘 红宾" w:date="2021-06-16T21:01:00Z" w:initials="刘">
    <w:p w14:paraId="38DC1FD1" w14:textId="046A4BDF" w:rsidR="003D6991" w:rsidRDefault="003D6991">
      <w:pPr>
        <w:pStyle w:val="CommentText"/>
      </w:pPr>
      <w:r>
        <w:rPr>
          <w:rStyle w:val="CommentReference"/>
        </w:rPr>
        <w:annotationRef/>
      </w:r>
      <w:r>
        <w:rPr>
          <w:rFonts w:asciiTheme="minorEastAsia" w:eastAsiaTheme="minorEastAsia" w:hAnsiTheme="minorEastAsia"/>
        </w:rPr>
        <w:t>not sure if this ref is OK</w:t>
      </w:r>
      <w:r w:rsidR="006F2E75">
        <w:rPr>
          <w:rFonts w:asciiTheme="minorEastAsia" w:eastAsiaTheme="minorEastAsia" w:hAnsiTheme="minorEastAsia"/>
        </w:rPr>
        <w:t>,</w:t>
      </w:r>
      <w:r>
        <w:rPr>
          <w:rFonts w:asciiTheme="minorEastAsia" w:eastAsiaTheme="minorEastAsia" w:hAnsiTheme="minorEastAsia"/>
        </w:rPr>
        <w:t xml:space="preserve"> since </w:t>
      </w:r>
      <w:r w:rsidR="006F2E75">
        <w:rPr>
          <w:rFonts w:asciiTheme="minorEastAsia" w:eastAsiaTheme="minorEastAsia" w:hAnsiTheme="minorEastAsia"/>
        </w:rPr>
        <w:t xml:space="preserve">all </w:t>
      </w:r>
      <w:r>
        <w:rPr>
          <w:rFonts w:asciiTheme="minorEastAsia" w:eastAsiaTheme="minorEastAsia" w:hAnsiTheme="minorEastAsia"/>
        </w:rPr>
        <w:t xml:space="preserve">three major SCFAs </w:t>
      </w:r>
      <w:r w:rsidR="006F2E75">
        <w:rPr>
          <w:rFonts w:asciiTheme="minorEastAsia" w:eastAsiaTheme="minorEastAsia" w:hAnsiTheme="minorEastAsia"/>
        </w:rPr>
        <w:t>were found correlated with qPCR in this ref, but not only propionate as our result.</w:t>
      </w:r>
    </w:p>
  </w:comment>
  <w:comment w:id="483" w:author="Chen Liao" w:date="2021-07-04T17:05:00Z" w:initials="MOU">
    <w:p w14:paraId="39744750" w14:textId="1D1BE33A" w:rsidR="00227405" w:rsidRDefault="00227405">
      <w:pPr>
        <w:pStyle w:val="CommentText"/>
      </w:pPr>
      <w:r>
        <w:rPr>
          <w:rStyle w:val="CommentReference"/>
        </w:rPr>
        <w:annotationRef/>
      </w:r>
      <w:r>
        <w:t>That’s okay, Hongbin.</w:t>
      </w:r>
    </w:p>
  </w:comment>
  <w:comment w:id="487" w:author="戴 磊" w:date="2021-06-13T11:44:00Z" w:initials="戴">
    <w:p w14:paraId="629F1B9C" w14:textId="77777777" w:rsidR="00357E50" w:rsidRPr="002179FB" w:rsidRDefault="00357E50" w:rsidP="00357E50">
      <w:pPr>
        <w:pStyle w:val="CommentText"/>
        <w:rPr>
          <w:rFonts w:eastAsiaTheme="minorEastAsia"/>
        </w:rPr>
      </w:pPr>
      <w:r>
        <w:rPr>
          <w:rStyle w:val="CommentReference"/>
        </w:rPr>
        <w:annotationRef/>
      </w:r>
      <w:r>
        <w:rPr>
          <w:rFonts w:eastAsiaTheme="minorEastAsia" w:hint="eastAsia"/>
        </w:rPr>
        <w:t>s</w:t>
      </w:r>
      <w:r>
        <w:rPr>
          <w:rFonts w:eastAsiaTheme="minorEastAsia"/>
        </w:rPr>
        <w:t>how results as supplementary figure</w:t>
      </w:r>
    </w:p>
  </w:comment>
  <w:comment w:id="559" w:author="戴 磊" w:date="2021-06-15T00:17:00Z" w:initials="戴">
    <w:p w14:paraId="626AECD2" w14:textId="630311FD" w:rsidR="00516525" w:rsidRPr="00516525" w:rsidRDefault="00516525">
      <w:pPr>
        <w:pStyle w:val="CommentText"/>
        <w:rPr>
          <w:rFonts w:eastAsiaTheme="minorEastAsia"/>
        </w:rPr>
      </w:pPr>
      <w:r>
        <w:rPr>
          <w:rStyle w:val="CommentReference"/>
        </w:rPr>
        <w:annotationRef/>
      </w:r>
      <w:r>
        <w:rPr>
          <w:rFonts w:eastAsiaTheme="minorEastAsia"/>
        </w:rPr>
        <w:t>I didn’t go through the details in this section.</w:t>
      </w:r>
    </w:p>
  </w:comment>
  <w:comment w:id="699" w:author="Chen Liao" w:date="2021-07-10T22:38:00Z" w:initials="MOU">
    <w:p w14:paraId="445A106B" w14:textId="39026CD5" w:rsidR="00A129C6" w:rsidRDefault="00A129C6">
      <w:pPr>
        <w:pStyle w:val="CommentText"/>
      </w:pPr>
      <w:r>
        <w:rPr>
          <w:rStyle w:val="CommentReference"/>
        </w:rPr>
        <w:annotationRef/>
      </w:r>
      <w:r>
        <w:t>Hongbin, please add this reference:</w:t>
      </w:r>
      <w:r w:rsidR="004807DF">
        <w:t xml:space="preserve"> </w:t>
      </w:r>
      <w:r w:rsidR="004807DF" w:rsidRPr="004807DF">
        <w:t>https://www.nature.com/articles/s41586-018-0092-4</w:t>
      </w:r>
      <w:r>
        <w:t xml:space="preserve"> </w:t>
      </w:r>
    </w:p>
  </w:comment>
  <w:comment w:id="718" w:author="戴 磊" w:date="2021-06-13T08:13:00Z" w:initials="戴">
    <w:p w14:paraId="4EABFD9E" w14:textId="36B69805" w:rsidR="006B7542" w:rsidRPr="006B7542" w:rsidRDefault="006B7542">
      <w:pPr>
        <w:pStyle w:val="CommentText"/>
        <w:rPr>
          <w:rFonts w:eastAsiaTheme="minorEastAsia"/>
        </w:rPr>
      </w:pPr>
      <w:r>
        <w:rPr>
          <w:rStyle w:val="CommentReference"/>
        </w:rPr>
        <w:annotationRef/>
      </w:r>
      <w:r>
        <w:rPr>
          <w:rFonts w:eastAsiaTheme="minorEastAsia"/>
        </w:rPr>
        <w:t>Different meanings</w:t>
      </w:r>
    </w:p>
  </w:comment>
  <w:comment w:id="723" w:author="戴 磊" w:date="2021-06-13T08:18:00Z" w:initials="戴">
    <w:p w14:paraId="5FD62ECD" w14:textId="290BFD00" w:rsidR="006B7542" w:rsidRPr="006B7542" w:rsidRDefault="006B7542">
      <w:pPr>
        <w:pStyle w:val="CommentText"/>
        <w:rPr>
          <w:rFonts w:eastAsiaTheme="minorEastAsia"/>
        </w:rPr>
      </w:pPr>
      <w:r>
        <w:rPr>
          <w:rStyle w:val="CommentReference"/>
        </w:rPr>
        <w:annotationRef/>
      </w:r>
      <w:r>
        <w:rPr>
          <w:rFonts w:eastAsiaTheme="minorEastAsia"/>
        </w:rPr>
        <w:t>Normalized (i.e. re-centered by control group)</w:t>
      </w:r>
    </w:p>
  </w:comment>
  <w:comment w:id="773" w:author="戴 磊" w:date="2021-06-13T08:34:00Z" w:initials="戴">
    <w:p w14:paraId="50799069" w14:textId="5F46C976" w:rsidR="00C9015A" w:rsidRPr="00C9015A" w:rsidRDefault="00C9015A">
      <w:pPr>
        <w:pStyle w:val="CommentText"/>
        <w:rPr>
          <w:rFonts w:eastAsiaTheme="minorEastAsia"/>
        </w:rPr>
      </w:pPr>
      <w:r>
        <w:rPr>
          <w:rStyle w:val="CommentReference"/>
        </w:rPr>
        <w:annotationRef/>
      </w:r>
      <w:r>
        <w:rPr>
          <w:rFonts w:eastAsiaTheme="minorEastAsia"/>
        </w:rPr>
        <w:t>Describe source</w:t>
      </w:r>
    </w:p>
  </w:comment>
  <w:comment w:id="779" w:author="戴 磊" w:date="2021-06-13T08:35:00Z" w:initials="戴">
    <w:p w14:paraId="25578D17" w14:textId="08659FE3" w:rsidR="00C9015A" w:rsidRPr="00C9015A" w:rsidRDefault="00C9015A">
      <w:pPr>
        <w:pStyle w:val="CommentText"/>
        <w:rPr>
          <w:rFonts w:eastAsiaTheme="minorEastAsia"/>
        </w:rPr>
      </w:pPr>
      <w:r>
        <w:rPr>
          <w:rStyle w:val="CommentReference"/>
        </w:rPr>
        <w:annotationRef/>
      </w:r>
      <w:r>
        <w:rPr>
          <w:rFonts w:eastAsiaTheme="minorEastAsia"/>
        </w:rPr>
        <w:t>Provide full list: Figure S5</w:t>
      </w:r>
    </w:p>
  </w:comment>
  <w:comment w:id="780" w:author="戴 磊" w:date="2021-06-13T08:38:00Z" w:initials="戴">
    <w:p w14:paraId="19C17C2F" w14:textId="1B2B2940" w:rsidR="00BE5423" w:rsidRPr="00BE5423" w:rsidRDefault="00BE5423">
      <w:pPr>
        <w:pStyle w:val="CommentText"/>
        <w:rPr>
          <w:rFonts w:eastAsiaTheme="minorEastAsia"/>
        </w:rPr>
      </w:pPr>
      <w:r>
        <w:rPr>
          <w:rStyle w:val="CommentReference"/>
        </w:rPr>
        <w:annotationRef/>
      </w:r>
      <w:r>
        <w:rPr>
          <w:rFonts w:eastAsiaTheme="minorEastAsia"/>
        </w:rPr>
        <w:t>Describe the primers used, preparation of standards</w:t>
      </w:r>
    </w:p>
  </w:comment>
  <w:comment w:id="1222" w:author="戴 磊" w:date="2021-06-13T08:50:00Z" w:initials="戴">
    <w:p w14:paraId="3C6718F2" w14:textId="2D98065A" w:rsidR="003E549A" w:rsidRPr="003E549A" w:rsidRDefault="003E549A">
      <w:pPr>
        <w:pStyle w:val="CommentText"/>
        <w:rPr>
          <w:rFonts w:eastAsiaTheme="minorEastAsia"/>
        </w:rPr>
      </w:pPr>
      <w:r>
        <w:rPr>
          <w:rStyle w:val="CommentReference"/>
        </w:rPr>
        <w:annotationRef/>
      </w:r>
      <w:r>
        <w:rPr>
          <w:rFonts w:eastAsiaTheme="minorEastAsia"/>
        </w:rPr>
        <w:t>Time-averaged?</w:t>
      </w:r>
    </w:p>
  </w:comment>
  <w:comment w:id="1258" w:author="戴 磊" w:date="2021-06-13T08:57:00Z" w:initials="戴">
    <w:p w14:paraId="27814FC9" w14:textId="2034C700" w:rsidR="00FA42A9" w:rsidRPr="00FA42A9" w:rsidRDefault="00FA42A9">
      <w:pPr>
        <w:pStyle w:val="CommentText"/>
        <w:rPr>
          <w:rFonts w:eastAsiaTheme="minorEastAsia"/>
        </w:rPr>
      </w:pPr>
      <w:r>
        <w:rPr>
          <w:rStyle w:val="CommentReference"/>
        </w:rPr>
        <w:annotationRef/>
      </w:r>
      <w:r>
        <w:rPr>
          <w:rFonts w:eastAsiaTheme="minorEastAsia"/>
        </w:rPr>
        <w:t>Describe training data and test data (Figure 5)</w:t>
      </w:r>
    </w:p>
  </w:comment>
  <w:comment w:id="1263" w:author="Chen Liao" w:date="2021-07-11T08:14:00Z" w:initials="MOU">
    <w:p w14:paraId="054AE956" w14:textId="6A56BC34" w:rsidR="00F155CB" w:rsidRDefault="00F155CB">
      <w:pPr>
        <w:pStyle w:val="CommentText"/>
      </w:pPr>
      <w:r>
        <w:rPr>
          <w:rStyle w:val="CommentReference"/>
        </w:rPr>
        <w:annotationRef/>
      </w:r>
      <w:r>
        <w:t>It is private now. I will make it public before submission.</w:t>
      </w:r>
    </w:p>
  </w:comment>
  <w:comment w:id="1268" w:author="戴 磊" w:date="2021-06-13T08:59:00Z" w:initials="戴">
    <w:p w14:paraId="793A7F8A" w14:textId="7F4A0FA9" w:rsidR="00FA42A9" w:rsidRDefault="00FA42A9">
      <w:pPr>
        <w:pStyle w:val="CommentText"/>
        <w:rPr>
          <w:rFonts w:eastAsiaTheme="minorEastAsia"/>
        </w:rPr>
      </w:pPr>
      <w:r>
        <w:rPr>
          <w:rStyle w:val="CommentReference"/>
        </w:rPr>
        <w:annotationRef/>
      </w:r>
      <w:r>
        <w:rPr>
          <w:rFonts w:eastAsiaTheme="minorEastAsia" w:hint="eastAsia"/>
        </w:rPr>
        <w:t>A</w:t>
      </w:r>
      <w:r>
        <w:rPr>
          <w:rFonts w:eastAsiaTheme="minorEastAsia"/>
        </w:rPr>
        <w:t>dd citation to papers</w:t>
      </w:r>
      <w:r w:rsidR="00952A10">
        <w:rPr>
          <w:rFonts w:eastAsiaTheme="minorEastAsia"/>
        </w:rPr>
        <w:t xml:space="preserve"> on ecological modeling</w:t>
      </w:r>
      <w:r w:rsidR="00650A34">
        <w:rPr>
          <w:rFonts w:eastAsiaTheme="minorEastAsia"/>
        </w:rPr>
        <w:t>:</w:t>
      </w:r>
      <w:r>
        <w:rPr>
          <w:rFonts w:eastAsiaTheme="minorEastAsia"/>
        </w:rPr>
        <w:t xml:space="preserve"> check the reference</w:t>
      </w:r>
      <w:r w:rsidR="00650A34">
        <w:rPr>
          <w:rFonts w:eastAsiaTheme="minorEastAsia"/>
        </w:rPr>
        <w:t>s</w:t>
      </w:r>
      <w:r>
        <w:rPr>
          <w:rFonts w:eastAsiaTheme="minorEastAsia"/>
        </w:rPr>
        <w:t xml:space="preserve"> of Rao et al, </w:t>
      </w:r>
      <w:r>
        <w:rPr>
          <w:rFonts w:eastAsiaTheme="minorEastAsia" w:hint="eastAsia"/>
        </w:rPr>
        <w:t>Nat</w:t>
      </w:r>
      <w:r>
        <w:rPr>
          <w:rFonts w:eastAsiaTheme="minorEastAsia"/>
        </w:rPr>
        <w:t>ure 2021</w:t>
      </w:r>
    </w:p>
    <w:p w14:paraId="5747D342" w14:textId="77777777" w:rsidR="00952A10" w:rsidRDefault="00952A10">
      <w:pPr>
        <w:pStyle w:val="CommentText"/>
        <w:rPr>
          <w:rFonts w:eastAsiaTheme="minorEastAsia"/>
        </w:rPr>
      </w:pPr>
    </w:p>
    <w:p w14:paraId="58465632" w14:textId="38C07534" w:rsidR="00FA42A9" w:rsidRPr="00FA42A9" w:rsidRDefault="00FA42A9">
      <w:pPr>
        <w:pStyle w:val="CommentText"/>
        <w:rPr>
          <w:rFonts w:eastAsiaTheme="minorEastAsia"/>
        </w:rPr>
      </w:pPr>
      <w:r>
        <w:rPr>
          <w:rFonts w:eastAsiaTheme="minorEastAsia"/>
        </w:rPr>
        <w:t>Remove some citations to SCFA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3F82010" w15:done="0"/>
  <w15:commentEx w15:paraId="595F93AB" w15:done="0"/>
  <w15:commentEx w15:paraId="211CA2DC" w15:done="0"/>
  <w15:commentEx w15:paraId="6D4C3A63" w15:done="0"/>
  <w15:commentEx w15:paraId="52049A25" w15:done="0"/>
  <w15:commentEx w15:paraId="209597B6" w15:done="0"/>
  <w15:commentEx w15:paraId="3E05FCEB" w15:paraIdParent="209597B6" w15:done="0"/>
  <w15:commentEx w15:paraId="52C5C264" w15:done="0"/>
  <w15:commentEx w15:paraId="38DC1FD1" w15:paraIdParent="52C5C264" w15:done="0"/>
  <w15:commentEx w15:paraId="39744750" w15:paraIdParent="52C5C264" w15:done="0"/>
  <w15:commentEx w15:paraId="629F1B9C" w15:done="0"/>
  <w15:commentEx w15:paraId="626AECD2" w15:done="0"/>
  <w15:commentEx w15:paraId="445A106B" w15:done="0"/>
  <w15:commentEx w15:paraId="4EABFD9E" w15:done="0"/>
  <w15:commentEx w15:paraId="5FD62ECD" w15:done="0"/>
  <w15:commentEx w15:paraId="50799069" w15:done="0"/>
  <w15:commentEx w15:paraId="25578D17" w15:done="0"/>
  <w15:commentEx w15:paraId="19C17C2F" w15:done="0"/>
  <w15:commentEx w15:paraId="3C6718F2" w15:done="0"/>
  <w15:commentEx w15:paraId="27814FC9" w15:done="0"/>
  <w15:commentEx w15:paraId="054AE956" w15:done="0"/>
  <w15:commentEx w15:paraId="5846563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8496A3" w16cex:dateUtc="2021-06-28T22:42:00Z"/>
  <w16cex:commentExtensible w16cex:durableId="2470513D" w16cex:dateUtc="2021-06-13T01:41:00Z"/>
  <w16cex:commentExtensible w16cex:durableId="2470516B" w16cex:dateUtc="2021-06-13T01:42:00Z"/>
  <w16cex:commentExtensible w16cex:durableId="24849AEE" w16cex:dateUtc="2021-06-28T23:01:00Z"/>
  <w16cex:commentExtensible w16cex:durableId="24706CAE" w16cex:dateUtc="2021-06-13T03:38:00Z"/>
  <w16cex:commentExtensible w16cex:durableId="24720401" w16cex:dateUtc="2021-06-13T03:34:00Z"/>
  <w16cex:commentExtensible w16cex:durableId="248C6234" w16cex:dateUtc="2021-07-04T20:37:00Z"/>
  <w16cex:commentExtensible w16cex:durableId="2473CD48" w16cex:dateUtc="2021-06-15T17:07:00Z"/>
  <w16cex:commentExtensible w16cex:durableId="2474E52D" w16cex:dateUtc="2021-06-16T13:01:00Z"/>
  <w16cex:commentExtensible w16cex:durableId="248C68EB" w16cex:dateUtc="2021-07-04T21:05:00Z"/>
  <w16cex:commentExtensible w16cex:durableId="2473B199" w16cex:dateUtc="2021-06-13T03:44:00Z"/>
  <w16cex:commentExtensible w16cex:durableId="2472702B" w16cex:dateUtc="2021-06-14T16:17:00Z"/>
  <w16cex:commentExtensible w16cex:durableId="24949FF7" w16cex:dateUtc="2021-07-11T02:38:00Z"/>
  <w16cex:commentExtensible w16cex:durableId="24703CAF" w16cex:dateUtc="2021-06-13T00:13:00Z"/>
  <w16cex:commentExtensible w16cex:durableId="24703DDE" w16cex:dateUtc="2021-06-13T00:18:00Z"/>
  <w16cex:commentExtensible w16cex:durableId="247041A3" w16cex:dateUtc="2021-06-13T00:34:00Z"/>
  <w16cex:commentExtensible w16cex:durableId="247041E4" w16cex:dateUtc="2021-06-13T00:35:00Z"/>
  <w16cex:commentExtensible w16cex:durableId="24704284" w16cex:dateUtc="2021-06-13T00:38:00Z"/>
  <w16cex:commentExtensible w16cex:durableId="24704548" w16cex:dateUtc="2021-06-13T00:50:00Z"/>
  <w16cex:commentExtensible w16cex:durableId="247046ED" w16cex:dateUtc="2021-06-13T00:57:00Z"/>
  <w16cex:commentExtensible w16cex:durableId="249526EB" w16cex:dateUtc="2021-07-11T12:14:00Z"/>
  <w16cex:commentExtensible w16cex:durableId="24704758" w16cex:dateUtc="2021-06-13T00: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3F82010" w16cid:durableId="248496A3"/>
  <w16cid:commentId w16cid:paraId="595F93AB" w16cid:durableId="2470513D"/>
  <w16cid:commentId w16cid:paraId="211CA2DC" w16cid:durableId="2470516B"/>
  <w16cid:commentId w16cid:paraId="6D4C3A63" w16cid:durableId="24849AEE"/>
  <w16cid:commentId w16cid:paraId="52049A25" w16cid:durableId="24706CAE"/>
  <w16cid:commentId w16cid:paraId="209597B6" w16cid:durableId="24720401"/>
  <w16cid:commentId w16cid:paraId="3E05FCEB" w16cid:durableId="248C6234"/>
  <w16cid:commentId w16cid:paraId="52C5C264" w16cid:durableId="2473CD48"/>
  <w16cid:commentId w16cid:paraId="38DC1FD1" w16cid:durableId="2474E52D"/>
  <w16cid:commentId w16cid:paraId="39744750" w16cid:durableId="248C68EB"/>
  <w16cid:commentId w16cid:paraId="629F1B9C" w16cid:durableId="2473B199"/>
  <w16cid:commentId w16cid:paraId="626AECD2" w16cid:durableId="2472702B"/>
  <w16cid:commentId w16cid:paraId="445A106B" w16cid:durableId="24949FF7"/>
  <w16cid:commentId w16cid:paraId="4EABFD9E" w16cid:durableId="24703CAF"/>
  <w16cid:commentId w16cid:paraId="5FD62ECD" w16cid:durableId="24703DDE"/>
  <w16cid:commentId w16cid:paraId="50799069" w16cid:durableId="247041A3"/>
  <w16cid:commentId w16cid:paraId="25578D17" w16cid:durableId="247041E4"/>
  <w16cid:commentId w16cid:paraId="19C17C2F" w16cid:durableId="24704284"/>
  <w16cid:commentId w16cid:paraId="3C6718F2" w16cid:durableId="24704548"/>
  <w16cid:commentId w16cid:paraId="27814FC9" w16cid:durableId="247046ED"/>
  <w16cid:commentId w16cid:paraId="054AE956" w16cid:durableId="249526EB"/>
  <w16cid:commentId w16cid:paraId="58465632" w16cid:durableId="2470475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1915C4" w14:textId="77777777" w:rsidR="00632AA4" w:rsidRDefault="00632AA4" w:rsidP="00B02F26">
      <w:r>
        <w:separator/>
      </w:r>
    </w:p>
  </w:endnote>
  <w:endnote w:type="continuationSeparator" w:id="0">
    <w:p w14:paraId="30FA8FA2" w14:textId="77777777" w:rsidR="00632AA4" w:rsidRDefault="00632AA4" w:rsidP="00B02F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MyriadPro-Regular">
    <w:altName w:val="Cambria"/>
    <w:panose1 w:val="020B0604020202020204"/>
    <w:charset w:val="00"/>
    <w:family w:val="roman"/>
    <w:notTrueType/>
    <w:pitch w:val="default"/>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MinionPro-Regular">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Symbol">
    <w:panose1 w:val="05050102010706020507"/>
    <w:charset w:val="4D"/>
    <w:family w:val="decorative"/>
    <w:pitch w:val="variable"/>
    <w:sig w:usb0="00000003" w:usb1="10000000" w:usb2="00000000" w:usb3="00000000" w:csb0="8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7651368"/>
      <w:docPartObj>
        <w:docPartGallery w:val="Page Numbers (Bottom of Page)"/>
        <w:docPartUnique/>
      </w:docPartObj>
    </w:sdtPr>
    <w:sdtEndPr/>
    <w:sdtContent>
      <w:p w14:paraId="5B44D6D7" w14:textId="7DFE0AE4" w:rsidR="007C71D1" w:rsidRDefault="007C71D1">
        <w:pPr>
          <w:pStyle w:val="Footer"/>
          <w:jc w:val="center"/>
        </w:pPr>
        <w:r>
          <w:fldChar w:fldCharType="begin"/>
        </w:r>
        <w:r>
          <w:instrText>PAGE   \* MERGEFORMAT</w:instrText>
        </w:r>
        <w:r>
          <w:fldChar w:fldCharType="separate"/>
        </w:r>
        <w:r>
          <w:rPr>
            <w:lang w:val="zh-CN"/>
          </w:rPr>
          <w:t>2</w:t>
        </w:r>
        <w:r>
          <w:fldChar w:fldCharType="end"/>
        </w:r>
      </w:p>
    </w:sdtContent>
  </w:sdt>
  <w:p w14:paraId="56E7DCD9" w14:textId="77777777" w:rsidR="007C71D1" w:rsidRDefault="007C71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C28803" w14:textId="77777777" w:rsidR="00632AA4" w:rsidRDefault="00632AA4" w:rsidP="00B02F26">
      <w:r>
        <w:separator/>
      </w:r>
    </w:p>
  </w:footnote>
  <w:footnote w:type="continuationSeparator" w:id="0">
    <w:p w14:paraId="5BA3977C" w14:textId="77777777" w:rsidR="00632AA4" w:rsidRDefault="00632AA4" w:rsidP="00B02F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354D1"/>
    <w:multiLevelType w:val="hybridMultilevel"/>
    <w:tmpl w:val="5858BE52"/>
    <w:lvl w:ilvl="0" w:tplc="EC7E53CA">
      <w:start w:val="1"/>
      <w:numFmt w:val="upperLetter"/>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2F65565"/>
    <w:multiLevelType w:val="hybridMultilevel"/>
    <w:tmpl w:val="8174DCDE"/>
    <w:lvl w:ilvl="0" w:tplc="0B82B62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2EC0C7F"/>
    <w:multiLevelType w:val="hybridMultilevel"/>
    <w:tmpl w:val="17B6287E"/>
    <w:lvl w:ilvl="0" w:tplc="CF4072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4954F4F"/>
    <w:multiLevelType w:val="hybridMultilevel"/>
    <w:tmpl w:val="1E4481AE"/>
    <w:lvl w:ilvl="0" w:tplc="D1FC6752">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E555AF"/>
    <w:multiLevelType w:val="hybridMultilevel"/>
    <w:tmpl w:val="7EF85EA8"/>
    <w:lvl w:ilvl="0" w:tplc="0B32FADC">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4BD1099"/>
    <w:multiLevelType w:val="hybridMultilevel"/>
    <w:tmpl w:val="21181ED6"/>
    <w:lvl w:ilvl="0" w:tplc="8E967FAA">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D11141F"/>
    <w:multiLevelType w:val="hybridMultilevel"/>
    <w:tmpl w:val="43E0796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841EBD"/>
    <w:multiLevelType w:val="hybridMultilevel"/>
    <w:tmpl w:val="F02EB6F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59A02E2"/>
    <w:multiLevelType w:val="hybridMultilevel"/>
    <w:tmpl w:val="762E5FAC"/>
    <w:lvl w:ilvl="0" w:tplc="65004B3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B8F1323"/>
    <w:multiLevelType w:val="hybridMultilevel"/>
    <w:tmpl w:val="ABCE9A54"/>
    <w:lvl w:ilvl="0" w:tplc="95A0C26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5E64B56"/>
    <w:multiLevelType w:val="hybridMultilevel"/>
    <w:tmpl w:val="300CA820"/>
    <w:lvl w:ilvl="0" w:tplc="CBCC100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7C228C8"/>
    <w:multiLevelType w:val="hybridMultilevel"/>
    <w:tmpl w:val="8294CD82"/>
    <w:lvl w:ilvl="0" w:tplc="E45E73B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CA76906"/>
    <w:multiLevelType w:val="hybridMultilevel"/>
    <w:tmpl w:val="25E8967C"/>
    <w:lvl w:ilvl="0" w:tplc="1CE6190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E805918"/>
    <w:multiLevelType w:val="hybridMultilevel"/>
    <w:tmpl w:val="1102F660"/>
    <w:lvl w:ilvl="0" w:tplc="FDBA85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F704118"/>
    <w:multiLevelType w:val="hybridMultilevel"/>
    <w:tmpl w:val="6F4AF5A2"/>
    <w:lvl w:ilvl="0" w:tplc="06203BA4">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FF57AF9"/>
    <w:multiLevelType w:val="hybridMultilevel"/>
    <w:tmpl w:val="E9F87A10"/>
    <w:lvl w:ilvl="0" w:tplc="0972BBB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85012A1"/>
    <w:multiLevelType w:val="hybridMultilevel"/>
    <w:tmpl w:val="9D540790"/>
    <w:lvl w:ilvl="0" w:tplc="9F449BA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91F1863"/>
    <w:multiLevelType w:val="hybridMultilevel"/>
    <w:tmpl w:val="E3048E96"/>
    <w:lvl w:ilvl="0" w:tplc="04090015">
      <w:start w:val="1"/>
      <w:numFmt w:val="upperLetter"/>
      <w:lvlText w:val="%1."/>
      <w:lvlJc w:val="left"/>
      <w:pPr>
        <w:ind w:left="1500" w:hanging="42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18" w15:restartNumberingAfterBreak="0">
    <w:nsid w:val="7D8A76BA"/>
    <w:multiLevelType w:val="hybridMultilevel"/>
    <w:tmpl w:val="91FE4030"/>
    <w:lvl w:ilvl="0" w:tplc="A0C2AFAA">
      <w:start w:val="1"/>
      <w:numFmt w:val="lowerLetter"/>
      <w:lvlText w:val="%1."/>
      <w:lvlJc w:val="left"/>
      <w:pPr>
        <w:ind w:left="360" w:hanging="360"/>
      </w:pPr>
      <w:rPr>
        <w:rFonts w:ascii="MyriadPro-Regular" w:eastAsia="Times New Roman" w:hAnsi="MyriadPro-Regular" w:hint="default"/>
        <w:color w:val="242021"/>
        <w:sz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D905860"/>
    <w:multiLevelType w:val="hybridMultilevel"/>
    <w:tmpl w:val="0082BC9C"/>
    <w:lvl w:ilvl="0" w:tplc="04B60F9A">
      <w:start w:val="1"/>
      <w:numFmt w:val="upperLetter"/>
      <w:lvlText w:val="(%1)"/>
      <w:lvlJc w:val="left"/>
      <w:pPr>
        <w:ind w:left="4410" w:hanging="360"/>
      </w:pPr>
      <w:rPr>
        <w:rFonts w:hint="default"/>
        <w:b/>
      </w:rPr>
    </w:lvl>
    <w:lvl w:ilvl="1" w:tplc="04090019" w:tentative="1">
      <w:start w:val="1"/>
      <w:numFmt w:val="lowerLetter"/>
      <w:lvlText w:val="%2."/>
      <w:lvlJc w:val="left"/>
      <w:pPr>
        <w:ind w:left="5130" w:hanging="360"/>
      </w:pPr>
    </w:lvl>
    <w:lvl w:ilvl="2" w:tplc="0409001B" w:tentative="1">
      <w:start w:val="1"/>
      <w:numFmt w:val="lowerRoman"/>
      <w:lvlText w:val="%3."/>
      <w:lvlJc w:val="right"/>
      <w:pPr>
        <w:ind w:left="5850" w:hanging="180"/>
      </w:pPr>
    </w:lvl>
    <w:lvl w:ilvl="3" w:tplc="0409000F" w:tentative="1">
      <w:start w:val="1"/>
      <w:numFmt w:val="decimal"/>
      <w:lvlText w:val="%4."/>
      <w:lvlJc w:val="left"/>
      <w:pPr>
        <w:ind w:left="6570" w:hanging="360"/>
      </w:pPr>
    </w:lvl>
    <w:lvl w:ilvl="4" w:tplc="04090019" w:tentative="1">
      <w:start w:val="1"/>
      <w:numFmt w:val="lowerLetter"/>
      <w:lvlText w:val="%5."/>
      <w:lvlJc w:val="left"/>
      <w:pPr>
        <w:ind w:left="7290" w:hanging="360"/>
      </w:pPr>
    </w:lvl>
    <w:lvl w:ilvl="5" w:tplc="0409001B" w:tentative="1">
      <w:start w:val="1"/>
      <w:numFmt w:val="lowerRoman"/>
      <w:lvlText w:val="%6."/>
      <w:lvlJc w:val="right"/>
      <w:pPr>
        <w:ind w:left="8010" w:hanging="180"/>
      </w:pPr>
    </w:lvl>
    <w:lvl w:ilvl="6" w:tplc="0409000F" w:tentative="1">
      <w:start w:val="1"/>
      <w:numFmt w:val="decimal"/>
      <w:lvlText w:val="%7."/>
      <w:lvlJc w:val="left"/>
      <w:pPr>
        <w:ind w:left="8730" w:hanging="360"/>
      </w:pPr>
    </w:lvl>
    <w:lvl w:ilvl="7" w:tplc="04090019" w:tentative="1">
      <w:start w:val="1"/>
      <w:numFmt w:val="lowerLetter"/>
      <w:lvlText w:val="%8."/>
      <w:lvlJc w:val="left"/>
      <w:pPr>
        <w:ind w:left="9450" w:hanging="360"/>
      </w:pPr>
    </w:lvl>
    <w:lvl w:ilvl="8" w:tplc="0409001B" w:tentative="1">
      <w:start w:val="1"/>
      <w:numFmt w:val="lowerRoman"/>
      <w:lvlText w:val="%9."/>
      <w:lvlJc w:val="right"/>
      <w:pPr>
        <w:ind w:left="10170" w:hanging="180"/>
      </w:pPr>
    </w:lvl>
  </w:abstractNum>
  <w:num w:numId="1">
    <w:abstractNumId w:val="4"/>
  </w:num>
  <w:num w:numId="2">
    <w:abstractNumId w:val="3"/>
  </w:num>
  <w:num w:numId="3">
    <w:abstractNumId w:val="0"/>
  </w:num>
  <w:num w:numId="4">
    <w:abstractNumId w:val="14"/>
  </w:num>
  <w:num w:numId="5">
    <w:abstractNumId w:val="6"/>
  </w:num>
  <w:num w:numId="6">
    <w:abstractNumId w:val="17"/>
  </w:num>
  <w:num w:numId="7">
    <w:abstractNumId w:val="19"/>
  </w:num>
  <w:num w:numId="8">
    <w:abstractNumId w:val="2"/>
  </w:num>
  <w:num w:numId="9">
    <w:abstractNumId w:val="7"/>
  </w:num>
  <w:num w:numId="10">
    <w:abstractNumId w:val="12"/>
  </w:num>
  <w:num w:numId="11">
    <w:abstractNumId w:val="11"/>
  </w:num>
  <w:num w:numId="12">
    <w:abstractNumId w:val="5"/>
  </w:num>
  <w:num w:numId="13">
    <w:abstractNumId w:val="13"/>
  </w:num>
  <w:num w:numId="14">
    <w:abstractNumId w:val="16"/>
  </w:num>
  <w:num w:numId="15">
    <w:abstractNumId w:val="10"/>
  </w:num>
  <w:num w:numId="16">
    <w:abstractNumId w:val="1"/>
  </w:num>
  <w:num w:numId="17">
    <w:abstractNumId w:val="9"/>
  </w:num>
  <w:num w:numId="18">
    <w:abstractNumId w:val="18"/>
  </w:num>
  <w:num w:numId="19">
    <w:abstractNumId w:val="15"/>
  </w:num>
  <w:num w:numId="2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Xavier, Joao D./Sloan Kettering Institute">
    <w15:presenceInfo w15:providerId="AD" w15:userId="S::xavierj@mskcc.org::6d6efa85-3303-4f53-80b9-7d175fbda72c"/>
  </w15:person>
  <w15:person w15:author="戴 磊">
    <w15:presenceInfo w15:providerId="Windows Live" w15:userId="dc4706839d8d273c"/>
  </w15:person>
  <w15:person w15:author="刘 红宾">
    <w15:presenceInfo w15:providerId="Windows Live" w15:userId="8144885bff461a7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bordersDoNotSurroundHeader/>
  <w:bordersDoNotSurroundFooter/>
  <w:hideSpellingErrors/>
  <w:hideGrammaticalErrors/>
  <w:activeWritingStyle w:appName="MSWord" w:lang="en-US" w:vendorID="64" w:dllVersion="4096" w:nlCheck="1" w:checkStyle="0"/>
  <w:activeWritingStyle w:appName="MSWord" w:lang="zh-CN" w:vendorID="64" w:dllVersion="0" w:nlCheck="1" w:checkStyle="1"/>
  <w:activeWritingStyle w:appName="MSWord" w:lang="en-US" w:vendorID="64" w:dllVersion="0" w:nlCheck="1" w:checkStyle="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bc0MzMztDAyMzM3NDFU0lEKTi0uzszPAykwNKgFACDgzg0tAAAA"/>
    <w:docVar w:name="ne_docsoft" w:val="MSWord"/>
    <w:docVar w:name="ne_docversion" w:val="NoteExpress 2.0"/>
    <w:docVar w:name="ne_stylename" w:val="Numbered(multilingual)"/>
    <w:docVar w:name="NE.Ref{01F84759-D3C3-4785-98B5-411CA4ECE2C8}" w:val=" ADDIN NE.Ref.{01F84759-D3C3-4785-98B5-411CA4ECE2C8}&lt;Citation&gt;&lt;Group&gt;&lt;References&gt;&lt;Item&gt;&lt;ID&gt;8844&lt;/ID&gt;&lt;UID&gt;{282B0BF6-B788-4033-9368-CE696B0A23F2}&lt;/UID&gt;&lt;Title&gt;Microbiome-based stratification to guide dietary interventions to improve human health&lt;/Title&gt;&lt;Template&gt;Journal Article&lt;/Template&gt;&lt;Star&gt;0&lt;/Star&gt;&lt;Tag&gt;5&lt;/Tag&gt;&lt;Author&gt;Liu, Zhuang; de Vries, Berna; Gerritsen, Jacoline; Smidt, Hauke; Zoetendal, Erwin G&lt;/Author&gt;&lt;Year&gt;2020&lt;/Year&gt;&lt;Details&gt;&lt;_accessed&gt;63830676&lt;/_accessed&gt;&lt;_collection_scope&gt;SCI;SCIE&lt;/_collection_scope&gt;&lt;_created&gt;63627604&lt;/_created&gt;&lt;_db_updated&gt;CrossRef&lt;/_db_updated&gt;&lt;_doi&gt;10.1016/j.nutres.2020.07.004&lt;/_doi&gt;&lt;_impact_factor&gt;   2.767&lt;/_impact_factor&gt;&lt;_isbn&gt;02715317&lt;/_isbn&gt;&lt;_journal&gt;Nutrition Research&lt;/_journal&gt;&lt;_modified&gt;63830676&lt;/_modified&gt;&lt;_pages&gt;1-10&lt;/_pages&gt;&lt;_tertiary_title&gt;Nutrition Research&lt;/_tertiary_title&gt;&lt;_url&gt;https://linkinghub.elsevier.com/retrieve/pii/S0271531720305017_x000d__x000a_https://api.elsevier.com/content/article/PII:S0271531720305017?httpAccept=text/xml&lt;/_url&gt;&lt;_volume&gt;82&lt;/_volume&gt;&lt;/Details&gt;&lt;Extra&gt;&lt;DBUID&gt;{6486014E-94A3-482F-8B8D-B1496E970E79}&lt;/DBUID&gt;&lt;/Extra&gt;&lt;/Item&gt;&lt;/References&gt;&lt;/Group&gt;&lt;/Citation&gt;_x000a_"/>
    <w:docVar w:name="NE.Ref{022F45A7-959C-4A96-B323-C98A219E2D3E}" w:val=" ADDIN NE.Ref.{022F45A7-959C-4A96-B323-C98A219E2D3E}&lt;Citation&gt;&lt;Group&gt;&lt;References&gt;&lt;Item&gt;&lt;ID&gt;8589&lt;/ID&gt;&lt;UID&gt;{32BE980E-44F2-4CB3-90C5-DC5774939502}&lt;/UID&gt;&lt;Title&gt;High-resolution temporal profiling of the human gut microbiome reveals consistent and cascading alterations in response to dietary glycans&lt;/Title&gt;&lt;Template&gt;Journal Article&lt;/Template&gt;&lt;Star&gt;0&lt;/Star&gt;&lt;Tag&gt;0&lt;/Tag&gt;&lt;Author&gt;Creswell, Richard; Tan, Jie; Leff, Jonathan W; Brooks, Brandon; Mahowald, Michael A; Thieroff-Ekerdt, Ruth; Gerber, Georg K&lt;/Author&gt;&lt;Year&gt;2020&lt;/Year&gt;&lt;Details&gt;&lt;_accessed&gt;63393992&lt;/_accessed&gt;&lt;_collection_scope&gt;SCIE&lt;/_collection_scope&gt;&lt;_created&gt;63393992&lt;/_created&gt;&lt;_db_updated&gt;CrossRef&lt;/_db_updated&gt;&lt;_doi&gt;10.1186/s13073-020-00758-x&lt;/_doi&gt;&lt;_impact_factor&gt;  10.675&lt;/_impact_factor&gt;&lt;_isbn&gt;1756-994X&lt;/_isbn&gt;&lt;_issue&gt;1&lt;/_issue&gt;&lt;_journal&gt;Genome Medicine&lt;/_journal&gt;&lt;_modified&gt;63396923&lt;/_modified&gt;&lt;_tertiary_title&gt;Genome Med&lt;/_tertiary_title&gt;&lt;_url&gt;https://genomemedicine.biomedcentral.com/articles/10.1186/s13073-020-00758-x_x000d__x000a_http://link.springer.com/content/pdf/10.1186/s13073-020-00758-x.pdf&lt;/_url&gt;&lt;_volume&gt;12&lt;/_volume&gt;&lt;/Details&gt;&lt;Extra&gt;&lt;DBUID&gt;{6486014E-94A3-482F-8B8D-B1496E970E79}&lt;/DBUID&gt;&lt;/Extra&gt;&lt;/Item&gt;&lt;/References&gt;&lt;/Group&gt;&lt;/Citation&gt;_x000a_"/>
    <w:docVar w:name="NE.Ref{028B9320-8B00-4648-AE93-0517F08E2C29}" w:val=" ADDIN NE.Ref.{028B9320-8B00-4648-AE93-0517F08E2C29}&lt;Citation&gt;&lt;Group&gt;&lt;References&gt;&lt;Item&gt;&lt;ID&gt;3642&lt;/ID&gt;&lt;UID&gt;{2136260D-B1D2-47E1-96A5-5DE4730384EC}&lt;/UID&gt;&lt;Title&gt;From Dietary Fiber to Host Physiology: Short-Chain Fatty Acids as Key Bacterial Metabolites&lt;/Title&gt;&lt;Template&gt;Journal Article&lt;/Template&gt;&lt;Star&gt;0&lt;/Star&gt;&lt;Tag&gt;0&lt;/Tag&gt;&lt;Author&gt;Koh, Ara; De Vadder, Filipe; Kovatcheva-Datchary, Petia; B Ckhed, Fredrik&lt;/Author&gt;&lt;Year&gt;2016&lt;/Year&gt;&lt;Details&gt;&lt;_accessed&gt;63187099&lt;/_accessed&gt;&lt;_alternate_title&gt;Cell&lt;/_alternate_title&gt;&lt;_collection_scope&gt;SCI;SCIE;&lt;/_collection_scope&gt;&lt;_created&gt;61317577&lt;/_created&gt;&lt;_date&gt;61230240&lt;/_date&gt;&lt;_date_display&gt;2016/6/2/&lt;/_date_display&gt;&lt;_db_updated&gt;ScienceDirect&lt;/_db_updated&gt;&lt;_doi&gt;10.1016/j.cell.2016.05.041&lt;/_doi&gt;&lt;_impact_factor&gt;  38.637&lt;/_impact_factor&gt;&lt;_isbn&gt;0092-8674&lt;/_isbn&gt;&lt;_issue&gt;6&lt;/_issue&gt;&lt;_journal&gt;Cell&lt;/_journal&gt;&lt;_modified&gt;63403784&lt;/_modified&gt;&lt;_pages&gt;1332-1345&lt;/_pages&gt;&lt;_url&gt;http://www.sciencedirect.com/science/article/pii/S009286741630592X&lt;/_url&gt;&lt;_volume&gt;165&lt;/_volume&gt;&lt;/Details&gt;&lt;Extra&gt;&lt;DBUID&gt;{6486014E-94A3-482F-8B8D-B1496E970E79}&lt;/DBUID&gt;&lt;/Extra&gt;&lt;/Item&gt;&lt;/References&gt;&lt;/Group&gt;&lt;/Citation&gt;_x000a_"/>
    <w:docVar w:name="NE.Ref{05DE0E3E-2C4D-4411-A050-0112E5841847}" w:val=" ADDIN NE.Ref.{05DE0E3E-2C4D-4411-A050-0112E5841847}&lt;Citation&gt;&lt;Group&gt;&lt;References&gt;&lt;Item&gt;&lt;ID&gt;7736&lt;/ID&gt;&lt;UID&gt;{CB38B7CA-4996-4590-90B4-50DA4E5DCB82}&lt;/UID&gt;&lt;Title&gt;Universality of human microbial dynamics&lt;/Title&gt;&lt;Template&gt;Journal Article&lt;/Template&gt;&lt;Star&gt;0&lt;/Star&gt;&lt;Tag&gt;0&lt;/Tag&gt;&lt;Author&gt;Bashan, Amir; Gibson, Travis E; Friedman, Jonathan; Carey, Vincent J; Weiss, Scott T; Hohmann, Elizabeth L; Liu, Yang-Yu&lt;/Author&gt;&lt;Year&gt;2016&lt;/Year&gt;&lt;Details&gt;&lt;_accessed&gt;62922055&lt;/_accessed&gt;&lt;_collection_scope&gt;SCI;SCIE&lt;/_collection_scope&gt;&lt;_created&gt;62922055&lt;/_created&gt;&lt;_db_updated&gt;CrossRef&lt;/_db_updated&gt;&lt;_doi&gt;10.1038/nature18301&lt;/_doi&gt;&lt;_impact_factor&gt;  42.778&lt;/_impact_factor&gt;&lt;_isbn&gt;0028-0836&lt;/_isbn&gt;&lt;_issue&gt;7606&lt;/_issue&gt;&lt;_journal&gt;Nature&lt;/_journal&gt;&lt;_modified&gt;63439982&lt;/_modified&gt;&lt;_pages&gt;259-262&lt;/_pages&gt;&lt;_tertiary_title&gt;Nature&lt;/_tertiary_title&gt;&lt;_url&gt;http://www.nature.com/articles/nature18301_x000d__x000a_http://www.nature.com/articles/nature18301.pdf&lt;/_url&gt;&lt;_volume&gt;534&lt;/_volume&gt;&lt;/Details&gt;&lt;Extra&gt;&lt;DBUID&gt;{6486014E-94A3-482F-8B8D-B1496E970E79}&lt;/DBUID&gt;&lt;/Extra&gt;&lt;/Item&gt;&lt;/References&gt;&lt;/Group&gt;&lt;/Citation&gt;_x000a_"/>
    <w:docVar w:name="NE.Ref{089558DC-C04C-43A4-A132-8465AF178191}" w:val=" ADDIN NE.Ref.{089558DC-C04C-43A4-A132-8465AF178191}&lt;Citation&gt;&lt;Group&gt;&lt;References&gt;&lt;Item&gt;&lt;ID&gt;8849&lt;/ID&gt;&lt;UID&gt;{67735F9D-41BC-42F4-862A-5740C2A66A35}&lt;/UID&gt;&lt;Title&gt;Repeated Measures Correlation&lt;/Title&gt;&lt;Template&gt;Journal Article&lt;/Template&gt;&lt;Star&gt;0&lt;/Star&gt;&lt;Tag&gt;0&lt;/Tag&gt;&lt;Author&gt;Bakdash, Jonathan Z; Marusich, Laura R&lt;/Author&gt;&lt;Year&gt;2017&lt;/Year&gt;&lt;Details&gt;&lt;_accessed&gt;63631472&lt;/_accessed&gt;&lt;_collection_scope&gt;SSCI&lt;/_collection_scope&gt;&lt;_created&gt;63631472&lt;/_created&gt;&lt;_date&gt;61675200&lt;/_date&gt;&lt;_db_updated&gt;CrossRef&lt;/_db_updated&gt;&lt;_doi&gt;10.3389/fpsyg.2017.00456&lt;/_doi&gt;&lt;_impact_factor&gt;   2.067&lt;/_impact_factor&gt;&lt;_isbn&gt;1664-1078&lt;/_isbn&gt;&lt;_journal&gt;Frontiers in Psychology&lt;/_journal&gt;&lt;_modified&gt;63631472&lt;/_modified&gt;&lt;_tertiary_title&gt;Front. Psychol.&lt;/_tertiary_title&gt;&lt;_url&gt;https://www.frontiersin.org/article/10.3389/fpsyg.2017.00456/full_x000d__x000a_https://www.frontiersin.org/article/10.3389/fpsyg.2017.00456/full&lt;/_url&gt;&lt;_volume&gt;8&lt;/_volume&gt;&lt;/Details&gt;&lt;Extra&gt;&lt;DBUID&gt;{6486014E-94A3-482F-8B8D-B1496E970E79}&lt;/DBUID&gt;&lt;/Extra&gt;&lt;/Item&gt;&lt;/References&gt;&lt;/Group&gt;&lt;/Citation&gt;_x000a_"/>
    <w:docVar w:name="NE.Ref{0941DC97-B413-4D7F-83A0-B758199B96F7}" w:val=" ADDIN NE.Ref.{0941DC97-B413-4D7F-83A0-B758199B96F7}&lt;Citation&gt;&lt;Group&gt;&lt;References&gt;&lt;Item&gt;&lt;ID&gt;9093&lt;/ID&gt;&lt;UID&gt;{41891AF5-10F9-42D0-B21F-2B24E8729EEF}&lt;/UID&gt;&lt;Title&gt;Handbook of biological statistics&lt;/Title&gt;&lt;Template&gt;Book&lt;/Template&gt;&lt;Star&gt;0&lt;/Star&gt;&lt;Tag&gt;0&lt;/Tag&gt;&lt;Author&gt;McDonald, John H&lt;/Author&gt;&lt;Year&gt;2009&lt;/Year&gt;&lt;Details&gt;&lt;_created&gt;63774534&lt;/_created&gt;&lt;_modified&gt;63774534&lt;/_modified&gt;&lt;_publisher&gt;sparky house publishing Baltimore, MD&lt;/_publisher&gt;&lt;_volume&gt;2&lt;/_volume&gt;&lt;/Details&gt;&lt;Extra&gt;&lt;DBUID&gt;{6486014E-94A3-482F-8B8D-B1496E970E79}&lt;/DBUID&gt;&lt;/Extra&gt;&lt;/Item&gt;&lt;/References&gt;&lt;/Group&gt;&lt;/Citation&gt;_x000a_"/>
    <w:docVar w:name="NE.Ref{10FD22EA-16F4-4404-8F13-F4F19833E5E0}" w:val=" ADDIN NE.Ref.{10FD22EA-16F4-4404-8F13-F4F19833E5E0}&lt;Citation&gt;&lt;Group&gt;&lt;References&gt;&lt;Item&gt;&lt;ID&gt;9073&lt;/ID&gt;&lt;UID&gt;{57A723F1-C90F-44B3-8E01-3D5756E59E29}&lt;/UID&gt;&lt;Title&gt;Ecological modeling from time-series inference: insight into dynamics and stability of intestinal microbiota&lt;/Title&gt;&lt;Template&gt;Journal Article&lt;/Template&gt;&lt;Star&gt;0&lt;/Star&gt;&lt;Tag&gt;0&lt;/Tag&gt;&lt;Author&gt;Stein, R R; Bucci, V; Toussaint, N C; Buffie, C G; Ratsch, G; Pamer, E G; Sander, C; Xavier, J B&lt;/Author&gt;&lt;Year&gt;2013&lt;/Year&gt;&lt;Details&gt;&lt;_accession_num&gt;24348232&lt;/_accession_num&gt;&lt;_author_adr&gt;Computational Biology Program, Sloan-Kettering Institute, Memorial Sloan-Kettering Cancer Center, New York, New York, United States of America.; Computational Biology Program, Sloan-Kettering Institute, Memorial Sloan-Kettering Cancer Center, New York, New York, United States of America.; Immunology Program, Sloan-Kettering Institute, Memorial Sloan-Kettering Cancer Center, New York, New York, United States of America.; Immunology Program, Sloan-Kettering Institute, Memorial Sloan-Kettering Cancer Center, New York, New York, United States of America.; Computational Biology Program, Sloan-Kettering Institute, Memorial Sloan-Kettering Cancer Center, New York, New York, United States of America.; Immunology Program, Sloan-Kettering Institute, Memorial Sloan-Kettering Cancer Center, New York, New York, United States of America.; Computational Biology Program, Sloan-Kettering Institute, Memorial Sloan-Kettering Cancer Center, New York, New York, United States of America.; Computational Biology Program, Sloan-Kettering Institute, Memorial Sloan-Kettering Cancer Center, New York, New York, United States of America.&lt;/_author_adr&gt;&lt;_collection_scope&gt;SCIE&lt;/_collection_scope&gt;&lt;_created&gt;63772817&lt;/_created&gt;&lt;_date&gt;2013-01-20&lt;/_date&gt;&lt;_date_display&gt;2013&lt;/_date_display&gt;&lt;_db_updated&gt;PubMed&lt;/_db_updated&gt;&lt;_doi&gt;10.1371/journal.pcbi.1003388&lt;/_doi&gt;&lt;_impact_factor&gt;   4.700&lt;/_impact_factor&gt;&lt;_isbn&gt;1553-7358 (Electronic); 1553-734X (Linking)&lt;/_isbn&gt;&lt;_issue&gt;12&lt;/_issue&gt;&lt;_journal&gt;PLoS Comput Biol&lt;/_journal&gt;&lt;_language&gt;eng&lt;/_language&gt;&lt;_modified&gt;63772818&lt;/_modified&gt;&lt;_pages&gt;e1003388&lt;/_pages&gt;&lt;_subject_headings&gt;Animals; Clostridioides difficile/*isolation &amp;amp; purification; *Ecology; Intestines/*microbiology; Mice; Models, Animal; *Models, Theoretical; Real-Time Polymerase Chain Reaction&lt;/_subject_headings&gt;&lt;_tertiary_title&gt;PLoS computational biology&lt;/_tertiary_title&gt;&lt;_type_work&gt;Journal Article; Research Support, N.I.H., Extramural; Research Support, Non-U.S. Gov&amp;apos;t&lt;/_type_work&gt;&lt;_url&gt;http://www.ncbi.nlm.nih.gov/entrez/query.fcgi?cmd=Retrieve&amp;amp;db=pubmed&amp;amp;dopt=Abstract&amp;amp;list_uids=24348232&amp;amp;query_hl=1&lt;/_url&gt;&lt;_volume&gt;9&lt;/_volume&gt;&lt;/Details&gt;&lt;Extra&gt;&lt;DBUID&gt;{6486014E-94A3-482F-8B8D-B1496E970E79}&lt;/DBUID&gt;&lt;/Extra&gt;&lt;/Item&gt;&lt;/References&gt;&lt;/Group&gt;&lt;/Citation&gt;_x000a_"/>
    <w:docVar w:name="NE.Ref{1A5BE5D1-4671-49E7-9B9E-F698CDB6EDF5}" w:val=" ADDIN NE.Ref.{1A5BE5D1-4671-49E7-9B9E-F698CDB6EDF5}&lt;Citation&gt;&lt;Group&gt;&lt;References&gt;&lt;Item&gt;&lt;ID&gt;7768&lt;/ID&gt;&lt;UID&gt;{5B086F99-1023-4721-885F-31D6FA38CA19}&lt;/UID&gt;&lt;Title&gt;Predictive metabolomic profiling of microbial communities using amplicon or metagenomic sequences&lt;/Title&gt;&lt;Template&gt;Journal Article&lt;/Template&gt;&lt;Star&gt;0&lt;/Star&gt;&lt;Tag&gt;5&lt;/Tag&gt;&lt;Author&gt;Mallick, Himel; Franzosa, Eric A; Mclver, Lauren J; Banerjee, Soumya; Sirota-Madi, Alexandra; Kostic, Aleksandar D; Clish, Clary B; Vlamakis, Hera; Xavier, Ramnik J; Huttenhower, Curtis&lt;/Author&gt;&lt;Year&gt;2019&lt;/Year&gt;&lt;Details&gt;&lt;_accessed&gt;62940729&lt;/_accessed&gt;&lt;_collection_scope&gt;SCI;SCIE&lt;/_collection_scope&gt;&lt;_created&gt;62940729&lt;/_created&gt;&lt;_db_updated&gt;CrossRef&lt;/_db_updated&gt;&lt;_doi&gt;10.1038/s41467-019-10927-1&lt;/_doi&gt;&lt;_impact_factor&gt;  12.121&lt;/_impact_factor&gt;&lt;_isbn&gt;2041-1723&lt;/_isbn&gt;&lt;_issue&gt;1&lt;/_issue&gt;&lt;_journal&gt;Nature Communications&lt;/_journal&gt;&lt;_label&gt;metabolome-microbiome&lt;/_label&gt;&lt;_modified&gt;63403788&lt;/_modified&gt;&lt;_tertiary_title&gt;Nat Commun&lt;/_tertiary_title&gt;&lt;_url&gt;http://www.nature.com/articles/s41467-019-10927-1_x000d__x000a_http://www.nature.com/articles/s41467-019-10927-1.pdf&lt;/_url&gt;&lt;_volume&gt;10&lt;/_volume&gt;&lt;/Details&gt;&lt;Extra&gt;&lt;DBUID&gt;{6486014E-94A3-482F-8B8D-B1496E970E79}&lt;/DBUID&gt;&lt;/Extra&gt;&lt;/Item&gt;&lt;/References&gt;&lt;/Group&gt;&lt;/Citation&gt;_x000a_"/>
    <w:docVar w:name="NE.Ref{1F4E82BF-10A2-4EB9-AA86-542D0364E130}" w:val=" ADDIN NE.Ref.{1F4E82BF-10A2-4EB9-AA86-542D0364E130}&lt;Citation&gt;&lt;Group&gt;&lt;References&gt;&lt;Item&gt;&lt;ID&gt;8600&lt;/ID&gt;&lt;UID&gt;{FE8FB642-670F-43AE-A970-DB10B4600743}&lt;/UID&gt;&lt;Title&gt;Colonic production of butyrate in patients with previous colonic cancer during long-term treatment with dietary fibre (Plantago ovata seeds)&lt;/Title&gt;&lt;Template&gt;Journal Article&lt;/Template&gt;&lt;Star&gt;0&lt;/Star&gt;&lt;Tag&gt;0&lt;/Tag&gt;&lt;Author&gt;Nordgaard, I; Hove, H; Clausen, M R; Mortensen, P B&lt;/Author&gt;&lt;Year&gt;1996&lt;/Year&gt;&lt;Details&gt;&lt;_accessed&gt;63485937&lt;/_accessed&gt;&lt;_accession_num&gt;8898423&lt;/_accession_num&gt;&lt;_author_adr&gt;Dept. of Medicine A, Rigshospitalet, University of Copenhagen, Denmark.&lt;/_author_adr&gt;&lt;_created&gt;63485937&lt;/_created&gt;&lt;_date&gt;50885280&lt;/_date&gt;&lt;_date_display&gt;1996 Oct&lt;/_date_display&gt;&lt;_db_updated&gt;PubMed&lt;/_db_updated&gt;&lt;_doi&gt;10.3109/00365529609003122&lt;/_doi&gt;&lt;_impact_factor&gt;   2.130&lt;/_impact_factor&gt;&lt;_isbn&gt;0036-5521 (Print); 0036-5521 (Linking)&lt;/_isbn&gt;&lt;_issue&gt;10&lt;/_issue&gt;&lt;_journal&gt;Scand J Gastroenterol&lt;/_journal&gt;&lt;_language&gt;eng&lt;/_language&gt;&lt;_modified&gt;63485937&lt;/_modified&gt;&lt;_pages&gt;1011-20&lt;/_pages&gt;&lt;_subject_headings&gt;Aged; Aged, 80 and over; Analysis of Variance; Butyrates/analysis/*metabolism; Butyric Acid; Colorectal Neoplasms/*diet therapy/surgery; Dietary Fiber/*therapeutic use; Fatty Acids, Volatile/analysis/*metabolism; *Feces; Female; Humans; Male; Middle Aged&lt;/_subject_headings&gt;&lt;_tertiary_title&gt;Scandinavian journal of gastroenterology&lt;/_tertiary_title&gt;&lt;_type_work&gt;Journal Article; Research Support, Non-U.S. Gov&amp;apos;t&lt;/_type_work&gt;&lt;_url&gt;http://www.ncbi.nlm.nih.gov/entrez/query.fcgi?cmd=Retrieve&amp;amp;db=pubmed&amp;amp;dopt=Abstract&amp;amp;list_uids=8898423&amp;amp;query_hl=1&lt;/_url&gt;&lt;_volume&gt;31&lt;/_volume&gt;&lt;/Details&gt;&lt;Extra&gt;&lt;DBUID&gt;{6486014E-94A3-482F-8B8D-B1496E970E79}&lt;/DBUID&gt;&lt;/Extra&gt;&lt;/Item&gt;&lt;/References&gt;&lt;/Group&gt;&lt;/Citation&gt;_x000a_"/>
    <w:docVar w:name="NE.Ref{1FFB0DDA-5E3C-422B-A2B9-AE0C6F0C7DB4}" w:val=" ADDIN NE.Ref.{1FFB0DDA-5E3C-422B-A2B9-AE0C6F0C7DB4}&lt;Citation&gt;&lt;Group&gt;&lt;References&gt;&lt;Item&gt;&lt;ID&gt;7739&lt;/ID&gt;&lt;UID&gt;{B079B706-4357-4DB1-BC0B-56CFD0721819}&lt;/UID&gt;&lt;Title&gt;Predictability and persistence of prebiotic dietary supplementation in a healthy human cohort&lt;/Title&gt;&lt;Template&gt;Journal Article&lt;/Template&gt;&lt;Star&gt;0&lt;/Star&gt;&lt;Tag&gt;0&lt;/Tag&gt;&lt;Author&gt;Gurry, Thomas; Gibbons, Sean M; Nguyen, Le Thanh Tu; Kearney, Sean M; Ananthakrishnan, Ashwin; Jiang, Xiaofang; Duvallet, Claire; Kassam, Zain; Alm, Eric J&lt;/Author&gt;&lt;Year&gt;2018&lt;/Year&gt;&lt;Details&gt;&lt;_accessed&gt;63193944&lt;/_accessed&gt;&lt;_collection_scope&gt;SCI;SCIE&lt;/_collection_scope&gt;&lt;_created&gt;62922057&lt;/_created&gt;&lt;_db_updated&gt;CrossRef&lt;/_db_updated&gt;&lt;_doi&gt;10.1038/s41598-018-30783-1&lt;/_doi&gt;&lt;_impact_factor&gt;   3.998&lt;/_impact_factor&gt;&lt;_isbn&gt;2045-2322&lt;/_isbn&gt;&lt;_issue&gt;1&lt;/_issue&gt;&lt;_journal&gt;Scientific Reports&lt;/_journal&gt;&lt;_modified&gt;63397176&lt;/_modified&gt;&lt;_tertiary_title&gt;Sci Rep&lt;/_tertiary_title&gt;&lt;_url&gt;http://www.nature.com/articles/s41598-018-30783-1_x000d__x000a_http://www.nature.com/articles/s41598-018-30783-1.pdf&lt;/_url&gt;&lt;_volume&gt;8&lt;/_volume&gt;&lt;/Details&gt;&lt;Extra&gt;&lt;DBUID&gt;{6486014E-94A3-482F-8B8D-B1496E970E79}&lt;/DBUID&gt;&lt;/Extra&gt;&lt;/Item&gt;&lt;/References&gt;&lt;/Group&gt;&lt;/Citation&gt;_x000a_"/>
    <w:docVar w:name="NE.Ref{2411D751-B9FD-4B88-A5B6-9CDF6E02F568}" w:val=" ADDIN NE.Ref.{2411D751-B9FD-4B88-A5B6-9CDF6E02F568}&lt;Citation&gt;&lt;Group&gt;&lt;References&gt;&lt;Item&gt;&lt;ID&gt;7807&lt;/ID&gt;&lt;UID&gt;{04898327-93A8-4E13-AEF6-3532F446B73D}&lt;/UID&gt;&lt;Title&gt;Starch Digestion by Gut Bacteria: Crowdsourcing for Carbs&lt;/Title&gt;&lt;Template&gt;Journal Article&lt;/Template&gt;&lt;Star&gt;1&lt;/Star&gt;&lt;Tag&gt;0&lt;/Tag&gt;&lt;Author&gt;Cerqueira, Filipe M; Photenhauer, Amanda L; Pollet, Rebecca M; Brown, Haley A; Koropatkin, Nicole M&lt;/Author&gt;&lt;Year&gt;2019&lt;/Year&gt;&lt;Details&gt;&lt;_accessed&gt;63192743&lt;/_accessed&gt;&lt;_collection_scope&gt;SCI;SCIE&lt;/_collection_scope&gt;&lt;_created&gt;63102845&lt;/_created&gt;&lt;_db_updated&gt;CrossRef&lt;/_db_updated&gt;&lt;_doi&gt;10.1016/j.tim.2019.09.004&lt;/_doi&gt;&lt;_impact_factor&gt;  13.546&lt;/_impact_factor&gt;&lt;_isbn&gt;0966842X&lt;/_isbn&gt;&lt;_journal&gt;Trends in Microbiology&lt;/_journal&gt;&lt;_label&gt;细菌食物链&lt;/_label&gt;&lt;_modified&gt;63585683&lt;/_modified&gt;&lt;_tertiary_title&gt;Trends in Microbiology&lt;/_tertiary_title&gt;&lt;_url&gt;https://linkinghub.elsevier.com/retrieve/pii/S0966842X19302392_x000d__x000a_https://api.elsevier.com/content/article/PII:S0966842X19302392?httpAccept=text/xml&lt;/_url&gt;&lt;/Details&gt;&lt;Extra&gt;&lt;DBUID&gt;{6486014E-94A3-482F-8B8D-B1496E970E79}&lt;/DBUID&gt;&lt;/Extra&gt;&lt;/Item&gt;&lt;/References&gt;&lt;/Group&gt;&lt;/Citation&gt;_x000a_"/>
    <w:docVar w:name="NE.Ref{2413FAE2-CF57-4490-8AA1-936148F34015}" w:val=" ADDIN NE.Ref.{2413FAE2-CF57-4490-8AA1-936148F34015}&lt;Citation&gt;&lt;Group&gt;&lt;References&gt;&lt;Item&gt;&lt;ID&gt;9091&lt;/ID&gt;&lt;UID&gt;{701C8576-C808-4B88-BD75-D0F0755DB1B6}&lt;/UID&gt;&lt;Title&gt;Stan: a probabilistic programming language.&lt;/Title&gt;&lt;Template&gt;Journal Article&lt;/Template&gt;&lt;Star&gt;0&lt;/Star&gt;&lt;Tag&gt;0&lt;/Tag&gt;&lt;Author&gt;Carpenter, Bob; Gelman, Andrew; Hoffman, Matthew D; Lee, Daniel; Goodrich, Ben; Betancourt, Michael; Brubaker, Marcus A; Guo, Jiqiang; Li, Peter; Riddell, Allen&lt;/Author&gt;&lt;Year&gt;2017&lt;/Year&gt;&lt;Details&gt;&lt;_created&gt;63774513&lt;/_created&gt;&lt;_issue&gt;1&lt;/_issue&gt;&lt;_journal&gt;Grantee Submission&lt;/_journal&gt;&lt;_modified&gt;63774513&lt;/_modified&gt;&lt;_pages&gt;1-32&lt;/_pages&gt;&lt;_volume&gt;76&lt;/_volume&gt;&lt;/Details&gt;&lt;Extra&gt;&lt;DBUID&gt;{6486014E-94A3-482F-8B8D-B1496E970E79}&lt;/DBUID&gt;&lt;/Extra&gt;&lt;/Item&gt;&lt;/References&gt;&lt;/Group&gt;&lt;/Citation&gt;_x000a_"/>
    <w:docVar w:name="NE.Ref{2482B6A3-5DA9-4822-BFF8-BDD4A0D725BE}" w:val=" ADDIN NE.Ref.{2482B6A3-5DA9-4822-BFF8-BDD4A0D725BE}&lt;Citation&gt;&lt;Group&gt;&lt;References&gt;&lt;Item&gt;&lt;ID&gt;8992&lt;/ID&gt;&lt;UID&gt;{778A8C8D-2CC1-42FF-BF2F-10E278F4F2FD}&lt;/UID&gt;&lt;Title&gt;Open prediction of polysaccharide utilisation loci (PUL) in 5414 public Bacteroidetes genomes using PULpy&lt;/Title&gt;&lt;Template&gt;Journal Article&lt;/Template&gt;&lt;Star&gt;0&lt;/Star&gt;&lt;Tag&gt;0&lt;/Tag&gt;&lt;Author&gt;Stewart, Rob D; Auffret, Marc D; Roehe, Rainer; Watson, Mick&lt;/Author&gt;&lt;Year&gt;2018&lt;/Year&gt;&lt;Details&gt;&lt;_accessed&gt;63878355&lt;/_accessed&gt;&lt;_created&gt;63726418&lt;/_created&gt;&lt;_journal&gt;bioRxiv&lt;/_journal&gt;&lt;_modified&gt;63878355&lt;/_modified&gt;&lt;_pages&gt;421024&lt;/_pages&gt;&lt;/Details&gt;&lt;Extra&gt;&lt;DBUID&gt;{6486014E-94A3-482F-8B8D-B1496E970E79}&lt;/DBUID&gt;&lt;/Extra&gt;&lt;/Item&gt;&lt;/References&gt;&lt;/Group&gt;&lt;/Citation&gt;_x000a_"/>
    <w:docVar w:name="NE.Ref{26CEBFF8-47DA-4765-AADD-07EF3CEA5934}" w:val=" ADDIN NE.Ref.{26CEBFF8-47DA-4765-AADD-07EF3CEA5934}&lt;Citation&gt;&lt;Group&gt;&lt;References&gt;&lt;Item&gt;&lt;ID&gt;8989&lt;/ID&gt;&lt;UID&gt;{AA9DF939-477C-4D99-A7D1-327C5254F00F}&lt;/UID&gt;&lt;Title&gt;CD-HIT: accelerated for clustering the next-generation sequencing data&lt;/Title&gt;&lt;Template&gt;Journal Article&lt;/Template&gt;&lt;Star&gt;0&lt;/Star&gt;&lt;Tag&gt;0&lt;/Tag&gt;&lt;Author&gt;Fu, L; Niu, B; Zhu, Z; Wu, S; Li, W&lt;/Author&gt;&lt;Year&gt;2012&lt;/Year&gt;&lt;Details&gt;&lt;_accession_num&gt;23060610&lt;/_accession_num&gt;&lt;_author_adr&gt;Center for Research in Biological Systems, University of California San Diego, La Jolla, CA 92093, USA.&lt;/_author_adr&gt;&lt;_collection_scope&gt;SCI;SCIE&lt;/_collection_scope&gt;&lt;_created&gt;63726395&lt;/_created&gt;&lt;_date&gt;2012-12-01&lt;/_date&gt;&lt;_date_display&gt;2012 Dec 1&lt;/_date_display&gt;&lt;_db_updated&gt;PubMed&lt;/_db_updated&gt;&lt;_doi&gt;10.1093/bioinformatics/bts565&lt;/_doi&gt;&lt;_impact_factor&gt;   5.610&lt;/_impact_factor&gt;&lt;_isbn&gt;1367-4811 (Electronic); 1367-4803 (Linking)&lt;/_isbn&gt;&lt;_issue&gt;23&lt;/_issue&gt;&lt;_journal&gt;Bioinformatics&lt;/_journal&gt;&lt;_language&gt;eng&lt;/_language&gt;&lt;_modified&gt;63726395&lt;/_modified&gt;&lt;_pages&gt;3150-2&lt;/_pages&gt;&lt;_subject_headings&gt;Algorithms; Cluster Analysis; Computational Biology/*methods; Sequence Analysis, Protein/*methods; *Software&lt;/_subject_headings&gt;&lt;_tertiary_title&gt;Bioinformatics (Oxford, England)&lt;/_tertiary_title&gt;&lt;_type_work&gt;Journal Article; Research Support, N.I.H., Extramural&lt;/_type_work&gt;&lt;_url&gt;http://www.ncbi.nlm.nih.gov/entrez/query.fcgi?cmd=Retrieve&amp;amp;db=pubmed&amp;amp;dopt=Abstract&amp;amp;list_uids=23060610&amp;amp;query_hl=1&lt;/_url&gt;&lt;_volume&gt;28&lt;/_volume&gt;&lt;/Details&gt;&lt;Extra&gt;&lt;DBUID&gt;{6486014E-94A3-482F-8B8D-B1496E970E79}&lt;/DBUID&gt;&lt;/Extra&gt;&lt;/Item&gt;&lt;/References&gt;&lt;/Group&gt;&lt;/Citation&gt;_x000a_"/>
    <w:docVar w:name="NE.Ref{2701511D-47EF-4344-B865-9E99FBA27A36}" w:val=" ADDIN NE.Ref.{2701511D-47EF-4344-B865-9E99FBA27A36}&lt;Citation&gt;&lt;Group&gt;&lt;References&gt;&lt;Item&gt;&lt;ID&gt;8375&lt;/ID&gt;&lt;UID&gt;{A6E7B76F-CB6D-49C0-BC03-569B29A00C9E}&lt;/UID&gt;&lt;Title&gt;Simple statistical identification and removal of contaminant sequences in marker-gene and metagenomics data&lt;/Title&gt;&lt;Template&gt;Journal Article&lt;/Template&gt;&lt;Star&gt;0&lt;/Star&gt;&lt;Tag&gt;0&lt;/Tag&gt;&lt;Author&gt;Davis, Nicole M; Proctor, Diana M; Holmes, Susan P; Relman, David A; Callahan, Benjamin J&lt;/Author&gt;&lt;Year&gt;2018&lt;/Year&gt;&lt;Details&gt;&lt;_accessed&gt;63323328&lt;/_accessed&gt;&lt;_collection_scope&gt;SCIE&lt;/_collection_scope&gt;&lt;_created&gt;63323328&lt;/_created&gt;&lt;_db_updated&gt;CrossRef&lt;/_db_updated&gt;&lt;_doi&gt;10.1186/s40168-018-0605-2&lt;/_doi&gt;&lt;_impact_factor&gt;  11.607&lt;/_impact_factor&gt;&lt;_isbn&gt;2049-2618&lt;/_isbn&gt;&lt;_issue&gt;1&lt;/_issue&gt;&lt;_journal&gt;Microbiome&lt;/_journal&gt;&lt;_modified&gt;63726385&lt;/_modified&gt;&lt;_tertiary_title&gt;Microbiome&lt;/_tertiary_title&gt;&lt;_url&gt;https://microbiomejournal.biomedcentral.com/articles/10.1186/s40168-018-0605-2_x000d__x000a_http://link.springer.com/content/pdf/10.1186/s40168-018-0605-2.pdf&lt;/_url&gt;&lt;_volume&gt;6&lt;/_volume&gt;&lt;/Details&gt;&lt;Extra&gt;&lt;DBUID&gt;{6486014E-94A3-482F-8B8D-B1496E970E79}&lt;/DBUID&gt;&lt;/Extra&gt;&lt;/Item&gt;&lt;/References&gt;&lt;/Group&gt;&lt;/Citation&gt;_x000a_"/>
    <w:docVar w:name="NE.Ref{27D6A6CD-C1C6-4548-8103-4D99BBC90ACF}" w:val=" ADDIN NE.Ref.{27D6A6CD-C1C6-4548-8103-4D99BBC90ACF}&lt;Citation&gt;&lt;Group&gt;&lt;References&gt;&lt;Item&gt;&lt;ID&gt;7062&lt;/ID&gt;&lt;UID&gt;{DB2E9454-259A-4904-8F55-BEB3908AFF46}&lt;/UID&gt;&lt;Title&gt;Habitual dietary fibre intake influences gut microbiota response to an inulin-type fructan prebiotic: a randomised, double-blind, placebo-controlled, cross-over, human intervention study&lt;/Title&gt;&lt;Template&gt;Journal Article&lt;/Template&gt;&lt;Star&gt;1&lt;/Star&gt;&lt;Tag&gt;5&lt;/Tag&gt;&lt;Author&gt;Healey, Genelle; Murphy, Rinki; Butts, Christine; Brough, Louise; Whelan, Kevin; Coad, Jane&lt;/Author&gt;&lt;Year&gt;2018&lt;/Year&gt;&lt;Details&gt;&lt;_accessed&gt;63196826&lt;/_accessed&gt;&lt;_collection_scope&gt;SCI;SCIE&lt;/_collection_scope&gt;&lt;_created&gt;62757908&lt;/_created&gt;&lt;_date&gt;62101440&lt;/_date&gt;&lt;_db_updated&gt;CrossRef&lt;/_db_updated&gt;&lt;_doi&gt;10.1017/S0007114517003440&lt;/_doi&gt;&lt;_impact_factor&gt;   3.334&lt;/_impact_factor&gt;&lt;_isbn&gt;0007-1145&lt;/_isbn&gt;&lt;_issue&gt;2&lt;/_issue&gt;&lt;_journal&gt;British Journal of Nutrition&lt;/_journal&gt;&lt;_label&gt;inulin-individual_response; inulin&lt;/_label&gt;&lt;_modified&gt;63566548&lt;/_modified&gt;&lt;_pages&gt;176-189&lt;/_pages&gt;&lt;_tertiary_title&gt;Br J Nutr&lt;/_tertiary_title&gt;&lt;_url&gt;https://www.cambridge.org/core/product/identifier/S0007114517003440/type/journal_article_x000d__x000a_https://www.cambridge.org/core/services/aop-cambridge-core/content/view/S0007114517003440&lt;/_url&gt;&lt;_volume&gt;119&lt;/_volume&gt;&lt;/Details&gt;&lt;Extra&gt;&lt;DBUID&gt;{6486014E-94A3-482F-8B8D-B1496E970E79}&lt;/DBUID&gt;&lt;/Extra&gt;&lt;/Item&gt;&lt;/References&gt;&lt;/Group&gt;&lt;/Citation&gt;_x000a_"/>
    <w:docVar w:name="NE.Ref{27F73A6F-ABD7-48F0-A0FF-655D160005F4}" w:val=" ADDIN NE.Ref.{27F73A6F-ABD7-48F0-A0FF-655D160005F4}&lt;Citation&gt;&lt;Group&gt;&lt;References&gt;&lt;Item&gt;&lt;ID&gt;5430&lt;/ID&gt;&lt;UID&gt;{0D592E0F-87A3-4652-8CEC-BC970F5E01FD}&lt;/UID&gt;&lt;Title&gt;Gut bacteria selectively promoted by dietary fibers alleviate type 2 diabetes&lt;/Title&gt;&lt;Template&gt;Journal Article&lt;/Template&gt;&lt;Star&gt;0&lt;/Star&gt;&lt;Tag&gt;0&lt;/Tag&gt;&lt;Author&gt;Zhao, L; Zhang, F; Ding, X; Wu, G; Lam, Y Y; Wang, X; Fu, H; Xue, X; Lu, C; Ma, J; Yu, L; Xu, C; Ren, Z; Xu, Y; Xu, S; Shen, H; Zhu, X; Shi, Y; Shen, Q; Dong, W; Liu, R; Ling, Y; Zeng, Y; Wang, X; Zhang, Q; Wang, J; Wang, L; Wu, Y; Zeng, B; Wei, H; Zhang, M; Peng, Y; Zhang, C&lt;/Author&gt;&lt;Year&gt;2018&lt;/Year&gt;&lt;Details&gt;&lt;_accessed&gt;63196778&lt;/_accessed&gt;&lt;_accession_num&gt;29590046&lt;/_accession_num&gt;&lt;_author_adr&gt;State Key Laboratory of Microbial Metabolism and Ministry of Education Key Laboratory of Systems Biomedicine, School of Life Sciences and Biotechnology, Shanghai Jiao Tong University, Shanghai 200240, China. lpzhao@sjtu.edu.cn pengyongde0908@126.com zhangchenhong@sjtu.edu.cn.; Department of Biochemistry and Microbiology and New Jersey Institute for Food, Nutrition, and Health, School of Environmental and Biological Sciences, Rutgers University, NJ 08901, US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Department of Biochemistry and Microbiology and New Jersey Institute for Food, Nutrition, and Health, School of Environmental and Biological Sciences, Rutgers University, NJ 08901, US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ijing Community Health Service Center of Songjiang District, Shanghai 201601, China.; Sijing Community Health Service Center of Songjiang District, Shanghai 201601, China.; Sijing Community Health Service Center of Songjiang District, Shanghai 201601, China.; Sijing Community Health Service Center of Songjiang District, Shanghai 201601, China.; Sijing Community Health Service Center of Songjiang District, Shanghai 201601, China.; Sijing Hospital of Songjiang District, Shanghai 201601, China.; Sijing Hospital of Songjiang District, Shanghai 201601, China.; Sijing Hospital of Songjiang District, Shanghai 201601, China.; Sijing Hospital of Songjiang District, Shanghai 201601, China.; Department of Endocrinology and Metabolism, Qidong People&amp;apos;s Hospital, Jiangsu 226200, China.; Department of Endocrinology and Metabolism, Qidong People&amp;apos;s Hospital, Jiangsu 226200, Chin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Department of Gastroenterology, Shanghai General Hospital, Shanghai Jiao Tong University School of Medicine, Shanghai 200080, China.; Department of Gastroenterology,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Department of Laboratory Animal Science, College of Basic Medical Sciences, Army  Medical University, Chongqing 400038, China.; Department of Laboratory Animal Science, College of Basic Medical Sciences, Army  Medical University, Chongqing 400038, Chin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lpzhao@sjtu.edu.cn pengyongde0908@126.com zhangchenhong@sjtu.edu.cn.; State Key Laboratory of Microbial Metabolism and Ministry of Education Key Laboratory of Systems Biomedicine, School of Life Sciences and Biotechnology, Shanghai Jiao Tong University, Shanghai 200240, China. lpzhao@sjtu.edu.cn pengyongde0908@126.com zhangchenhong@sjtu.edu.cn.&lt;/_author_adr&gt;&lt;_collection_scope&gt;SCI;SCIE;&lt;/_collection_scope&gt;&lt;_created&gt;62233074&lt;/_created&gt;&lt;_date&gt;62159040&lt;/_date&gt;&lt;_date_display&gt;2018 Mar 9&lt;/_date_display&gt;&lt;_db_updated&gt;PubMed&lt;/_db_updated&gt;&lt;_doi&gt;10.1126/science.aao5774&lt;/_doi&gt;&lt;_impact_factor&gt;  41.845&lt;/_impact_factor&gt;&lt;_isbn&gt;1095-9203 (Electronic); 0036-8075 (Linking)&lt;/_isbn&gt;&lt;_issue&gt;6380&lt;/_issue&gt;&lt;_journal&gt;Science&lt;/_journal&gt;&lt;_language&gt;eng&lt;/_language&gt;&lt;_modified&gt;63405187&lt;/_modified&gt;&lt;_ori_publication&gt;Copyright (c) 2018 The Authors, some rights reserved; exclusive licensee American_x000d__x000a_      Association for the Advancement of Science. No claim to original U.S. Government _x000d__x000a_      Works.&lt;/_ori_publication&gt;&lt;_pages&gt;1151-1156&lt;/_pages&gt;&lt;_tertiary_title&gt;Science (New York, N.Y.)&lt;/_tertiary_title&gt;&lt;_type_work&gt;Journal Article; Research Support, Non-U.S. Gov&amp;apos;t&lt;/_type_work&gt;&lt;_url&gt;http://www.ncbi.nlm.nih.gov/entrez/query.fcgi?cmd=Retrieve&amp;amp;db=pubmed&amp;amp;dopt=Abstract&amp;amp;list_uids=29590046&amp;amp;query_hl=1&lt;/_url&gt;&lt;_volume&gt;359&lt;/_volume&gt;&lt;/Details&gt;&lt;Extra&gt;&lt;DBUID&gt;{6486014E-94A3-482F-8B8D-B1496E970E79}&lt;/DBUID&gt;&lt;/Extra&gt;&lt;/Item&gt;&lt;/References&gt;&lt;/Group&gt;&lt;Group&gt;&lt;References&gt;&lt;Item&gt;&lt;ID&gt;8081&lt;/ID&gt;&lt;UID&gt;{9B2265C2-7777-4035-9FDA-19CC151464DC}&lt;/UID&gt;&lt;Title&gt;Inulin-type fructans improve active ulcerative colitis associated with microbiota changes and increased short-chain fatty acids levels&lt;/Title&gt;&lt;Template&gt;Journal Article&lt;/Template&gt;&lt;Star&gt;1&lt;/Star&gt;&lt;Tag&gt;5&lt;/Tag&gt;&lt;Author&gt;Valcheva, Rosica; Koleva, Petya; Martínez, Inés; Walter, Jens; Gänzle, Michael G; Dieleman, Levinus A&lt;/Author&gt;&lt;Year&gt;2019&lt;/Year&gt;&lt;Details&gt;&lt;_accessed&gt;63236777&lt;/_accessed&gt;&lt;_created&gt;63179747&lt;/_created&gt;&lt;_date&gt;62588160&lt;/_date&gt;&lt;_date_display&gt;2019&lt;/_date_display&gt;&lt;_db_updated&gt;PKU Search&lt;/_db_updated&gt;&lt;_doi&gt;10.1080/19490976.2018.1526583&lt;/_doi&gt;&lt;_impact_factor&gt;   7.740&lt;/_impact_factor&gt;&lt;_isbn&gt;1949-0976_x000d__x000a_&lt;/_isbn&gt;&lt;_issue&gt;3&lt;/_issue&gt;&lt;_journal&gt;Gut Microbes&lt;/_journal&gt;&lt;_keywords&gt;inulin_x000d__x000a_; intestinal microbiota_x000d__x000a_; fructans_x000d__x000a_; butyrate_x000d__x000a_; pyrosequencing_x000d__x000a_; FOS_x000d__x000a_; Ulcerative colitis_x000d__x000a_&lt;/_keywords&gt;&lt;_label&gt;inulin-individual_response; inulin&lt;/_label&gt;&lt;_modified&gt;63458692&lt;/_modified&gt;&lt;_number&gt;1&lt;/_number&gt;&lt;_ori_publication&gt;Taylor &amp;amp; Francis_x000d__x000a_&lt;/_ori_publication&gt;&lt;_pages&gt;334-357&lt;/_pages&gt;&lt;_place_published&gt;United States_x000d__x000a_&lt;/_place_published&gt;&lt;_url&gt;http://pku.summon.serialssolutions.com/2.0.0/link/0/eLvHCXMwpV1bS8MwFA46EHzxfpk38gc62y5rkkeRDRUFHyaCLyVpEyzOOmz3sD_g7_acpBM30IE-ts0ph5wk58KX7xDSjTthsHAmILNULkBrcLhZpFVstJaJlYjCyH0nhac7cXsfD_q9m-ZSfwOyxIzaetoId3LjVle6muHjziELlyE4VYRpCWznAz4V2T9hKyOX_nDw-FVzCRnjvrkaCgUoNbvU89OP5tzVHJnpQhzq_NFg8_-qb5GNJhalF37xbJMVU-6QNd-dcrpLPq5LhKkHWKWlFmlmwa3RwlUhDFXuoKSTUWY8eTjNHJSuoqqxuMkpVnnpa-HJnmpF_TVjGFLmtCgxYK1gVPUMOUAA34qSWlXXU_h5kVd0hICmao88DPrDy6ugadvg-AyTgFsGOVSWhHEWqSzPhYoy8I-OBReMbWLGu1xagZFaLJWQKpMa0hx4a7s5ZMz7pFW-leaQUMuE1tyGTDHJuDQiVlZqHlslpVa9qE06M-ukY8_OkUYN6elsclOc3LSZ3DYR322Y1q4sYn0Pk2Wi8hfR7hLZA79WvrSEyEH2OE-O_q7QMVmHR-nQl-yEtOr3iTklq-OXyZlb9p9eYgGM&lt;/_url&gt;&lt;_volume&gt;10&lt;/_volume&gt;&lt;/Details&gt;&lt;Extra&gt;&lt;DBUID&gt;{6486014E-94A3-482F-8B8D-B1496E970E79}&lt;/DBUID&gt;&lt;/Extra&gt;&lt;/Item&gt;&lt;/References&gt;&lt;/Group&gt;&lt;/Citation&gt;_x000a_"/>
    <w:docVar w:name="NE.Ref{28BB6B5C-D5C4-478F-8DBC-3C18E6420A41}" w:val=" ADDIN NE.Ref.{28BB6B5C-D5C4-478F-8DBC-3C18E6420A41}&lt;Citation&gt;&lt;Group&gt;&lt;References&gt;&lt;Item&gt;&lt;ID&gt;9085&lt;/ID&gt;&lt;UID&gt;{E78FB979-4FB8-425D-8AAE-AB9CC2139717}&lt;/UID&gt;&lt;Title&gt;Functional heterogeneity in the fermentation capabilities of the healthy human gut microbiota&lt;/Title&gt;&lt;Template&gt;Journal Article&lt;/Template&gt;&lt;Star&gt;0&lt;/Star&gt;&lt;Tag&gt;0&lt;/Tag&gt;&lt;Author&gt;Gurry, Thomas; Nguyen, Le Thanh Tu; Yu, Xiaoqian; Alm, Eric J&lt;/Author&gt;&lt;Year&gt;2020&lt;/Year&gt;&lt;Details&gt;&lt;_accessed&gt;63881173&lt;/_accessed&gt;&lt;_created&gt;63774417&lt;/_created&gt;&lt;_doi&gt;10.1101/2020.01.17.910638&lt;/_doi&gt;&lt;_journal&gt;bioRxiv&lt;/_journal&gt;&lt;_modified&gt;63881173&lt;/_modified&gt;&lt;_pages&gt;2020.01.17.910638&lt;/_pages&gt;&lt;_url&gt;https://www.biorxiv.org/content/biorxiv/early/2020/01/24/2020.01.17.910638.full.pdf&lt;/_url&gt;&lt;/Details&gt;&lt;Extra&gt;&lt;DBUID&gt;{6486014E-94A3-482F-8B8D-B1496E970E79}&lt;/DBUID&gt;&lt;/Extra&gt;&lt;/Item&gt;&lt;/References&gt;&lt;/Group&gt;&lt;/Citation&gt;_x000a_"/>
    <w:docVar w:name="NE.Ref{2A63D6FE-44C3-4E3D-B475-C4081EA54835}" w:val=" ADDIN NE.Ref.{2A63D6FE-44C3-4E3D-B475-C4081EA54835}&lt;Citation&gt;&lt;Group&gt;&lt;References&gt;&lt;Item&gt;&lt;ID&gt;7604&lt;/ID&gt;&lt;UID&gt;{258860A9-8195-415D-8446-81530F0ED1B8}&lt;/UID&gt;&lt;Title&gt;Fecal Short-Chain Fatty Acids Are Not Predictive of Colonic Tumor Status and Cannot Be Predicted Based on Bacterial Community Structure&lt;/Title&gt;&lt;Template&gt;Journal Article&lt;/Template&gt;&lt;Star&gt;0&lt;/Star&gt;&lt;Tag&gt;0&lt;/Tag&gt;&lt;Author&gt;Sze, Marc A; Topçuoğlu, Begüm D; Lesniak, Nicholas A; Ruffin, Mack T; Schloss, Patrick D&lt;/Author&gt;&lt;Year&gt;2019&lt;/Year&gt;&lt;Details&gt;&lt;_accessed&gt;63881097&lt;/_accessed&gt;&lt;_collection_scope&gt;SCIE&lt;/_collection_scope&gt;&lt;_created&gt;62860119&lt;/_created&gt;&lt;_doi&gt;10.1128/mBio.01454-19&lt;/_doi&gt;&lt;_impact_factor&gt;   6.784&lt;/_impact_factor&gt;&lt;_issue&gt;4&lt;/_issue&gt;&lt;_journal&gt;mBio&lt;/_journal&gt;&lt;_label&gt;metabolome-microbiome&lt;/_label&gt;&lt;_modified&gt;63881097&lt;/_modified&gt;&lt;_pages&gt;e01454-19&lt;/_pages&gt;&lt;_url&gt;https://mbio.asm.org/content/mbio/10/4/e01454-19.full.pdf&lt;/_url&gt;&lt;_volume&gt;10&lt;/_volume&gt;&lt;/Details&gt;&lt;Extra&gt;&lt;DBUID&gt;{6486014E-94A3-482F-8B8D-B1496E970E79}&lt;/DBUID&gt;&lt;/Extra&gt;&lt;/Item&gt;&lt;/References&gt;&lt;/Group&gt;&lt;/Citation&gt;_x000a_"/>
    <w:docVar w:name="NE.Ref{2B760D1D-7EC1-4637-B20C-CBEA1FB478BC}" w:val=" ADDIN NE.Ref.{2B760D1D-7EC1-4637-B20C-CBEA1FB478BC}&lt;Citation&gt;&lt;Group&gt;&lt;References&gt;&lt;Item&gt;&lt;ID&gt;5440&lt;/ID&gt;&lt;UID&gt;{245B9B85-A38D-4189-B535-2C19EB44EC78}&lt;/UID&gt;&lt;Title&gt;An Ecological Network of Polysaccharide Utilization among Human Intestinal Symbionts&lt;/Title&gt;&lt;Template&gt;Journal Article&lt;/Template&gt;&lt;Star&gt;0&lt;/Star&gt;&lt;Tag&gt;5&lt;/Tag&gt;&lt;Author&gt;Rakoff-Nahoum, Seth; Coyne, Michael J; Comstock, Laurie E&lt;/Author&gt;&lt;Year&gt;2014&lt;/Year&gt;&lt;Details&gt;&lt;_accessed&gt;62233155&lt;/_accessed&gt;&lt;_collection_scope&gt;SCI;SCIE;&lt;/_collection_scope&gt;&lt;_created&gt;62233155&lt;/_created&gt;&lt;_db_updated&gt;CrossRef&lt;/_db_updated&gt;&lt;_doi&gt;10.1016/j.cub.2013.10.077&lt;/_doi&gt;&lt;_impact_factor&gt;   9.601&lt;/_impact_factor&gt;&lt;_isbn&gt;09609822&lt;/_isbn&gt;&lt;_issue&gt;1&lt;/_issue&gt;&lt;_journal&gt;Current Biology&lt;/_journal&gt;&lt;_modified&gt;63458896&lt;/_modified&gt;&lt;_pages&gt;40-49&lt;/_pages&gt;&lt;_tertiary_title&gt;Current Biology&lt;/_tertiary_title&gt;&lt;_url&gt;http://linkinghub.elsevier.com/retrieve/pii/S0960982213013857_x000d__x000a_http://api.elsevier.com/content/article/PII:S0960982213013857?httpAccept=text/xml&lt;/_url&gt;&lt;_volume&gt;24&lt;/_volume&gt;&lt;/Details&gt;&lt;Extra&gt;&lt;DBUID&gt;{6486014E-94A3-482F-8B8D-B1496E970E79}&lt;/DBUID&gt;&lt;/Extra&gt;&lt;/Item&gt;&lt;/References&gt;&lt;/Group&gt;&lt;/Citation&gt;_x000a_"/>
    <w:docVar w:name="NE.Ref{2D2DEDB8-3F3C-446A-B06D-0C6B99A764F5}" w:val=" ADDIN NE.Ref.{2D2DEDB8-3F3C-446A-B06D-0C6B99A764F5}&lt;Citation&gt;&lt;Group&gt;&lt;References&gt;&lt;Item&gt;&lt;ID&gt;7859&lt;/ID&gt;&lt;UID&gt;{3F84B621-E948-40FD-82AE-A811527D81CE}&lt;/UID&gt;&lt;Title&gt;The effects of inulin on gut microbial composition: a systematic review of evidence from human studies&lt;/Title&gt;&lt;Template&gt;Journal Article&lt;/Template&gt;&lt;Star&gt;1&lt;/Star&gt;&lt;Tag&gt;5&lt;/Tag&gt;&lt;Author&gt;Le Bastard, Quentin; Chapelet, Guillaume; Javaudin, François; Lepelletier, Didier; Batard, Eric; Montassier, Emmanuel&lt;/Author&gt;&lt;Year&gt;2019&lt;/Year&gt;&lt;Details&gt;&lt;_accessed&gt;63191015&lt;/_accessed&gt;&lt;_collection_scope&gt;SCI;SCIE&lt;/_collection_scope&gt;&lt;_created&gt;63162263&lt;/_created&gt;&lt;_date&gt;63037440&lt;/_date&gt;&lt;_db_updated&gt;CrossRef&lt;/_db_updated&gt;&lt;_doi&gt;10.1007/s10096-019-03721-w&lt;/_doi&gt;&lt;_impact_factor&gt;   2.837&lt;/_impact_factor&gt;&lt;_isbn&gt;0934-9723&lt;/_isbn&gt;&lt;_journal&gt;European Journal of Clinical Microbiology &amp;amp; Infectious Diseases&lt;/_journal&gt;&lt;_label&gt;inulin-individual_response; inulin&lt;/_label&gt;&lt;_modified&gt;63587019&lt;/_modified&gt;&lt;_tertiary_title&gt;Eur J Clin Microbiol Infect Dis&lt;/_tertiary_title&gt;&lt;_url&gt;http://link.springer.com/10.1007/s10096-019-03721-w_x000d__x000a_http://link.springer.com/content/pdf/10.1007/s10096-019-03721-w.pdf&lt;/_url&gt;&lt;/Details&gt;&lt;Extra&gt;&lt;DBUID&gt;{6486014E-94A3-482F-8B8D-B1496E970E79}&lt;/DBUID&gt;&lt;/Extra&gt;&lt;/Item&gt;&lt;/References&gt;&lt;/Group&gt;&lt;/Citation&gt;_x000a_"/>
    <w:docVar w:name="NE.Ref{2E70A31E-60BD-4086-AB7F-2A8FB7226B6F}" w:val=" ADDIN NE.Ref.{2E70A31E-60BD-4086-AB7F-2A8FB7226B6F}&lt;Citation&gt;&lt;Group&gt;&lt;References&gt;&lt;Item&gt;&lt;ID&gt;7615&lt;/ID&gt;&lt;UID&gt;{16E0414F-2219-4226-A12A-0EA80797283C}&lt;/UID&gt;&lt;Title&gt;Longitudinal multi-omics of host–microbe dynamics in prediabetes&lt;/Title&gt;&lt;Template&gt;Journal Article&lt;/Template&gt;&lt;Star&gt;0&lt;/Star&gt;&lt;Tag&gt;5&lt;/Tag&gt;&lt;Author&gt;Zhou, Wenyu; Sailani, M Reza; Contrepois, Kévin; Zhou, Yanjiao; Ahadi, Sara; Leopold, Shana R; Zhang, Martin J; Rao, Varsha; Avina, Monika; Mishra, Tejaswini; Johnson, Jethro; Lee-McMullen, Brittany; Chen, Songjie; Metwally, Ahmed A; Tran, Thi Dong Binh; Nguyen, Hoan; Zhou, Xin; Albright, Brandon; Hong, Bo-Young; Petersen, Lauren; Bautista, Eddy; Hanson, Blake; Chen, Lei; Spakowicz, Daniel; Bahmani, Amir; Salins, Denis; Leopold, Benjamin; Ashland, Melanie; Dagan-Rosenfeld, Orit; Rego, Shannon; Limcaoco, Patricia; Colbert, Elizabeth; Allister, Candice; Perelman, Dalia; Craig, Colleen; Wei, Eric; Chaib, Hassan; Hornburg, Daniel; Dunn, Jessilyn; Liang, Liang; Rose, Sophia Miryam Schüssler-Fiorenza; Kukurba, Kim; Piening, Brian; Rost, Hannes; Tse, David; McLaughlin, Tracey; Sodergren, Erica; Weinstock, George M; Snyder, Michael&lt;/Author&gt;&lt;Year&gt;2019&lt;/Year&gt;&lt;Details&gt;&lt;_accessed&gt;62881711&lt;/_accessed&gt;&lt;_collection_scope&gt;SCI;SCIE&lt;/_collection_scope&gt;&lt;_created&gt;62881711&lt;/_created&gt;&lt;_db_updated&gt;CrossRef&lt;/_db_updated&gt;&lt;_doi&gt;10.1038/s41586-019-1236-x&lt;/_doi&gt;&lt;_impact_factor&gt;  42.778&lt;/_impact_factor&gt;&lt;_isbn&gt;0028-0836&lt;/_isbn&gt;&lt;_issue&gt;7758&lt;/_issue&gt;&lt;_journal&gt;Nature&lt;/_journal&gt;&lt;_modified&gt;63631374&lt;/_modified&gt;&lt;_pages&gt;663-671&lt;/_pages&gt;&lt;_tertiary_title&gt;Nature&lt;/_tertiary_title&gt;&lt;_url&gt;http://www.nature.com/articles/s41586-019-1236-x_x000d__x000a_http://www.nature.com/articles/s41586-019-1236-x.pdf&lt;/_url&gt;&lt;_volume&gt;569&lt;/_volume&gt;&lt;/Details&gt;&lt;Extra&gt;&lt;DBUID&gt;{6486014E-94A3-482F-8B8D-B1496E970E79}&lt;/DBUID&gt;&lt;/Extra&gt;&lt;/Item&gt;&lt;/References&gt;&lt;/Group&gt;&lt;/Citation&gt;_x000a_"/>
    <w:docVar w:name="NE.Ref{2E92CDA6-0493-422D-96E9-E24FAFBABD59}" w:val=" ADDIN NE.Ref.{2E92CDA6-0493-422D-96E9-E24FAFBABD59}&lt;Citation&gt;&lt;Group&gt;&lt;References&gt;&lt;Item&gt;&lt;ID&gt;6382&lt;/ID&gt;&lt;UID&gt;{D0A73243-4834-4B47-9974-D91B98DB2637}&lt;/UID&gt;&lt;Title&gt;The gut microbiota at the intersection of diet and human health&lt;/Title&gt;&lt;Template&gt;Journal Article&lt;/Template&gt;&lt;Star&gt;1&lt;/Star&gt;&lt;Tag&gt;5&lt;/Tag&gt;&lt;Author&gt;Gentile, Christopher L; Weir, Tiffany L&lt;/Author&gt;&lt;Year&gt;2018&lt;/Year&gt;&lt;Details&gt;&lt;_accessed&gt;63186462&lt;/_accessed&gt;&lt;_collection_scope&gt;SCI;SCIE;&lt;/_collection_scope&gt;&lt;_created&gt;62545967&lt;/_created&gt;&lt;_date&gt;62062560&lt;/_date&gt;&lt;_date_display&gt;2018&lt;/_date_display&gt;&lt;_db_updated&gt;PKU Search&lt;/_db_updated&gt;&lt;_doi&gt;10.1126/science.aau5812&lt;/_doi&gt;&lt;_impact_factor&gt;  41.845&lt;/_impact_factor&gt;&lt;_isbn&gt;0036-8075_x000d__x000a_&lt;/_isbn&gt;&lt;_issue&gt;6416_x000d__x000a_&lt;/_issue&gt;&lt;_journal&gt;Science&lt;/_journal&gt;&lt;_keywords&gt;Animal models_x000d__x000a_; Intestines_x000d__x000a_; Nutrition_x000d__x000a_; Health_x000d__x000a_; Diabetes mellitus_x000d__x000a_; Biological activity_x000d__x000a_; Microbiota_x000d__x000a_; Microorganisms_x000d__x000a_; Diet_x000d__x000a_; Nutrients_x000d__x000a_; Diabetes_x000d__x000a_; Cardiovascular diseases_x000d__x000a_; Heart diseases_x000d__x000a_; Metabolic disorders_x000d__x000a_&lt;/_keywords&gt;&lt;_modified&gt;63476019&lt;/_modified&gt;&lt;_number&gt;1&lt;/_number&gt;&lt;_ori_publication&gt;The American Association for the Advancement of Science_x000d__x000a_&lt;/_ori_publication&gt;&lt;_pages&gt;776_x000d__x000a_-780_x000d__x000a_&lt;/_pages&gt;&lt;_place_published&gt;Washington_x000d__x000a_&lt;/_place_published&gt;&lt;_url&gt;http://pku.summon.serialssolutions.com/2.0.0/link/0/eLvHCXMwlV1NSwMxEB20IHhRWxWrVXKshy27ySabnESli_gBHnrysuRrpYjb0u4e_Pdmd1O0RUF_QEKYJDNvmJn3AAgehcGGT8iNCLGNFNOJ0pjkgudU0yRUwpDYNtWDlyf--IzTMb3_4o7eKOh_m3YZSVlR3sgLu4hZ9_LdPKS_su16Tp8f1q-Ho3Vv3ISYdP8fpzmAPY8j0XV78V3YskUPdlplyY8edP2fXaKhJ5a-PIQr9ybQa1Wi92lLv1RKJEvkICCqWSMWy6Ytq0CzHJmpLZEsDGo0_FA7LXkEk3Q8ub0LvIBCoEWCAxs6dKGxiRJFjKA2jmryMOPyYRsTZnhsQl4rV5GIch1aFkVa4bq-KzTlgktyDJ1iVtgTQJhRBz1iIxOmYsUTaWKc1I2pWCviQFEfhiszZvOWJiNr0gvMMm-jzNuoD4OVmTP_X5YZdqmycFGU4dO_73QGuw6-8HoyMGID6JSLyp7D9vytumiewyf9C7Tj&lt;/_url&gt;&lt;_volume&gt;362&lt;/_volume&gt;&lt;/Details&gt;&lt;Extra&gt;&lt;DBUID&gt;{6486014E-94A3-482F-8B8D-B1496E970E79}&lt;/DBUID&gt;&lt;/Extra&gt;&lt;/Item&gt;&lt;/References&gt;&lt;/Group&gt;&lt;/Citation&gt;_x000a_"/>
    <w:docVar w:name="NE.Ref{2F5174DA-922D-4AB6-B1B0-F744F376733A}" w:val=" ADDIN NE.Ref.{2F5174DA-922D-4AB6-B1B0-F744F376733A}&lt;Citation&gt;&lt;Group&gt;&lt;References&gt;&lt;Item&gt;&lt;ID&gt;8995&lt;/ID&gt;&lt;UID&gt;{3FF3A12F-6959-4724-8A43-B56D0E2A0575}&lt;/UID&gt;&lt;Title&gt;Strategies to promote abundance of Akkermansia muciniphila, an emerging probiotics in the gut, evidence from dietary intervention studies&lt;/Title&gt;&lt;Template&gt;Journal Article&lt;/Template&gt;&lt;Star&gt;0&lt;/Star&gt;&lt;Tag&gt;0&lt;/Tag&gt;&lt;Author&gt;Zhou, K&lt;/Author&gt;&lt;Year&gt;2017&lt;/Year&gt;&lt;Details&gt;&lt;_accession_num&gt;30416539&lt;/_accession_num&gt;&lt;_author_adr&gt;Department of Nutrition &amp;amp; Food Science, Wayne State University, Detroit, MI 48202, USA.&lt;/_author_adr&gt;&lt;_collection_scope&gt;SCIE&lt;/_collection_scope&gt;&lt;_created&gt;63727896&lt;/_created&gt;&lt;_date&gt;2017-06-01&lt;/_date&gt;&lt;_date_display&gt;2017 Jun&lt;/_date_display&gt;&lt;_db_updated&gt;PubMed&lt;/_db_updated&gt;&lt;_doi&gt;10.1016/j.jff.2017.03.045&lt;/_doi&gt;&lt;_impact_factor&gt;   3.701&lt;/_impact_factor&gt;&lt;_isbn&gt;1756-4646 (Print); 1756-4646 (Linking)&lt;/_isbn&gt;&lt;_journal&gt;J Funct Foods&lt;/_journal&gt;&lt;_keywords&gt;Akkermansia muciniphila; Diabetes; Dietary supplementation; Gut microbiota; Obesity; Probiotics&lt;/_keywords&gt;&lt;_language&gt;eng&lt;/_language&gt;&lt;_modified&gt;63727896&lt;/_modified&gt;&lt;_pages&gt;194-201&lt;/_pages&gt;&lt;_tertiary_title&gt;Journal of functional foods&lt;/_tertiary_title&gt;&lt;_type_work&gt;Journal Article&lt;/_type_work&gt;&lt;_url&gt;http://www.ncbi.nlm.nih.gov/entrez/query.fcgi?cmd=Retrieve&amp;amp;db=pubmed&amp;amp;dopt=Abstract&amp;amp;list_uids=30416539&amp;amp;query_hl=1&lt;/_url&gt;&lt;_volume&gt;33&lt;/_volume&gt;&lt;/Details&gt;&lt;Extra&gt;&lt;DBUID&gt;{6486014E-94A3-482F-8B8D-B1496E970E79}&lt;/DBUID&gt;&lt;/Extra&gt;&lt;/Item&gt;&lt;/References&gt;&lt;/Group&gt;&lt;/Citation&gt;_x000a_"/>
    <w:docVar w:name="NE.Ref{2FD5A4E3-27EC-461B-BB98-6401836FA64D}" w:val=" ADDIN NE.Ref.{2FD5A4E3-27EC-461B-BB98-6401836FA64D}&lt;Citation&gt;&lt;Group&gt;&lt;References&gt;&lt;Item&gt;&lt;ID&gt;8831&lt;/ID&gt;&lt;UID&gt;{5E1C41B7-A5BC-433F-BF54-5018BCCBE516}&lt;/UID&gt;&lt;Title&gt;Identifying and Overcoming Threats to Reproducibility, Replicability, Robustness, and Generalizability in Microbiome Research&lt;/Title&gt;&lt;Template&gt;Journal Article&lt;/Template&gt;&lt;Star&gt;0&lt;/Star&gt;&lt;Tag&gt;0&lt;/Tag&gt;&lt;Author&gt;Schloss, P D&lt;/Author&gt;&lt;Year&gt;2018&lt;/Year&gt;&lt;Details&gt;&lt;_accessed&gt;63605719&lt;/_accessed&gt;&lt;_accession_num&gt;29871915&lt;/_accession_num&gt;&lt;_author_adr&gt;Department of Microbiology and Immunology, University of Michigan, Ann Arbor, Michigan, USA pschloss@umich.edu.&lt;/_author_adr&gt;&lt;_collection_scope&gt;SCIE&lt;/_collection_scope&gt;&lt;_created&gt;63605719&lt;/_created&gt;&lt;_date&gt;62285760&lt;/_date&gt;&lt;_date_display&gt;2018 Jun 5&lt;/_date_display&gt;&lt;_db_updated&gt;PubMed&lt;/_db_updated&gt;&lt;_doi&gt;10.1128/mBio.00525-18&lt;/_doi&gt;&lt;_impact_factor&gt;   6.784&lt;/_impact_factor&gt;&lt;_isbn&gt;2150-7511 (Electronic)&lt;/_isbn&gt;&lt;_issue&gt;3&lt;/_issue&gt;&lt;_journal&gt;mBio&lt;/_journal&gt;&lt;_keywords&gt;*American Academy of Microbiology; *microbiome; *reproducibility; *research ethics; *scientific method&lt;/_keywords&gt;&lt;_language&gt;eng&lt;/_language&gt;&lt;_modified&gt;63605719&lt;/_modified&gt;&lt;_ori_publication&gt;Copyright (c) 2018 Schloss.&lt;/_ori_publication&gt;&lt;_subject_headings&gt;Biomedical Research/ethics/*standards; Microbiology/ethics/standards; *Microbiota; Reproducibility of Results; Research Personnel/ethics/psychology/standards; Respect&lt;/_subject_headings&gt;&lt;_tertiary_title&gt;mBio&lt;/_tertiary_title&gt;&lt;_type_work&gt;Journal Article; Research Support, N.I.H., Extramural&lt;/_type_work&gt;&lt;_url&gt;http://www.ncbi.nlm.nih.gov/entrez/query.fcgi?cmd=Retrieve&amp;amp;db=pubmed&amp;amp;dopt=Abstract&amp;amp;list_uids=29871915&amp;amp;query_hl=1&lt;/_url&gt;&lt;_volume&gt;9&lt;/_volume&gt;&lt;/Details&gt;&lt;Extra&gt;&lt;DBUID&gt;{6486014E-94A3-482F-8B8D-B1496E970E79}&lt;/DBUID&gt;&lt;/Extra&gt;&lt;/Item&gt;&lt;/References&gt;&lt;/Group&gt;&lt;/Citation&gt;_x000a_"/>
    <w:docVar w:name="NE.Ref{2FFEA5F6-F689-469F-8168-DE7C33F1FA0B}" w:val=" ADDIN NE.Ref.{2FFEA5F6-F689-469F-8168-DE7C33F1FA0B}&lt;Citation&gt;&lt;Group&gt;&lt;References&gt;&lt;Item&gt;&lt;ID&gt;8849&lt;/ID&gt;&lt;UID&gt;{67735F9D-41BC-42F4-862A-5740C2A66A35}&lt;/UID&gt;&lt;Title&gt;Repeated Measures Correlation&lt;/Title&gt;&lt;Template&gt;Journal Article&lt;/Template&gt;&lt;Star&gt;0&lt;/Star&gt;&lt;Tag&gt;0&lt;/Tag&gt;&lt;Author&gt;Bakdash, Jonathan Z; Marusich, Laura R&lt;/Author&gt;&lt;Year&gt;2017&lt;/Year&gt;&lt;Details&gt;&lt;_accessed&gt;63631472&lt;/_accessed&gt;&lt;_collection_scope&gt;SSCI&lt;/_collection_scope&gt;&lt;_created&gt;63631472&lt;/_created&gt;&lt;_date&gt;61675200&lt;/_date&gt;&lt;_db_updated&gt;CrossRef&lt;/_db_updated&gt;&lt;_doi&gt;10.3389/fpsyg.2017.00456&lt;/_doi&gt;&lt;_impact_factor&gt;   2.067&lt;/_impact_factor&gt;&lt;_isbn&gt;1664-1078&lt;/_isbn&gt;&lt;_journal&gt;Frontiers in Psychology&lt;/_journal&gt;&lt;_modified&gt;63631472&lt;/_modified&gt;&lt;_tertiary_title&gt;Front. Psychol.&lt;/_tertiary_title&gt;&lt;_url&gt;https://www.frontiersin.org/article/10.3389/fpsyg.2017.00456/full_x000d__x000a_https://www.frontiersin.org/article/10.3389/fpsyg.2017.00456/full&lt;/_url&gt;&lt;_volume&gt;8&lt;/_volume&gt;&lt;/Details&gt;&lt;Extra&gt;&lt;DBUID&gt;{6486014E-94A3-482F-8B8D-B1496E970E79}&lt;/DBUID&gt;&lt;/Extra&gt;&lt;/Item&gt;&lt;/References&gt;&lt;/Group&gt;&lt;/Citation&gt;_x000a_"/>
    <w:docVar w:name="NE.Ref{300B4D27-C6D9-4CD7-AF8C-AE4892D9E510}" w:val=" ADDIN NE.Ref.{300B4D27-C6D9-4CD7-AF8C-AE4892D9E510}&lt;Citation&gt;&lt;Group&gt;&lt;References&gt;&lt;Item&gt;&lt;ID&gt;7998&lt;/ID&gt;&lt;UID&gt;{598A2682-6287-4EB5-92FC-4DAE33DD9E06}&lt;/UID&gt;&lt;Title&gt;Functional and therapeutic potential of inulin: A comprehensive review&lt;/Title&gt;&lt;Template&gt;Journal Article&lt;/Template&gt;&lt;Star&gt;1&lt;/Star&gt;&lt;Tag&gt;0&lt;/Tag&gt;&lt;Author&gt;Ahmed, W; Rashid, S&lt;/Author&gt;&lt;Year&gt;2019&lt;/Year&gt;&lt;Details&gt;&lt;_accessed&gt;63873216&lt;/_accessed&gt;&lt;_accession_num&gt;28799777&lt;/_accession_num&gt;&lt;_author_adr&gt;a Department of Food Science and Human Nutrition , University of Veterinary and Animal Sciences , Lahore , Pakistan.; b National Institute of Food Science and Technology, Faculty of Food, Nutrition and Home Sciences , University of Agriculture , Faisalabad , Pakistan.&lt;/_author_adr&gt;&lt;_created&gt;63174204&lt;/_created&gt;&lt;_date&gt;62615520&lt;/_date&gt;&lt;_date_display&gt;2019&lt;/_date_display&gt;&lt;_db_updated&gt;PubMed&lt;/_db_updated&gt;&lt;_doi&gt;10.1080/10408398.2017.1355775&lt;/_doi&gt;&lt;_impact_factor&gt;   7.862&lt;/_impact_factor&gt;&lt;_isbn&gt;1549-7852 (Electronic); 1040-8398 (Linking)&lt;/_isbn&gt;&lt;_issue&gt;1&lt;/_issue&gt;&lt;_journal&gt;Crit Rev Food Sci Nutr&lt;/_journal&gt;&lt;_keywords&gt;Animals; Food Technology; Functional Food/*analysis; Humans; Inulin/*chemistry/*metabolism; Nutritive Value; Plants, Edible/chemistryInulin; Jerusalem artichoke; chicory; fat replacer; glycemia; hypercholesterolemia&lt;/_keywords&gt;&lt;_label&gt;inulin&lt;/_label&gt;&lt;_language&gt;eng&lt;/_language&gt;&lt;_modified&gt;63873216&lt;/_modified&gt;&lt;_pages&gt;1-13&lt;/_pages&gt;&lt;_tertiary_title&gt;Critical reviews in food science and nutrition&lt;/_tertiary_title&gt;&lt;_type_work&gt;Journal Article; Review&lt;/_type_work&gt;&lt;_url&gt;http://www.ncbi.nlm.nih.gov/entrez/query.fcgi?cmd=Retrieve&amp;amp;db=pubmed&amp;amp;dopt=Abstract&amp;amp;list_uids=28799777&amp;amp;query_hl=1&lt;/_url&gt;&lt;_volume&gt;59&lt;/_volume&gt;&lt;/Details&gt;&lt;Extra&gt;&lt;DBUID&gt;{6486014E-94A3-482F-8B8D-B1496E970E79}&lt;/DBUID&gt;&lt;/Extra&gt;&lt;/Item&gt;&lt;/References&gt;&lt;/Group&gt;&lt;Group&gt;&lt;References&gt;&lt;Item&gt;&lt;ID&gt;7807&lt;/ID&gt;&lt;UID&gt;{04898327-93A8-4E13-AEF6-3532F446B73D}&lt;/UID&gt;&lt;Title&gt;Starch Digestion by Gut Bacteria: Crowdsourcing for Carbs&lt;/Title&gt;&lt;Template&gt;Journal Article&lt;/Template&gt;&lt;Star&gt;1&lt;/Star&gt;&lt;Tag&gt;0&lt;/Tag&gt;&lt;Author&gt;Cerqueira, Filipe M; Photenhauer, Amanda L; Pollet, Rebecca M; Brown, Haley A; Koropatkin, Nicole M&lt;/Author&gt;&lt;Year&gt;2019&lt;/Year&gt;&lt;Details&gt;&lt;_accessed&gt;63192743&lt;/_accessed&gt;&lt;_collection_scope&gt;SCI;SCIE&lt;/_collection_scope&gt;&lt;_created&gt;63102845&lt;/_created&gt;&lt;_db_updated&gt;CrossRef&lt;/_db_updated&gt;&lt;_doi&gt;10.1016/j.tim.2019.09.004&lt;/_doi&gt;&lt;_impact_factor&gt;  13.546&lt;/_impact_factor&gt;&lt;_isbn&gt;0966842X&lt;/_isbn&gt;&lt;_journal&gt;Trends in Microbiology&lt;/_journal&gt;&lt;_label&gt;细菌食物链&lt;/_label&gt;&lt;_modified&gt;63585683&lt;/_modified&gt;&lt;_tertiary_title&gt;Trends in Microbiology&lt;/_tertiary_title&gt;&lt;_url&gt;https://linkinghub.elsevier.com/retrieve/pii/S0966842X19302392_x000d__x000a_https://api.elsevier.com/content/article/PII:S0966842X19302392?httpAccept=text/xml&lt;/_url&gt;&lt;/Details&gt;&lt;Extra&gt;&lt;DBUID&gt;{6486014E-94A3-482F-8B8D-B1496E970E79}&lt;/DBUID&gt;&lt;/Extra&gt;&lt;/Item&gt;&lt;/References&gt;&lt;/Group&gt;&lt;/Citation&gt;_x000a_"/>
    <w:docVar w:name="NE.Ref{329229C6-8237-4CF3-A45D-E16E84EAA823}" w:val=" ADDIN NE.Ref.{329229C6-8237-4CF3-A45D-E16E84EAA823}&lt;Citation&gt;&lt;Group&gt;&lt;References&gt;&lt;Item&gt;&lt;ID&gt;6757&lt;/ID&gt;&lt;UID&gt;{7F7CEA95-4854-4758-9550-8541A7C275E2}&lt;/UID&gt;&lt;Title&gt;Stable Engraftment of Bifidobacterium longum AH1206 in the Human Gut Depends on Individualized Features of the Resident Microbiome&lt;/Title&gt;&lt;Template&gt;Journal Article&lt;/Template&gt;&lt;Star&gt;0&lt;/Star&gt;&lt;Tag&gt;0&lt;/Tag&gt;&lt;Author&gt;Maldonado-Gómez, María X; Martínez, Inés; Bottacini, Francesca; O Callaghan, Amy; Ventura, Marco; van Sinderen, Douwe; Hillmann, Benjamin; Vangay, Pajau; Knights, Dan; Hutkins, Robert W; Walter, Jens&lt;/Author&gt;&lt;Year&gt;2016&lt;/Year&gt;&lt;Details&gt;&lt;_accessed&gt;63794415&lt;/_accessed&gt;&lt;_collection_scope&gt;SCI;SCIE&lt;/_collection_scope&gt;&lt;_created&gt;62656921&lt;/_created&gt;&lt;_db_updated&gt;CrossRef&lt;/_db_updated&gt;&lt;_doi&gt;10.1016/j.chom.2016.09.001&lt;/_doi&gt;&lt;_impact_factor&gt;  15.923&lt;/_impact_factor&gt;&lt;_isbn&gt;19313128&lt;/_isbn&gt;&lt;_issue&gt;4&lt;/_issue&gt;&lt;_journal&gt;Cell Host &amp;amp; Microbe&lt;/_journal&gt;&lt;_modified&gt;63794415&lt;/_modified&gt;&lt;_pages&gt;515-526&lt;/_pages&gt;&lt;_tertiary_title&gt;Cell Host &amp;amp; Microbe&lt;/_tertiary_title&gt;&lt;_url&gt;https://linkinghub.elsevier.com/retrieve/pii/S193131281630378X_x000d__x000a_https://api.elsevier.com/content/article/PII:S193131281630378X?httpAccept=text/xml&lt;/_url&gt;&lt;_volume&gt;20&lt;/_volume&gt;&lt;/Details&gt;&lt;Extra&gt;&lt;DBUID&gt;{6486014E-94A3-482F-8B8D-B1496E970E79}&lt;/DBUID&gt;&lt;/Extra&gt;&lt;/Item&gt;&lt;/References&gt;&lt;/Group&gt;&lt;/Citation&gt;_x000a_"/>
    <w:docVar w:name="NE.Ref{352713DB-CA2D-46AB-87F1-9F1AA7D3AF3B}" w:val=" ADDIN NE.Ref.{352713DB-CA2D-46AB-87F1-9F1AA7D3AF3B}&lt;Citation&gt;&lt;Group&gt;&lt;References&gt;&lt;Item&gt;&lt;ID&gt;7736&lt;/ID&gt;&lt;UID&gt;{CB38B7CA-4996-4590-90B4-50DA4E5DCB82}&lt;/UID&gt;&lt;Title&gt;Universality of human microbial dynamics&lt;/Title&gt;&lt;Template&gt;Journal Article&lt;/Template&gt;&lt;Star&gt;0&lt;/Star&gt;&lt;Tag&gt;0&lt;/Tag&gt;&lt;Author&gt;Bashan, Amir; Gibson, Travis E; Friedman, Jonathan; Carey, Vincent J; Weiss, Scott T; Hohmann, Elizabeth L; Liu, Yang-Yu&lt;/Author&gt;&lt;Year&gt;2016&lt;/Year&gt;&lt;Details&gt;&lt;_accessed&gt;63859189&lt;/_accessed&gt;&lt;_collection_scope&gt;SCI;SCIE&lt;/_collection_scope&gt;&lt;_created&gt;62922055&lt;/_created&gt;&lt;_db_updated&gt;CrossRef&lt;/_db_updated&gt;&lt;_doi&gt;10.1038/nature18301&lt;/_doi&gt;&lt;_impact_factor&gt;  42.778&lt;/_impact_factor&gt;&lt;_isbn&gt;0028-0836&lt;/_isbn&gt;&lt;_issue&gt;7606&lt;/_issue&gt;&lt;_journal&gt;Nature&lt;/_journal&gt;&lt;_modified&gt;63859189&lt;/_modified&gt;&lt;_pages&gt;259-262&lt;/_pages&gt;&lt;_tertiary_title&gt;Nature&lt;/_tertiary_title&gt;&lt;_url&gt;http://www.nature.com/articles/nature18301_x000d__x000a_http://www.nature.com/articles/nature18301.pdf&lt;/_url&gt;&lt;_volume&gt;534&lt;/_volume&gt;&lt;/Details&gt;&lt;Extra&gt;&lt;DBUID&gt;{6486014E-94A3-482F-8B8D-B1496E970E79}&lt;/DBUID&gt;&lt;/Extra&gt;&lt;/Item&gt;&lt;/References&gt;&lt;/Group&gt;&lt;/Citation&gt;_x000a_"/>
    <w:docVar w:name="NE.Ref{365A4E56-496A-4774-BB56-2402BD807A21}" w:val=" ADDIN NE.Ref.{365A4E56-496A-4774-BB56-2402BD807A21}&lt;Citation&gt;&lt;Group&gt;&lt;References&gt;&lt;Item&gt;&lt;ID&gt;5966&lt;/ID&gt;&lt;UID&gt;{4A005DE2-D88D-46DA-9F80-E28797E980FE}&lt;/UID&gt;&lt;Title&gt;Linking long-term dietary patterns with gut microbial enterotypes&lt;/Title&gt;&lt;Template&gt;Journal Article&lt;/Template&gt;&lt;Star&gt;0&lt;/Star&gt;&lt;Tag&gt;0&lt;/Tag&gt;&lt;Author&gt;Wu, G D; Chen, J; Hoffmann, C; Bittinger, K; Chen, Y Y; Keilbaugh, S A; Bewtra, M; Knights, D; Walters, W A; Knight, R; Sinha, R; Gilroy, E; Gupta, K; Baldassano, R; Nessel, L; Li, H; Bushman, F D; Lewis, J D&lt;/Author&gt;&lt;Year&gt;2011&lt;/Year&gt;&lt;Details&gt;&lt;_accessed&gt;63866076&lt;/_accessed&gt;&lt;_accession_num&gt;21885731&lt;/_accession_num&gt;&lt;_author_adr&gt;Division of Gastroenterology, Perelman School of Medicine, University of Pennsylvania, Philadelphia, PA 19104, USA. gdwu@mail.med.upenn.edu&lt;/_author_adr&gt;&lt;_collection_scope&gt;SCI;SCIE;&lt;/_collection_scope&gt;&lt;_created&gt;62350383&lt;/_created&gt;&lt;_date&gt;58782240&lt;/_date&gt;&lt;_date_display&gt;2011 Oct 7&lt;/_date_display&gt;&lt;_db_updated&gt;PubMed&lt;/_db_updated&gt;&lt;_doi&gt;10.1126/science.1208344&lt;/_doi&gt;&lt;_impact_factor&gt;  41.845&lt;/_impact_factor&gt;&lt;_isbn&gt;1095-9203 (Electronic); 0036-8075 (Linking)&lt;/_isbn&gt;&lt;_issue&gt;6052&lt;/_issue&gt;&lt;_journal&gt;Science&lt;/_journal&gt;&lt;_keywords&gt;Adolescent; Adult; Bacteria/classification/*isolation &amp;amp;amp; purification; Bacteroides/classification/isolation &amp;amp;amp; purification; Child; Child, Preschool; Cross-Sectional Studies; *Diet; Dietary Carbohydrates/administration &amp;amp;amp; dosage; Dietary Fats/administration &amp;amp;amp; dosage; Dietary Fiber/administration &amp;amp;amp; dosage; Feces/*microbiology; Gastrointestinal Tract/*microbiology; Humans; *Metagenome; Middle Aged; Prevotella/classification/isolation &amp;amp;amp; purification; Ruminococcus/classification/isolation &amp;amp;amp; purification; Time Factors; Young Adult&lt;/_keywords&gt;&lt;_language&gt;eng&lt;/_language&gt;&lt;_modified&gt;63866076&lt;/_modified&gt;&lt;_pages&gt;105-8&lt;/_pages&gt;&lt;_tertiary_title&gt;Science (New York, N.Y.)&lt;/_tertiary_title&gt;&lt;_type_work&gt;Journal Article; Randomized Controlled Trial; Research Support, N.I.H., Extramural; Research Support, Non-U.S. Gov&amp;apos;t&lt;/_type_work&gt;&lt;_url&gt;http://www.ncbi.nlm.nih.gov/entrez/query.fcgi?cmd=Retrieve&amp;amp;db=pubmed&amp;amp;dopt=Abstract&amp;amp;list_uids=21885731&amp;amp;query_hl=1&lt;/_url&gt;&lt;_volume&gt;334&lt;/_volume&gt;&lt;/Details&gt;&lt;Extra&gt;&lt;DBUID&gt;{6486014E-94A3-482F-8B8D-B1496E970E79}&lt;/DBUID&gt;&lt;/Extra&gt;&lt;/Item&gt;&lt;/References&gt;&lt;/Group&gt;&lt;Group&gt;&lt;References&gt;&lt;Item&gt;&lt;ID&gt;8589&lt;/ID&gt;&lt;UID&gt;{32BE980E-44F2-4CB3-90C5-DC5774939502}&lt;/UID&gt;&lt;Title&gt;High-resolution temporal profiling of the human gut microbiome reveals consistent and cascading alterations in response to dietary glycans&lt;/Title&gt;&lt;Template&gt;Journal Article&lt;/Template&gt;&lt;Star&gt;0&lt;/Star&gt;&lt;Tag&gt;0&lt;/Tag&gt;&lt;Author&gt;Creswell, Richard; Tan, Jie; Leff, Jonathan W; Brooks, Brandon; Mahowald, Michael A; Thieroff-Ekerdt, Ruth; Gerber, Georg K&lt;/Author&gt;&lt;Year&gt;2020&lt;/Year&gt;&lt;Details&gt;&lt;_accessed&gt;63844765&lt;/_accessed&gt;&lt;_collection_scope&gt;SCIE&lt;/_collection_scope&gt;&lt;_created&gt;63393992&lt;/_created&gt;&lt;_db_updated&gt;CrossRef&lt;/_db_updated&gt;&lt;_doi&gt;10.1186/s13073-020-00758-x&lt;/_doi&gt;&lt;_impact_factor&gt;  10.675&lt;/_impact_factor&gt;&lt;_isbn&gt;1756-994X&lt;/_isbn&gt;&lt;_issue&gt;1&lt;/_issue&gt;&lt;_journal&gt;Genome Medicine&lt;/_journal&gt;&lt;_modified&gt;63844765&lt;/_modified&gt;&lt;_tertiary_title&gt;Genome Med&lt;/_tertiary_title&gt;&lt;_url&gt;https://genomemedicine.biomedcentral.com/articles/10.1186/s13073-020-00758-x_x000d__x000a_http://link.springer.com/content/pdf/10.1186/s13073-020-00758-x.pdf&lt;/_url&gt;&lt;_volume&gt;12&lt;/_volume&gt;&lt;/Details&gt;&lt;Extra&gt;&lt;DBUID&gt;{6486014E-94A3-482F-8B8D-B1496E970E79}&lt;/DBUID&gt;&lt;/Extra&gt;&lt;/Item&gt;&lt;/References&gt;&lt;/Group&gt;&lt;/Citation&gt;_x000a_"/>
    <w:docVar w:name="NE.Ref{36C21D4D-A429-4860-9B50-D194F4E12790}" w:val=" ADDIN NE.Ref.{36C21D4D-A429-4860-9B50-D194F4E12790}&lt;Citation&gt;&lt;Group&gt;&lt;References&gt;&lt;Item&gt;&lt;ID&gt;7604&lt;/ID&gt;&lt;UID&gt;{258860A9-8195-415D-8446-81530F0ED1B8}&lt;/UID&gt;&lt;Title&gt;Fecal Short-Chain Fatty Acids Are Not Predictive of Colonic Tumor Status and Cannot Be Predicted Based on Bacterial Community Structure&lt;/Title&gt;&lt;Template&gt;Journal Article&lt;/Template&gt;&lt;Star&gt;0&lt;/Star&gt;&lt;Tag&gt;0&lt;/Tag&gt;&lt;Author&gt;Sze, Marc A; Topçuoğlu, Begüm D; Lesniak, Nicholas A; Ruffin, Mack T; Schloss, Patrick D&lt;/Author&gt;&lt;Year&gt;2019&lt;/Year&gt;&lt;Details&gt;&lt;_accessed&gt;63177123&lt;/_accessed&gt;&lt;_collection_scope&gt;SCIE&lt;/_collection_scope&gt;&lt;_created&gt;62860119&lt;/_created&gt;&lt;_doi&gt;10.1128/mBio.01454-19&lt;/_doi&gt;&lt;_impact_factor&gt;   6.784&lt;/_impact_factor&gt;&lt;_issue&gt;4&lt;/_issue&gt;&lt;_journal&gt;mBio&lt;/_journal&gt;&lt;_label&gt;metabolome-microbiome&lt;/_label&gt;&lt;_modified&gt;63538031&lt;/_modified&gt;&lt;_pages&gt;e01454-19&lt;/_pages&gt;&lt;_url&gt;https://mbio.asm.org/content/mbio/10/4/e01454-19.full.pdf&lt;/_url&gt;&lt;_volume&gt;10&lt;/_volume&gt;&lt;/Details&gt;&lt;Extra&gt;&lt;DBUID&gt;{6486014E-94A3-482F-8B8D-B1496E970E79}&lt;/DBUID&gt;&lt;/Extra&gt;&lt;/Item&gt;&lt;/References&gt;&lt;/Group&gt;&lt;/Citation&gt;_x000a_"/>
    <w:docVar w:name="NE.Ref{37623B2C-ED1C-4D63-957A-CA651B22120E}" w:val=" ADDIN NE.Ref.{37623B2C-ED1C-4D63-957A-CA651B22120E}&lt;Citation&gt;&lt;Group&gt;&lt;References&gt;&lt;Item&gt;&lt;ID&gt;9074&lt;/ID&gt;&lt;UID&gt;{CD2AC31C-ED87-48A1-B6D3-8BB6634D1CF2}&lt;/UID&gt;&lt;Title&gt;The microbe-derived short-chain fatty acids butyrate and propionate are associated with protection from chronic GVHD&lt;/Title&gt;&lt;Template&gt;Journal Article&lt;/Template&gt;&lt;Star&gt;0&lt;/Star&gt;&lt;Tag&gt;0&lt;/Tag&gt;&lt;Author&gt;Markey, K A; Schluter, J; Gomes, ALC; Littmann, E R; Pickard, A J; Taylor, B P; Giardina, P A; Weber, D; Dai, A; Docampo, M D; Armijo, G K; Slingerland, A E; Slingerland, J B; Nichols, K B; Brereton, D G; Clurman, A G; Ramos, R J; Rao, A; Bush, A; Bohannon, L; Covington, M; Lew, M V; Rizzieri, D A; Chao, N; Maloy, M; Cho, C; Politikos, I; Giralt, S; Taur, Y; Pamer, E G; Holler, E; Perales, M A; Ponce, D M; Devlin, S M; Xavier, J; Sung, A D; Peled, J U; Cross, J R; van den Brink, MRM&lt;/Author&gt;&lt;Year&gt;2020&lt;/Year&gt;&lt;Details&gt;&lt;_accession_num&gt;32430495&lt;/_accession_num&gt;&lt;_author_adr&gt;Adult Bone Marrow Transplantation Service, Department of Medicine, Memorial Sloan Kettering Cancer Center, New York, NY.; Department of Medicine, Weill Cornell Medical College, New York, NY.; Program for Computational and Systems Biology, and.; Department of Immunology, Sloan Kettering Institute, Memorial Sloan Kettering Cancer Center, New York, NY.; Department of Immunology, Sloan Kettering Institute, Memorial Sloan Kettering Cancer Center, New York, NY.; Department of Hematology and Oncology, Internal Medicine III, University Medical  Center, Regensburg, Germany.; Program for Computational and Systems Biology, and.; Adult Bone Marrow Transplantation Service, Department of Medicine, Memorial Sloan Kettering Cancer Center, New York, NY.; Department of Immunology, Sloan Kettering Institute, Memorial Sloan Kettering Cancer Center, New York, NY.; Department of Hematology and Oncology, Internal Medicine III, University Medical  Center, Regensburg, Germany.; Department of Immunology, Sloan Kettering Institute, Memorial Sloan Kettering Cancer Center, New York, NY.; Department of Medicine, Weill Cornell Medical College, New York, NY.; Department of Immunology, Sloan Kettering Institute, Memorial Sloan Kettering Cancer Center, New York, NY.; Department of Immunology, Sloan Kettering Institute, Memorial Sloan Kettering Cancer Center, New York, NY.; Department of Immunology, Sloan Kettering Institute, Memorial Sloan Kettering Cancer Center, New York, NY.; Adult Bone Marrow Transplantation Service, Department of Medicine, Memorial Sloan Kettering Cancer Center, New York, NY.; Department of Immunology, Sloan Kettering Institute, Memorial Sloan Kettering Cancer Center, New York, NY.; Adult Bone Marrow Transplantation Service, Department of Medicine, Memorial Sloan Kettering Cancer Center, New York, NY.; Adult Bone Marrow Transplantation Service, Department of Medicine, Memorial Sloan Kettering Cancer Center, New York, NY.; Donald B. and Catherine C. Marron Cancer Metabolism Center, Memorial Sloan Kettering Cancer Center, New York, NY.; Donald B. and Catherine C. Marron Cancer Metabolism Center, Memorial Sloan Kettering Cancer Center, New York, NY.; Division of Hematologic Malignancies and Cellular Therapy, Department of Medicine, Duke University Medical Center, Durham, NC; and.; Division of Hematologic Malignancies and Cellular Therapy, Department of Medicine, Duke University Medical Center, Durham, NC; and.; Division of Hematologic Malignancies and Cellular Therapy, Department of Medicine, Duke University Medical Center, Durham, NC; and.; Division of Hematologic Malignancies and Cellular Therapy, Department of Medicine, Duke University Medical Center, Durham, NC; and.; Division of Hematologic Malignancies and Cellular Therapy, Department of Medicine, Duke University Medical Center, Durham, NC; and.; Division of Hematologic Malignancies and Cellular Therapy, Department of Medicine, Duke University Medical Center, Durham, NC; and.; Adult Bone Marrow Transplantation Service, Department of Medicine, Memorial Sloan Kettering Cancer Center, New York, NY.; Adult Bone Marrow Transplantation Service, Department of Medicine, Memorial Sloan Kettering Cancer Center, New York, NY.; Department of Medicine, Weill Cornell Medical College, New York, NY.; Adult Bone Marrow Transplantation Service, Department of Medicine, Memorial Sloan Kettering Cancer Center, New York, NY.; Department of Medicine, Weill Cornell Medical College, New York, NY.; Adult Bone Marrow Transplantation Service, Department of Medicine, Memorial Sloan Kettering Cancer Center, New York, NY.; Department of Medicine, Weill Cornell Medical College, New York, NY.; Department of Medicine, Weill Cornell Medical College, New York, NY.; Infectious Disease Service, Department of Medicine, and.; Department of Medicine, Weill Cornell Medical College, New York, NY.; Department of Immunology, Sloan Kettering Institute, Memorial Sloan Kettering Cancer Center, New York, NY.; Infectious Disease Service, Department of Medicine, and.; Department of Hematology and Oncology, Internal Medicine III, University Medical  Center, Regensburg, Germany.; Adult Bone Marrow Transplantation Service, Department of Medicine, Memorial Sloan Kettering Cancer Center, New York, NY.; Department of Medicine, Weill Cornell Medical College, New York, NY.; Adult Bone Marrow Transplantation Service, Department of Medicine, Memorial Sloan Kettering Cancer Center, New York, NY.; Department of Epidemiology and Biostatistics, Memorial Sloan Kettering Cancer Center, New York, NY.; Program for Computational and Systems Biology, and.; Division of Hematologic Malignancies and Cellular Therapy, Department of Medicine, Duke University Medical Center, Durham, NC; and.; Adult Bone Marrow Transplantation Service, Department of Medicine, Memorial Sloan Kettering Cancer Center, New York, NY.; Department of Medicine, Weill Cornell Medical College, New York, NY.; Donald B. and Catherine C. Marron Cancer Metabolism Center, Memorial Sloan Kettering Cancer Center, New York, NY.; Adult Bone Marrow Transplantation Service, Department of Medicine, Memorial Sloan Kettering Cancer Center, New York, NY.; Department of Medicine, Weill Cornell Medical College, New York, NY.; Department of Immunology, Sloan Kettering Institute, Memorial Sloan Kettering Cancer Center, New York, NY.&lt;/_author_adr&gt;&lt;_collection_scope&gt;SCI;SCIE&lt;/_collection_scope&gt;&lt;_created&gt;63772819&lt;/_created&gt;&lt;_date&gt;2020-07-02&lt;/_date&gt;&lt;_date_display&gt;2020 Jul 2&lt;/_date_display&gt;&lt;_db_updated&gt;PubMed&lt;/_db_updated&gt;&lt;_doi&gt;10.1182/blood.2019003369&lt;/_doi&gt;&lt;_impact_factor&gt;  17.543&lt;/_impact_factor&gt;&lt;_isbn&gt;1528-0020 (Electronic); 0006-4971 (Linking)&lt;/_isbn&gt;&lt;_issue&gt;1&lt;/_issue&gt;&lt;_journal&gt;Blood&lt;/_journal&gt;&lt;_language&gt;eng&lt;/_language&gt;&lt;_modified&gt;63772819&lt;/_modified&gt;&lt;_ori_publication&gt;(c) 2020 by The American Society of Hematology.&lt;/_ori_publication&gt;&lt;_pages&gt;130-136&lt;/_pages&gt;&lt;_subject_headings&gt;Adult; Allografts; Bacteria/isolation &amp;amp; purification/metabolism; Butyrates/*blood; Case-Control Studies; Chronic Disease; Dysbiosis/etiology/microbiology; Feces/microbiology; *Gastrointestinal Microbiome; Graft vs Host Disease/blood/etiology/*microbiology; Hematopoietic Stem Cell Transplantation/adverse effects; Humans; Metabolome; Propionates/*blood; Ribotyping&lt;/_subject_headings&gt;&lt;_tertiary_title&gt;Blood&lt;/_tertiary_title&gt;&lt;_type_work&gt;Journal Article; Multicenter Study; Research Support, N.I.H., Extramural; Research Support, Non-U.S. Gov&amp;apos;t&lt;/_type_work&gt;&lt;_url&gt;http://www.ncbi.nlm.nih.gov/entrez/query.fcgi?cmd=Retrieve&amp;amp;db=pubmed&amp;amp;dopt=Abstract&amp;amp;list_uids=32430495&amp;amp;query_hl=1&lt;/_url&gt;&lt;_volume&gt;136&lt;/_volume&gt;&lt;/Details&gt;&lt;Extra&gt;&lt;DBUID&gt;{6486014E-94A3-482F-8B8D-B1496E970E79}&lt;/DBUID&gt;&lt;/Extra&gt;&lt;/Item&gt;&lt;/References&gt;&lt;/Group&gt;&lt;/Citation&gt;_x000a_"/>
    <w:docVar w:name="NE.Ref{37A56E42-151C-4E1A-A404-C0F7F327B541}" w:val=" ADDIN NE.Ref.{37A56E42-151C-4E1A-A404-C0F7F327B541}&lt;Citation&gt;&lt;Group&gt;&lt;References&gt;&lt;Item&gt;&lt;ID&gt;5430&lt;/ID&gt;&lt;UID&gt;{0D592E0F-87A3-4652-8CEC-BC970F5E01FD}&lt;/UID&gt;&lt;Title&gt;Gut bacteria selectively promoted by dietary fibers alleviate type 2 diabetes&lt;/Title&gt;&lt;Template&gt;Journal Article&lt;/Template&gt;&lt;Star&gt;0&lt;/Star&gt;&lt;Tag&gt;0&lt;/Tag&gt;&lt;Author&gt;Zhao, L; Zhang, F; Ding, X; Wu, G; Lam, Y Y; Wang, X; Fu, H; Xue, X; Lu, C; Ma, J; Yu, L; Xu, C; Ren, Z; Xu, Y; Xu, S; Shen, H; Zhu, X; Shi, Y; Shen, Q; Dong, W; Liu, R; Ling, Y; Zeng, Y; Wang, X; Zhang, Q; Wang, J; Wang, L; Wu, Y; Zeng, B; Wei, H; Zhang, M; Peng, Y; Zhang, C&lt;/Author&gt;&lt;Year&gt;2018&lt;/Year&gt;&lt;Details&gt;&lt;_accessed&gt;63881174&lt;/_accessed&gt;&lt;_accession_num&gt;29590046&lt;/_accession_num&gt;&lt;_author_adr&gt;State Key Laboratory of Microbial Metabolism and Ministry of Education Key Laboratory of Systems Biomedicine, School of Life Sciences and Biotechnology, Shanghai Jiao Tong University, Shanghai 200240, China. lpzhao@sjtu.edu.cn pengyongde0908@126.com zhangchenhong@sjtu.edu.cn.; Department of Biochemistry and Microbiology and New Jersey Institute for Food, Nutrition, and Health, School of Environmental and Biological Sciences, Rutgers University, NJ 08901, US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Department of Biochemistry and Microbiology and New Jersey Institute for Food, Nutrition, and Health, School of Environmental and Biological Sciences, Rutgers University, NJ 08901, US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ijing Community Health Service Center of Songjiang District, Shanghai 201601, China.; Sijing Community Health Service Center of Songjiang District, Shanghai 201601, China.; Sijing Community Health Service Center of Songjiang District, Shanghai 201601, China.; Sijing Community Health Service Center of Songjiang District, Shanghai 201601, China.; Sijing Community Health Service Center of Songjiang District, Shanghai 201601, China.; Sijing Hospital of Songjiang District, Shanghai 201601, China.; Sijing Hospital of Songjiang District, Shanghai 201601, China.; Sijing Hospital of Songjiang District, Shanghai 201601, China.; Sijing Hospital of Songjiang District, Shanghai 201601, China.; Department of Endocrinology and Metabolism, Qidong People&amp;apos;s Hospital, Jiangsu 226200, China.; Department of Endocrinology and Metabolism, Qidong People&amp;apos;s Hospital, Jiangsu 226200, Chin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Department of Gastroenterology, Shanghai General Hospital, Shanghai Jiao Tong University School of Medicine, Shanghai 200080, China.; Department of Gastroenterology,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Department of Laboratory Animal Science, College of Basic Medical Sciences, Army  Medical University, Chongqing 400038, China.; Department of Laboratory Animal Science, College of Basic Medical Sciences, Army  Medical University, Chongqing 400038, Chin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lpzhao@sjtu.edu.cn pengyongde0908@126.com zhangchenhong@sjtu.edu.cn.; State Key Laboratory of Microbial Metabolism and Ministry of Education Key Laboratory of Systems Biomedicine, School of Life Sciences and Biotechnology, Shanghai Jiao Tong University, Shanghai 200240, China. lpzhao@sjtu.edu.cn pengyongde0908@126.com zhangchenhong@sjtu.edu.cn.&lt;/_author_adr&gt;&lt;_collection_scope&gt;SCI;SCIE;&lt;/_collection_scope&gt;&lt;_created&gt;62233074&lt;/_created&gt;&lt;_date&gt;62159040&lt;/_date&gt;&lt;_date_display&gt;2018 Mar 9&lt;/_date_display&gt;&lt;_db_updated&gt;PubMed&lt;/_db_updated&gt;&lt;_doi&gt;10.1126/science.aao5774&lt;/_doi&gt;&lt;_impact_factor&gt;  41.845&lt;/_impact_factor&gt;&lt;_isbn&gt;1095-9203 (Electronic); 0036-8075 (Linking)&lt;/_isbn&gt;&lt;_issue&gt;6380&lt;/_issue&gt;&lt;_journal&gt;Science&lt;/_journal&gt;&lt;_language&gt;eng&lt;/_language&gt;&lt;_modified&gt;63881174&lt;/_modified&gt;&lt;_ori_publication&gt;Copyright (c) 2018 The Authors, some rights reserved; exclusive licensee American_x000d__x000a_      Association for the Advancement of Science. No claim to original U.S. Government _x000d__x000a_      Works.&lt;/_ori_publication&gt;&lt;_pages&gt;1151-1156&lt;/_pages&gt;&lt;_tertiary_title&gt;Science (New York, N.Y.)&lt;/_tertiary_title&gt;&lt;_type_work&gt;Journal Article; Research Support, Non-U.S. Gov&amp;apos;t&lt;/_type_work&gt;&lt;_url&gt;http://www.ncbi.nlm.nih.gov/entrez/query.fcgi?cmd=Retrieve&amp;amp;db=pubmed&amp;amp;dopt=Abstract&amp;amp;list_uids=29590046&amp;amp;query_hl=1&lt;/_url&gt;&lt;_volume&gt;359&lt;/_volume&gt;&lt;/Details&gt;&lt;Extra&gt;&lt;DBUID&gt;{6486014E-94A3-482F-8B8D-B1496E970E79}&lt;/DBUID&gt;&lt;/Extra&gt;&lt;/Item&gt;&lt;/References&gt;&lt;/Group&gt;&lt;/Citation&gt;_x000a_"/>
    <w:docVar w:name="NE.Ref{37B041C8-60E1-4404-8590-2756311272D6}" w:val=" ADDIN NE.Ref.{37B041C8-60E1-4404-8590-2756311272D6}&lt;Citation&gt;&lt;Group&gt;&lt;References&gt;&lt;Item&gt;&lt;ID&gt;7859&lt;/ID&gt;&lt;UID&gt;{3F84B621-E948-40FD-82AE-A811527D81CE}&lt;/UID&gt;&lt;Title&gt;The effects of inulin on gut microbial composition: a systematic review of evidence from human studies&lt;/Title&gt;&lt;Template&gt;Journal Article&lt;/Template&gt;&lt;Star&gt;1&lt;/Star&gt;&lt;Tag&gt;5&lt;/Tag&gt;&lt;Author&gt;Le Bastard, Quentin; Chapelet, Guillaume; Javaudin, François; Lepelletier, Didier; Batard, Eric; Montassier, Emmanuel&lt;/Author&gt;&lt;Year&gt;2019&lt;/Year&gt;&lt;Details&gt;&lt;_accessed&gt;63191015&lt;/_accessed&gt;&lt;_collection_scope&gt;SCI;SCIE&lt;/_collection_scope&gt;&lt;_created&gt;63162263&lt;/_created&gt;&lt;_date&gt;63037440&lt;/_date&gt;&lt;_db_updated&gt;CrossRef&lt;/_db_updated&gt;&lt;_doi&gt;10.1007/s10096-019-03721-w&lt;/_doi&gt;&lt;_impact_factor&gt;   2.837&lt;/_impact_factor&gt;&lt;_isbn&gt;0934-9723&lt;/_isbn&gt;&lt;_journal&gt;European Journal of Clinical Microbiology &amp;amp; Infectious Diseases&lt;/_journal&gt;&lt;_label&gt;inulin-individual_response; inulin&lt;/_label&gt;&lt;_modified&gt;63587019&lt;/_modified&gt;&lt;_tertiary_title&gt;Eur J Clin Microbiol Infect Dis&lt;/_tertiary_title&gt;&lt;_url&gt;http://link.springer.com/10.1007/s10096-019-03721-w_x000d__x000a_http://link.springer.com/content/pdf/10.1007/s10096-019-03721-w.pdf&lt;/_url&gt;&lt;/Details&gt;&lt;Extra&gt;&lt;DBUID&gt;{6486014E-94A3-482F-8B8D-B1496E970E79}&lt;/DBUID&gt;&lt;/Extra&gt;&lt;/Item&gt;&lt;/References&gt;&lt;/Group&gt;&lt;/Citation&gt;_x000a_"/>
    <w:docVar w:name="NE.Ref{3A182EA5-00EB-4E2C-822A-31F640CCE769}" w:val=" ADDIN NE.Ref.{3A182EA5-00EB-4E2C-822A-31F640CCE769}&lt;Citation&gt;&lt;Group&gt;&lt;References&gt;&lt;Item&gt;&lt;ID&gt;7062&lt;/ID&gt;&lt;UID&gt;{DB2E9454-259A-4904-8F55-BEB3908AFF46}&lt;/UID&gt;&lt;Title&gt;Habitual dietary fibre intake influences gut microbiota response to an inulin-type fructan prebiotic: a randomised, double-blind, placebo-controlled, cross-over, human intervention study&lt;/Title&gt;&lt;Template&gt;Journal Article&lt;/Template&gt;&lt;Star&gt;1&lt;/Star&gt;&lt;Tag&gt;5&lt;/Tag&gt;&lt;Author&gt;Healey, Genelle; Murphy, Rinki; Butts, Christine; Brough, Louise; Whelan, Kevin; Coad, Jane&lt;/Author&gt;&lt;Year&gt;2018&lt;/Year&gt;&lt;Details&gt;&lt;_accessed&gt;63196826&lt;/_accessed&gt;&lt;_collection_scope&gt;SCI;SCIE&lt;/_collection_scope&gt;&lt;_created&gt;62757908&lt;/_created&gt;&lt;_date&gt;62101440&lt;/_date&gt;&lt;_db_updated&gt;CrossRef&lt;/_db_updated&gt;&lt;_doi&gt;10.1017/S0007114517003440&lt;/_doi&gt;&lt;_impact_factor&gt;   3.334&lt;/_impact_factor&gt;&lt;_isbn&gt;0007-1145&lt;/_isbn&gt;&lt;_issue&gt;2&lt;/_issue&gt;&lt;_journal&gt;British Journal of Nutrition&lt;/_journal&gt;&lt;_label&gt;inulin-individual_response; inulin&lt;/_label&gt;&lt;_modified&gt;63566548&lt;/_modified&gt;&lt;_pages&gt;176-189&lt;/_pages&gt;&lt;_tertiary_title&gt;Br J Nutr&lt;/_tertiary_title&gt;&lt;_url&gt;https://www.cambridge.org/core/product/identifier/S0007114517003440/type/journal_article_x000d__x000a_https://www.cambridge.org/core/services/aop-cambridge-core/content/view/S0007114517003440&lt;/_url&gt;&lt;_volume&gt;119&lt;/_volume&gt;&lt;/Details&gt;&lt;Extra&gt;&lt;DBUID&gt;{6486014E-94A3-482F-8B8D-B1496E970E79}&lt;/DBUID&gt;&lt;/Extra&gt;&lt;/Item&gt;&lt;/References&gt;&lt;/Group&gt;&lt;Group&gt;&lt;References&gt;&lt;Item&gt;&lt;ID&gt;7065&lt;/ID&gt;&lt;UID&gt;{CFB279A3-7049-4BAF-A5DF-792727F76B89}&lt;/UID&gt;&lt;Title&gt;Dynamics of Human Gut Microbiota and Short-Chain Fatty Acids in Response to Dietary Interventions with Three Fermentable Fibers&lt;/Title&gt;&lt;Template&gt;Journal Article&lt;/Template&gt;&lt;Star&gt;1&lt;/Star&gt;&lt;Tag&gt;5&lt;/Tag&gt;&lt;Author&gt;Baxter, N T; Schmidt, A W; Venkataraman, A; Kim, K S; Waldron, C; Schmidt, T M&lt;/Author&gt;&lt;Year&gt;2019&lt;/Year&gt;&lt;Details&gt;&lt;_accessed&gt;63794319&lt;/_accessed&gt;&lt;_accession_num&gt;30696735&lt;/_accession_num&gt;&lt;_author_adr&gt;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schmidti@umich.edu.; Department of Ecology and Evolutionary Biology, University of Michigan, Ann Arbor, Michigan, USA.&lt;/_author_adr&gt;&lt;_collection_scope&gt;SCIE&lt;/_collection_scope&gt;&lt;_created&gt;62757909&lt;/_created&gt;&lt;_date&gt;62628480&lt;/_date&gt;&lt;_date_display&gt;2019 Jan 29&lt;/_date_display&gt;&lt;_db_updated&gt;PubMed&lt;/_db_updated&gt;&lt;_doi&gt;10.1128/mBio.02566-18&lt;/_doi&gt;&lt;_impact_factor&gt;   6.784&lt;/_impact_factor&gt;&lt;_isbn&gt;2150-7511 (Electronic)&lt;/_isbn&gt;&lt;_issue&gt;1&lt;/_issue&gt;&lt;_journal&gt;MBio&lt;/_journal&gt;&lt;_keywords&gt;Adolescent; Adult; Biostatistics; Chemistry Techniques, Analytical; Chicory; Dietary Fiber/*administration &amp;amp;amp; dosage; Fatty Acids, Volatile/*metabolism; Feces/*chemistry/*microbiology; Gastrointestinal Microbiome/*drug effects; Humans; Inulin/administration &amp;amp;amp; dosage; Metagenomics; Solanum tuberosum; Starch/administration &amp;amp;amp; dosage; Young Adult; Zea mays*Ruminococcus; *SCFA; *bifidobacteria; *butyrate; *microbiome; *prebiotic&lt;/_keywords&gt;&lt;_label&gt;玉米260; potato; inulin-individual_response; RS-individual; response; inulin&lt;/_label&gt;&lt;_language&gt;eng&lt;/_language&gt;&lt;_modified&gt;63794319&lt;/_modified&gt;&lt;_ori_publication&gt;Copyright (c) 2019 Baxter et al.&lt;/_ori_publication&gt;&lt;_tertiary_title&gt;mBio&lt;/_tertiary_title&gt;&lt;_type_work&gt;Journal Article; Research Support, Non-U.S. Gov&amp;apos;t&lt;/_type_work&gt;&lt;_url&gt;http://www.ncbi.nlm.nih.gov/entrez/query.fcgi?cmd=Retrieve&amp;amp;db=pubmed&amp;amp;dopt=Abstract&amp;amp;list_uids=30696735&amp;amp;query_hl=1&lt;/_url&gt;&lt;_volume&gt;10&lt;/_volume&gt;&lt;/Details&gt;&lt;Extra&gt;&lt;DBUID&gt;{6486014E-94A3-482F-8B8D-B1496E970E79}&lt;/DBUID&gt;&lt;/Extra&gt;&lt;/Item&gt;&lt;/References&gt;&lt;/Group&gt;&lt;Group&gt;&lt;References&gt;&lt;Item&gt;&lt;ID&gt;7942&lt;/ID&gt;&lt;UID&gt;{382801BD-996B-4035-B00D-756B2285BEB7}&lt;/UID&gt;&lt;Title&gt;Precision Microbiome Modulation with Discrete Dietary Fiber Structures Directs Short-Chain Fatty Acid Production&lt;/Title&gt;&lt;Template&gt;Journal Article&lt;/Template&gt;&lt;Star&gt;0&lt;/Star&gt;&lt;Tag&gt;5&lt;/Tag&gt;&lt;Author&gt;Deehan, Edward C; Yang, Chen; Perez-Muñoz, Maria Elisa; Nguyen, Nguyen K; Cheng, Christopher C; Triador, Lucila; Zhang, Zhengxiao; Bakal, Jeffrey A; Walter, Jens&lt;/Author&gt;&lt;Year&gt;2020&lt;/Year&gt;&lt;Details&gt;&lt;_accessed&gt;63236043&lt;/_accessed&gt;&lt;_collection_scope&gt;SCI;SCIE&lt;/_collection_scope&gt;&lt;_created&gt;63164783&lt;/_created&gt;&lt;_db_updated&gt;CrossRef&lt;/_db_updated&gt;&lt;_doi&gt;10.1016/j.chom.2020.01.006&lt;/_doi&gt;&lt;_impact_factor&gt;  15.923&lt;/_impact_factor&gt;&lt;_isbn&gt;19313128&lt;/_isbn&gt;&lt;_journal&gt;Cell Host &amp;amp; Microbe&lt;/_journal&gt;&lt;_modified&gt;63405608&lt;/_modified&gt;&lt;_tertiary_title&gt;Cell Host &amp;amp; Microbe&lt;/_tertiary_title&gt;&lt;_url&gt;https://linkinghub.elsevier.com/retrieve/pii/S1931312820300457_x000d__x000a_https://api.elsevier.com/content/article/PII:S1931312820300457?httpAccept=text/xml&lt;/_url&gt;&lt;/Details&gt;&lt;Extra&gt;&lt;DBUID&gt;{6486014E-94A3-482F-8B8D-B1496E970E79}&lt;/DBUID&gt;&lt;/Extra&gt;&lt;/Item&gt;&lt;/References&gt;&lt;/Group&gt;&lt;Group&gt;&lt;References&gt;&lt;Item&gt;&lt;ID&gt;4110&lt;/ID&gt;&lt;UID&gt;{B90C8302-EC74-42AB-B5DE-4808A96DA60C}&lt;/UID&gt;&lt;Title&gt;Variable responses of human microbiomes to dietary supplementation with resistant starch&lt;/Title&gt;&lt;Template&gt;Journal Article&lt;/Template&gt;&lt;Star&gt;1&lt;/Star&gt;&lt;Tag&gt;5&lt;/Tag&gt;&lt;Author&gt;Venkataraman, A; Sieber, J R; Schmidt, A W; Waldron, C; Theis, K R; Schmidt, T M&lt;/Author&gt;&lt;Year&gt;2016&lt;/Year&gt;&lt;Details&gt;&lt;_accessed&gt;63717996&lt;/_accessed&gt;&lt;_accession_num&gt;27357127&lt;/_accession_num&gt;&lt;_author_adr&gt;Department of Internal Medicine, University of Michigan, Ann Arbor, MI, 48105, USA.; Department of Internal Medicine, University of Michigan, Ann Arbor, MI, 48105, USA.; Present address: Department of Biology, University of Minnesota, Duluth, MN, 55812, USA.; Department of Internal Medicine, University of Michigan, Ann Arbor, MI, 48105, USA.; Department of Internal Medicine, University of Michigan, Ann Arbor, MI, 48105, USA.; Department of Internal Medicine, University of Michigan, Ann Arbor, MI, 48105, USA.; Present address: Department of Immunology and Microbiology, Wayne State University School of Medicine, Detroit, MI, 48201, USA.; Department of Internal Medicine, University of Michigan, Ann Arbor, MI, 48105, USA. schmidti@umich.edu.&lt;/_author_adr&gt;&lt;_collection_scope&gt;SCIE;&lt;/_collection_scope&gt;&lt;_created&gt;61425309&lt;/_created&gt;&lt;_date&gt;61269120&lt;/_date&gt;&lt;_date_display&gt;2016 Jun 29&lt;/_date_display&gt;&lt;_db_updated&gt;PubMed&lt;/_db_updated&gt;&lt;_doi&gt;10.1186/s40168-016-0178-x&lt;/_doi&gt;&lt;_impact_factor&gt;  11.607&lt;/_impact_factor&gt;&lt;_isbn&gt;2049-2618 (Electronic); 2049-2618 (Linking)&lt;/_isbn&gt;&lt;_issue&gt;1&lt;/_issue&gt;&lt;_journal&gt;Microbiome&lt;/_journal&gt;&lt;_keywords&gt;Bacteria/*classification/drug effects; Butyric Acid/*analysis; Dietary Supplements; Feces/microbiology; Female; High-Throughput Nucleotide Sequencing; Humans; Intestine, Large/metabolism/*microbiology; Male; Microbiota/*drug effects; RNA, Ribosomal, 16S/analysis; Starch/*administration &amp;amp;amp; dosage/pharmacology; Young Adult&lt;/_keywords&gt;&lt;_label&gt;RS-individual; response&lt;/_label&gt;&lt;_language&gt;eng&lt;/_language&gt;&lt;_modified&gt;63406672&lt;/_modified&gt;&lt;_pages&gt;33&lt;/_pages&gt;&lt;_tertiary_title&gt;Microbiome&lt;/_tertiary_title&gt;&lt;_type_work&gt;Journal Article&lt;/_type_work&gt;&lt;_url&gt;http://www.ncbi.nlm.nih.gov/entrez/query.fcgi?cmd=Retrieve&amp;amp;db=pubmed&amp;amp;dopt=Abstract&amp;amp;list_uids=27357127&amp;amp;query_hl=1&lt;/_url&gt;&lt;_volume&gt;4&lt;/_volume&gt;&lt;/Details&gt;&lt;Extra&gt;&lt;DBUID&gt;{6486014E-94A3-482F-8B8D-B1496E970E79}&lt;/DBUID&gt;&lt;/Extra&gt;&lt;/Item&gt;&lt;/References&gt;&lt;/Group&gt;&lt;/Citation&gt;_x000a_"/>
    <w:docVar w:name="NE.Ref{3F5454DD-9219-4084-B4CB-FFECC114532A}" w:val=" ADDIN NE.Ref.{3F5454DD-9219-4084-B4CB-FFECC114532A}&lt;Citation&gt;&lt;Group&gt;&lt;References&gt;&lt;Item&gt;&lt;ID&gt;8597&lt;/ID&gt;&lt;UID&gt;{2C2E67AE-0C1E-458C-8042-05CF84C4F987}&lt;/UID&gt;&lt;Title&gt;Association of Short-Chain Fatty Acids in the Gut Microbiome With Clinical Response to Treatment With Nivolumab or Pembrolizumab in Patients With Solid Cancer Tumors&lt;/Title&gt;&lt;Template&gt;Journal Article&lt;/Template&gt;&lt;Star&gt;0&lt;/Star&gt;&lt;Tag&gt;0&lt;/Tag&gt;&lt;Author&gt;Nomura, Motoo; Nagatomo, Ryosuke; Doi, Keitaro; Shimizu, Juko; Baba, Kiichiro; Saito, Tomoki; Matsumoto, Shigemi; Inoue, Koichi; Muto, Manabu&lt;/Author&gt;&lt;Year&gt;2020&lt;/Year&gt;&lt;Details&gt;&lt;_accessed&gt;63485864&lt;/_accessed&gt;&lt;_created&gt;63485863&lt;/_created&gt;&lt;_date&gt;63266400&lt;/_date&gt;&lt;_db_updated&gt;CrossRef&lt;/_db_updated&gt;&lt;_doi&gt;10.1001/jamanetworkopen.2020.2895&lt;/_doi&gt;&lt;_impact_factor&gt;   5.032&lt;/_impact_factor&gt;&lt;_isbn&gt;2574-3805&lt;/_isbn&gt;&lt;_issue&gt;4&lt;/_issue&gt;&lt;_journal&gt;JAMA Network Open&lt;/_journal&gt;&lt;_modified&gt;63485864&lt;/_modified&gt;&lt;_pages&gt;e202895&lt;/_pages&gt;&lt;_tertiary_title&gt;JAMA Netw Open&lt;/_tertiary_title&gt;&lt;_url&gt;https://jamanetwork.com/journals/jamanetworkopen/fullarticle/2764580_x000d__x000a_https://jamanetwork.com/journals/jamanetworkopen/articlepdf/2764580/nomura_2020_oi_200144.pdf&lt;/_url&gt;&lt;_volume&gt;3&lt;/_volume&gt;&lt;/Details&gt;&lt;Extra&gt;&lt;DBUID&gt;{6486014E-94A3-482F-8B8D-B1496E970E79}&lt;/DBUID&gt;&lt;/Extra&gt;&lt;/Item&gt;&lt;/References&gt;&lt;/Group&gt;&lt;/Citation&gt;_x000a_"/>
    <w:docVar w:name="NE.Ref{4011A25D-D0AF-4077-9517-0633541027B7}" w:val=" ADDIN NE.Ref.{4011A25D-D0AF-4077-9517-0633541027B7}&lt;Citation&gt;&lt;Group&gt;&lt;References&gt;&lt;Item&gt;&lt;ID&gt;5966&lt;/ID&gt;&lt;UID&gt;{4A005DE2-D88D-46DA-9F80-E28797E980FE}&lt;/UID&gt;&lt;Title&gt;Linking long-term dietary patterns with gut microbial enterotypes&lt;/Title&gt;&lt;Template&gt;Journal Article&lt;/Template&gt;&lt;Star&gt;0&lt;/Star&gt;&lt;Tag&gt;0&lt;/Tag&gt;&lt;Author&gt;Wu, G D; Chen, J; Hoffmann, C; Bittinger, K; Chen, Y Y; Keilbaugh, S A; Bewtra, M; Knights, D; Walters, W A; Knight, R; Sinha, R; Gilroy, E; Gupta, K; Baldassano, R; Nessel, L; Li, H; Bushman, F D; Lewis, J D&lt;/Author&gt;&lt;Year&gt;2011&lt;/Year&gt;&lt;Details&gt;&lt;_accessed&gt;62350383&lt;/_accessed&gt;&lt;_accession_num&gt;21885731&lt;/_accession_num&gt;&lt;_author_adr&gt;Division of Gastroenterology, Perelman School of Medicine, University of Pennsylvania, Philadelphia, PA 19104, USA. gdwu@mail.med.upenn.edu&lt;/_author_adr&gt;&lt;_collection_scope&gt;SCI;SCIE;&lt;/_collection_scope&gt;&lt;_created&gt;62350383&lt;/_created&gt;&lt;_date&gt;58782240&lt;/_date&gt;&lt;_date_display&gt;2011 Oct 7&lt;/_date_display&gt;&lt;_db_updated&gt;PubMed&lt;/_db_updated&gt;&lt;_doi&gt;10.1126/science.1208344&lt;/_doi&gt;&lt;_impact_factor&gt;  41.845&lt;/_impact_factor&gt;&lt;_isbn&gt;1095-9203 (Electronic); 0036-8075 (Linking)&lt;/_isbn&gt;&lt;_issue&gt;6052&lt;/_issue&gt;&lt;_journal&gt;Science&lt;/_journal&gt;&lt;_keywords&gt;Adolescent; Adult; Bacteria/classification/*isolation &amp;amp;amp; purification; Bacteroides/classification/isolation &amp;amp;amp; purification; Child; Child, Preschool; Cross-Sectional Studies; *Diet; Dietary Carbohydrates/administration &amp;amp;amp; dosage; Dietary Fats/administration &amp;amp;amp; dosage; Dietary Fiber/administration &amp;amp;amp; dosage; Feces/*microbiology; Gastrointestinal Tract/*microbiology; Humans; *Metagenome; Middle Aged; Prevotella/classification/isolation &amp;amp;amp; purification; Ruminococcus/classification/isolation &amp;amp;amp; purification; Time Factors; Young Adult&lt;/_keywords&gt;&lt;_language&gt;eng&lt;/_language&gt;&lt;_modified&gt;63439858&lt;/_modified&gt;&lt;_pages&gt;105-8&lt;/_pages&gt;&lt;_tertiary_title&gt;Science (New York, N.Y.)&lt;/_tertiary_title&gt;&lt;_type_work&gt;Journal Article; Randomized Controlled Trial; Research Support, N.I.H., Extramural; Research Support, Non-U.S. Gov&amp;apos;t&lt;/_type_work&gt;&lt;_url&gt;http://www.ncbi.nlm.nih.gov/entrez/query.fcgi?cmd=Retrieve&amp;amp;db=pubmed&amp;amp;dopt=Abstract&amp;amp;list_uids=21885731&amp;amp;query_hl=1&lt;/_url&gt;&lt;_volume&gt;334&lt;/_volume&gt;&lt;/Details&gt;&lt;Extra&gt;&lt;DBUID&gt;{6486014E-94A3-482F-8B8D-B1496E970E79}&lt;/DBUID&gt;&lt;/Extra&gt;&lt;/Item&gt;&lt;/References&gt;&lt;/Group&gt;&lt;/Citation&gt;_x000a_"/>
    <w:docVar w:name="NE.Ref{411E6475-AF46-4BAC-9690-944421627726}" w:val=" ADDIN NE.Ref.{411E6475-AF46-4BAC-9690-944421627726}&lt;Citation&gt;&lt;Group&gt;&lt;References&gt;&lt;Item&gt;&lt;ID&gt;7746&lt;/ID&gt;&lt;UID&gt;{4FABEB5D-5748-48F5-867A-6CE67CF6D9C9}&lt;/UID&gt;&lt;Title&gt;Discovery and inhibition of an interspecies gut bacterial pathway for Levodopa metabolism&lt;/Title&gt;&lt;Template&gt;Journal Article&lt;/Template&gt;&lt;Star&gt;0&lt;/Star&gt;&lt;Tag&gt;5&lt;/Tag&gt;&lt;Author&gt;Maini Rekdal, Vayu; Bess, Elizabeth N; Bisanz, Jordan E; Turnbaugh, Peter J; Balskus, Emily P&lt;/Author&gt;&lt;Year&gt;2019&lt;/Year&gt;&lt;Details&gt;&lt;_accessed&gt;63794414&lt;/_accessed&gt;&lt;_collection_scope&gt;SCI;SCIE&lt;/_collection_scope&gt;&lt;_created&gt;62927497&lt;/_created&gt;&lt;_date&gt;62824320&lt;/_date&gt;&lt;_db_updated&gt;CrossRef&lt;/_db_updated&gt;&lt;_doi&gt;10.1126/science.aau6323&lt;/_doi&gt;&lt;_impact_factor&gt;  41.845&lt;/_impact_factor&gt;&lt;_isbn&gt;0036-8075&lt;/_isbn&gt;&lt;_issue&gt;6445&lt;/_issue&gt;&lt;_journal&gt;Science&lt;/_journal&gt;&lt;_modified&gt;63794414&lt;/_modified&gt;&lt;_pages&gt;eaau6323&lt;/_pages&gt;&lt;_tertiary_title&gt;Science&lt;/_tertiary_title&gt;&lt;_url&gt;http://www.sciencemag.org/lookup/doi/10.1126/science.aau6323_x000d__x000a_https://syndication.highwire.org/content/doi/10.1126/science.aau6323&lt;/_url&gt;&lt;_volume&gt;364&lt;/_volume&gt;&lt;/Details&gt;&lt;Extra&gt;&lt;DBUID&gt;{6486014E-94A3-482F-8B8D-B1496E970E79}&lt;/DBUID&gt;&lt;/Extra&gt;&lt;/Item&gt;&lt;/References&gt;&lt;/Group&gt;&lt;/Citation&gt;_x000a_"/>
    <w:docVar w:name="NE.Ref{416B16D8-0182-47FF-8B8E-9948D3F77454}" w:val=" ADDIN NE.Ref.{416B16D8-0182-47FF-8B8E-9948D3F77454}&lt;Citation&gt;&lt;Group&gt;&lt;References&gt;&lt;Item&gt;&lt;ID&gt;6144&lt;/ID&gt;&lt;UID&gt;{3F541AD7-3743-47AB-AC7D-B7F50747D437}&lt;/UID&gt;&lt;Title&gt;MDSINE: Microbial Dynamical Systems INference Engine for microbiome time-series analyses&lt;/Title&gt;&lt;Template&gt;Journal Article&lt;/Template&gt;&lt;Star&gt;0&lt;/Star&gt;&lt;Tag&gt;0&lt;/Tag&gt;&lt;Author&gt;Bucci, Vanni; Tzen, Belinda; Li, Ning; Simmons, Matt; Tanoue, Takeshi; Bogart, Elijah; Deng, Luxue; Yeliseyev, Vladimir; Delaney, Mary L; Liu, Qing; Olle, Bernat; Stein, Richard R; Honda, Kenya; Bry, Lynn; Gerber, Georg K&lt;/Author&gt;&lt;Year&gt;2016&lt;/Year&gt;&lt;Details&gt;&lt;_accessed&gt;63881106&lt;/_accessed&gt;&lt;_collection_scope&gt;SCIE;&lt;/_collection_scope&gt;&lt;_created&gt;62384267&lt;/_created&gt;&lt;_db_updated&gt;CrossRef&lt;/_db_updated&gt;&lt;_doi&gt;10.1186/s13059-016-0980-6&lt;/_doi&gt;&lt;_impact_factor&gt;  10.806&lt;/_impact_factor&gt;&lt;_isbn&gt;1474-760X&lt;/_isbn&gt;&lt;_issue&gt;1&lt;/_issue&gt;&lt;_journal&gt;Genome Biology&lt;/_journal&gt;&lt;_modified&gt;63881106&lt;/_modified&gt;&lt;_tertiary_title&gt;Genome Biol&lt;/_tertiary_title&gt;&lt;_url&gt;http://genomebiology.biomedcentral.com/articles/10.1186/s13059-016-0980-6_x000d__x000a_http://link.springer.com/content/pdf/10.1186/s13059-016-0980-6&lt;/_url&gt;&lt;_volume&gt;17&lt;/_volume&gt;&lt;/Details&gt;&lt;Extra&gt;&lt;DBUID&gt;{6486014E-94A3-482F-8B8D-B1496E970E79}&lt;/DBUID&gt;&lt;/Extra&gt;&lt;/Item&gt;&lt;/References&gt;&lt;/Group&gt;&lt;/Citation&gt;_x000a_"/>
    <w:docVar w:name="NE.Ref{43AA715C-160F-4774-A91E-C34720AA4352}" w:val=" ADDIN NE.Ref.{43AA715C-160F-4774-A91E-C34720AA4352}&lt;Citation&gt;&lt;Group&gt;&lt;References&gt;&lt;Item&gt;&lt;ID&gt;9082&lt;/ID&gt;&lt;UID&gt;{B13855CE-5C53-48C1-A714-1AA5C29F2A32}&lt;/UID&gt;&lt;Title&gt;When training and test sets are different: characterizing learning transfer&lt;/Title&gt;&lt;Template&gt;Journal Article&lt;/Template&gt;&lt;Star&gt;0&lt;/Star&gt;&lt;Tag&gt;0&lt;/Tag&gt;&lt;Author&gt;Storkey, Amos&lt;/Author&gt;&lt;Year&gt;2009&lt;/Year&gt;&lt;Details&gt;&lt;_created&gt;63774018&lt;/_created&gt;&lt;_journal&gt;Dataset shift in machine learning&lt;/_journal&gt;&lt;_modified&gt;63774018&lt;/_modified&gt;&lt;_pages&gt;3-28&lt;/_pages&gt;&lt;_volume&gt;30&lt;/_volume&gt;&lt;/Details&gt;&lt;Extra&gt;&lt;DBUID&gt;{6486014E-94A3-482F-8B8D-B1496E970E79}&lt;/DBUID&gt;&lt;/Extra&gt;&lt;/Item&gt;&lt;/References&gt;&lt;/Group&gt;&lt;/Citation&gt;_x000a_"/>
    <w:docVar w:name="NE.Ref{4471FC81-02E5-4189-9973-DB0DE82AD98E}" w:val=" ADDIN NE.Ref.{4471FC81-02E5-4189-9973-DB0DE82AD98E}&lt;Citation&gt;&lt;Group&gt;&lt;References&gt;&lt;Item&gt;&lt;ID&gt;8830&lt;/ID&gt;&lt;UID&gt;{3AC2A142-381D-4CCB-9ADE-7D13FCA24D32}&lt;/UID&gt;&lt;Title&gt;Microbial Metabolic Networks at the Mucus Layer Lead to Diet-Independent Butyrate and Vitamin B12 Production by Intestinal Symbionts&lt;/Title&gt;&lt;Template&gt;Journal Article&lt;/Template&gt;&lt;Star&gt;0&lt;/Star&gt;&lt;Tag&gt;0&lt;/Tag&gt;&lt;Author&gt;Belzer, C; Chia, L W; Aalvink, S; Chamlagain, B; Piironen, V; Knol, J; de Vos, W M&lt;/Author&gt;&lt;Year&gt;2017&lt;/Year&gt;&lt;Details&gt;&lt;_accession_num&gt;28928206&lt;/_accession_num&gt;&lt;_author_adr&gt;Laboratory of Microbiology, Wageningen University and Research, Wageningen, The Netherlands clara.belzer@wur.nl.; Laboratory of Microbiology, Wageningen University and Research, Wageningen, The Netherlands.; Laboratory of Microbiology, Wageningen University and Research, Wageningen, The Netherlands.; Department of Food and Environmental Sciences, University of Helsinki, Helsinki,  Finland.; Department of Food and Environmental Sciences, University of Helsinki, Helsinki,  Finland.; Laboratory of Microbiology, Wageningen University and Research, Wageningen, The Netherlands.; Nutricia Research, Utrecht, The Netherlands.; Laboratory of Microbiology, Wageningen University and Research, Wageningen, The Netherlands.; RPU Immunobiology, Faculty of Medicine, University of Helsinki, Helsinki, Finland.&lt;/_author_adr&gt;&lt;_collection_scope&gt;SCIE&lt;/_collection_scope&gt;&lt;_created&gt;63601450&lt;/_created&gt;&lt;_date&gt;2017-09-19&lt;/_date&gt;&lt;_date_display&gt;2017 Sep 19&lt;/_date_display&gt;&lt;_db_updated&gt;PubMed&lt;/_db_updated&gt;&lt;_doi&gt;10.1128/mBio.00770-17&lt;/_doi&gt;&lt;_impact_factor&gt;   6.784&lt;/_impact_factor&gt;&lt;_isbn&gt;2150-7511 (Electronic)&lt;/_isbn&gt;&lt;_issue&gt;5&lt;/_issue&gt;&lt;_journal&gt;mBio&lt;/_journal&gt;&lt;_keywords&gt;*Akkermansia muciniphila; *anaerobes; *butyrate; *cross-feeding; *intestine; *microbiome; *mucus; *syntrophy&lt;/_keywords&gt;&lt;_language&gt;eng&lt;/_language&gt;&lt;_modified&gt;63601450&lt;/_modified&gt;&lt;_ori_publication&gt;Copyright (c) 2017 Belzer et al.&lt;/_ori_publication&gt;&lt;_subject_headings&gt;Bacteria, Anaerobic/growth &amp;amp; development/metabolism; Butyrates/*metabolism; Colon/microbiology; *Diet; Eubacterium/metabolism; Faecalibacterium/metabolism; Gastrointestinal Microbiome/*physiology; Humans; Intestinal Mucosa/microbiology; *Metabolic Networks and Pathways; Microbial Interactions; Mucus/metabolism/*microbiology; Polysaccharides/biosynthesis/metabolism; Propionates/metabolism; Propylene Glycol/metabolism; *Symbiosis; Vitamin B 12/*biosynthesis&lt;/_subject_headings&gt;&lt;_tertiary_title&gt;mBio&lt;/_tertiary_title&gt;&lt;_type_work&gt;Journal Article; Research Support, Non-U.S. Gov&amp;apos;t&lt;/_type_work&gt;&lt;_url&gt;http://www.ncbi.nlm.nih.gov/entrez/query.fcgi?cmd=Retrieve&amp;amp;db=pubmed&amp;amp;dopt=Abstract&amp;amp;list_uids=28928206&amp;amp;query_hl=1&lt;/_url&gt;&lt;_volume&gt;8&lt;/_volume&gt;&lt;/Details&gt;&lt;Extra&gt;&lt;DBUID&gt;{6486014E-94A3-482F-8B8D-B1496E970E79}&lt;/DBUID&gt;&lt;/Extra&gt;&lt;/Item&gt;&lt;/References&gt;&lt;/Group&gt;&lt;/Citation&gt;_x000a_"/>
    <w:docVar w:name="NE.Ref{4494C646-C138-4B3D-AD4D-2617FF5214C2}" w:val=" ADDIN NE.Ref.{4494C646-C138-4B3D-AD4D-2617FF5214C2}&lt;Citation&gt;&lt;Group&gt;&lt;References&gt;&lt;Item&gt;&lt;ID&gt;8165&lt;/ID&gt;&lt;UID&gt;{C7FE4B3C-7496-46BE-8481-DE410C7A0909}&lt;/UID&gt;&lt;Title&gt;Evaluation of general 16S ribosomal RNA gene PCR primers for classical and next-generation sequencing-based diversity studies&lt;/Title&gt;&lt;Template&gt;Journal Article&lt;/Template&gt;&lt;Star&gt;0&lt;/Star&gt;&lt;Tag&gt;0&lt;/Tag&gt;&lt;Author&gt;Klindworth, Anna; Pruesse, Elmar; Schweer, Timmy; Peplies, Jörg; Quast, Christian; Horn, Matthias; Glöckner, Frank Oliver&lt;/Author&gt;&lt;Year&gt;2013&lt;/Year&gt;&lt;Details&gt;&lt;_accessed&gt;63794445&lt;/_accessed&gt;&lt;_collection_scope&gt;SCI;SCIE&lt;/_collection_scope&gt;&lt;_created&gt;63208013&lt;/_created&gt;&lt;_date&gt;59433120&lt;/_date&gt;&lt;_db_updated&gt;CrossRef&lt;/_db_updated&gt;&lt;_doi&gt;10.1093/nar/gks808&lt;/_doi&gt;&lt;_impact_factor&gt;  11.501&lt;/_impact_factor&gt;&lt;_isbn&gt;0305-1048&lt;/_isbn&gt;&lt;_issue&gt;1&lt;/_issue&gt;&lt;_journal&gt;Nucleic Acids Research&lt;/_journal&gt;&lt;_modified&gt;63510381&lt;/_modified&gt;&lt;_pages&gt;e1-e1&lt;/_pages&gt;&lt;_url&gt;https://academic.oup.com/nar/article/41/1/e1/1164457_x000d__x000a_http://academic.oup.com/nar/article-pdf/41/1/e1/25349171/gks808.pdf&lt;/_url&gt;&lt;_volume&gt;41&lt;/_volume&gt;&lt;/Details&gt;&lt;Extra&gt;&lt;DBUID&gt;{6486014E-94A3-482F-8B8D-B1496E970E79}&lt;/DBUID&gt;&lt;/Extra&gt;&lt;/Item&gt;&lt;/References&gt;&lt;/Group&gt;&lt;/Citation&gt;_x000a_"/>
    <w:docVar w:name="NE.Ref{46F0A0DF-EB4A-42D4-BAB2-82310F505066}" w:val=" ADDIN NE.Ref.{46F0A0DF-EB4A-42D4-BAB2-82310F505066}&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196931&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458895&lt;/_modified&gt;&lt;_number&gt;1&lt;/_number&gt;&lt;_ori_publication&gt;BMC_x000d__x000a_&lt;/_ori_publication&gt;&lt;_pages&gt;5-14_x000d__x000a_&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49F4C642-B5E8-4F87-9DD3-6BD208286811}" w:val=" ADDIN NE.Ref.{49F4C642-B5E8-4F87-9DD3-6BD208286811}&lt;Citation&gt;&lt;Group&gt;&lt;References&gt;&lt;Item&gt;&lt;ID&gt;8341&lt;/ID&gt;&lt;UID&gt;{155EC6C4-3BF2-49E3-B5CB-4BF83B75F5A1}&lt;/UID&gt;&lt;Title&gt;A Novel Sparse Compositional Technique Reveals Microbial Perturbations&lt;/Title&gt;&lt;Template&gt;Journal Article&lt;/Template&gt;&lt;Star&gt;0&lt;/Star&gt;&lt;Tag&gt;0&lt;/Tag&gt;&lt;Author&gt;Martino, C; Morton, J T; Marotz, C A; Thompson, L R; Tripathi, A; Knight, R; Zengler, K&lt;/Author&gt;&lt;Year&gt;2019&lt;/Year&gt;&lt;Details&gt;&lt;_accessed&gt;63286163&lt;/_accessed&gt;&lt;_accession_num&gt;30801021&lt;/_accession_num&gt;&lt;_author_adr&gt;Department of Pediatrics, University of California San Diego, La Jolla, California, USA.; Bioinformatics and Systems Biology Program, University of California San Diego, La Jolla, California, USA.; Department of Pediatrics, University of California San Diego, La Jolla, California, USA.; Department of Computer Science and Engineering, University of California San Diego, La Jolla, California, USA.; Department of Pediatrics, University of California San Diego, La Jolla, California, USA.; Department of Biological Sciences and Northern Gulf Institute, University of Southern Mississippi, Hattiesburg, Mississippi, USA.; Ocean Chemistry and Ecosystems Division, Atlantic Oceanographic and Meteorological Laboratory, National Oceanic and Atmospheric Administration, stationed at Southwest Fisheries Science Center, La Jolla, California, USA.; Department of Pediatrics, University of California San Diego, La Jolla, California, USA.; Department of Pediatrics, University of California San Diego, La Jolla, California, USA.; Department of Computer Science and Engineering, University of California San Diego, La Jolla, California, USA.; Center for Microbiome Innovation, University of California San Diego, La Jolla, California, USA.; Department of Pediatrics, University of California San Diego, La Jolla, California, USA.; Center for Microbiome Innovation, University of California San Diego, La Jolla, California, USA.; Department of Bioengineering, University of California San Diego, La Jolla, California, USA.&lt;/_author_adr&gt;&lt;_collection_scope&gt;SCIE&lt;/_collection_scope&gt;&lt;_created&gt;63286163&lt;/_created&gt;&lt;_date&gt;62588160&lt;/_date&gt;&lt;_date_display&gt;2019 Jan-Feb&lt;/_date_display&gt;&lt;_db_updated&gt;PubMed&lt;/_db_updated&gt;&lt;_doi&gt;10.1128/mSystems.00016-19&lt;/_doi&gt;&lt;_impact_factor&gt;   6.633&lt;/_impact_factor&gt;&lt;_isbn&gt;2379-5077 (Print); 2379-5077 (Linking)&lt;/_isbn&gt;&lt;_issue&gt;1&lt;/_issue&gt;&lt;_journal&gt;mSystems&lt;/_journal&gt;&lt;_keywords&gt;compositional; computational biology; matrix completion; metagenomics; microbiome&lt;/_keywords&gt;&lt;_language&gt;eng&lt;/_language&gt;&lt;_modified&gt;63527647&lt;/_modified&gt;&lt;_tertiary_title&gt;mSystems&lt;/_tertiary_title&gt;&lt;_type_work&gt;Journal Article&lt;/_type_work&gt;&lt;_url&gt;http://www.ncbi.nlm.nih.gov/entrez/query.fcgi?cmd=Retrieve&amp;amp;db=pubmed&amp;amp;dopt=Abstract&amp;amp;list_uids=30801021&amp;amp;query_hl=1&lt;/_url&gt;&lt;_volume&gt;4&lt;/_volume&gt;&lt;/Details&gt;&lt;Extra&gt;&lt;DBUID&gt;{6486014E-94A3-482F-8B8D-B1496E970E79}&lt;/DBUID&gt;&lt;/Extra&gt;&lt;/Item&gt;&lt;/References&gt;&lt;/Group&gt;&lt;/Citation&gt;_x000a_"/>
    <w:docVar w:name="NE.Ref{4C1CF73F-F7D3-4420-AC1C-4BFBE576A165}" w:val=" ADDIN NE.Ref.{4C1CF73F-F7D3-4420-AC1C-4BFBE576A165}&lt;Citation&gt;&lt;Group&gt;&lt;References&gt;&lt;Item&gt;&lt;ID&gt;8165&lt;/ID&gt;&lt;UID&gt;{C7FE4B3C-7496-46BE-8481-DE410C7A0909}&lt;/UID&gt;&lt;Title&gt;Evaluation of general 16S ribosomal RNA gene PCR primers for classical and next-generation sequencing-based diversity studies&lt;/Title&gt;&lt;Template&gt;Journal Article&lt;/Template&gt;&lt;Star&gt;0&lt;/Star&gt;&lt;Tag&gt;0&lt;/Tag&gt;&lt;Author&gt;Klindworth, Anna; Pruesse, Elmar; Schweer, Timmy; Peplies, Jörg; Quast, Christian; Horn, Matthias; Glöckner, Frank Oliver&lt;/Author&gt;&lt;Year&gt;2013&lt;/Year&gt;&lt;Details&gt;&lt;_accessed&gt;63794443&lt;/_accessed&gt;&lt;_collection_scope&gt;SCI;SCIE&lt;/_collection_scope&gt;&lt;_created&gt;63208013&lt;/_created&gt;&lt;_date&gt;59433120&lt;/_date&gt;&lt;_db_updated&gt;CrossRef&lt;/_db_updated&gt;&lt;_doi&gt;10.1093/nar/gks808&lt;/_doi&gt;&lt;_impact_factor&gt;  11.501&lt;/_impact_factor&gt;&lt;_isbn&gt;0305-1048&lt;/_isbn&gt;&lt;_issue&gt;1&lt;/_issue&gt;&lt;_journal&gt;Nucleic Acids Research&lt;/_journal&gt;&lt;_modified&gt;63510381&lt;/_modified&gt;&lt;_pages&gt;e1-e1&lt;/_pages&gt;&lt;_url&gt;https://academic.oup.com/nar/article/41/1/e1/1164457_x000d__x000a_http://academic.oup.com/nar/article-pdf/41/1/e1/25349171/gks808.pdf&lt;/_url&gt;&lt;_volume&gt;41&lt;/_volume&gt;&lt;/Details&gt;&lt;Extra&gt;&lt;DBUID&gt;{6486014E-94A3-482F-8B8D-B1496E970E79}&lt;/DBUID&gt;&lt;/Extra&gt;&lt;/Item&gt;&lt;/References&gt;&lt;/Group&gt;&lt;/Citation&gt;_x000a_"/>
    <w:docVar w:name="NE.Ref{5185E0BC-885F-449A-A209-7E8ACA7F4A16}" w:val=" ADDIN NE.Ref.{5185E0BC-885F-449A-A209-7E8ACA7F4A16}&lt;Citation&gt;&lt;Group&gt;&lt;References&gt;&lt;Item&gt;&lt;ID&gt;8096&lt;/ID&gt;&lt;UID&gt;{3FF9DDFD-8BFD-4B94-9A8D-2AB99CCB1F5D}&lt;/UID&gt;&lt;Title&gt;Discovery of the gut microbial signature driving the efficacy of prebiotic intervention in obese patients&lt;/Title&gt;&lt;Template&gt;Journal Article&lt;/Template&gt;&lt;Star&gt;0&lt;/Star&gt;&lt;Tag&gt;5&lt;/Tag&gt;&lt;Author&gt;Rodriguez, Julie; Hiel, Sophie; Neyrinck, Audrey M; Le Roy, Tiphaine; Pötgens, Sarah A; Leyrolle, Quentin; Pachikian, Barbara D; Gianfrancesco, Marco A; Cani, Patrice D; Paquot, Nicolas; Cnop, Miriam; Lanthier, Nicolas; Thissen, Jean-Paul; Bindels, Laure B; Delzenne, Nathalie M&lt;/Author&gt;&lt;Year&gt;2020&lt;/Year&gt;&lt;Details&gt;&lt;_accessed&gt;63794417&lt;/_accessed&gt;&lt;_collection_scope&gt;SCI;SCIE&lt;/_collection_scope&gt;&lt;_created&gt;63179747&lt;/_created&gt;&lt;_date&gt;63113760&lt;/_date&gt;&lt;_date_display&gt;2020&lt;/_date_display&gt;&lt;_db_updated&gt;PKU Search&lt;/_db_updated&gt;&lt;_doi&gt;10.1136/gutjnl-2019-319726&lt;/_doi&gt;&lt;_impact_factor&gt;  19.819&lt;/_impact_factor&gt;&lt;_isbn&gt;0017-5749_x000d__x000a_&lt;/_isbn&gt;&lt;_journal&gt;Gut&lt;/_journal&gt;&lt;_label&gt;inulin-individual_response&lt;/_label&gt;&lt;_modified&gt;63794417&lt;/_modified&gt;&lt;_number&gt;1&lt;/_number&gt;&lt;_pages&gt;gutjnl-2019-319726_x000d__x000a_&lt;/_pages&gt;&lt;_place_published&gt;England_x000d__x000a_&lt;/_place_published&gt;&lt;_url&gt;http://pku.summon.serialssolutions.com/2.0.0/link/0/eLvHCXMwtV1Lb9QwELbYHhAXxJvyku-rRdnYeR04VKUPoRZQu1y4RLbjbA1sEu1ukPrvO2PHzrYSEhy4RImTWIq_0Xhm8s0MISx-H83u6ISaxyqtMHqFqZ-ZzKSMJY8Ur5NCFzbV6vt5fvY1Pj5KPo19AMex_wo8jAH0mEj7D-CHSWEAzkEE4AhCAMe_EoOPZqOQpXntyQDLfjtdGVt-CVNFzNKV9pxWa_Pbp05prCuBfeCRDr3W0rRY1tXcoUe2Um-0L8y62bVyT_pAprloYeJl7-LUmIw9CpJxBIHLtrsaRz_rawz_Wx190FcgaGO89kxPL1zocGG6K-EZAUPMAhxU7KDifr9op2cx4YvFrqPfDgzdyuLA4oiDq8THTSpQB8MtLI2-qozaftDN7NvlhExAXYFC49GXsBXneYGtgPw7t2yPW16EtSYWj8jDwQ2gBw6wx-Sebp6Q--cD0eEpMQE32tYUMKGAGw240YAbHXCzz3jc8J2AG93FDS6oxY163J6RxfHR4vB0NnTFmCks45zyVMlM1Zxx1KcFSwXWFOICDMFUMNi7YlnwOpZJhe58ls2x3X2ka8niRFSMPSd7Tdvol4QqHolMRFVe64xXIhdiznQtkijVOVdztU-mfrnKztU-Ka3PyNISPvpH86sE87EoGbauS_fJC7ei4Vm_7K_-eOc1eTCKxxuyt133-i2ZdD_7dxbIGxemWI0&lt;/_url&gt;&lt;/Details&gt;&lt;Extra&gt;&lt;DBUID&gt;{6486014E-94A3-482F-8B8D-B1496E970E79}&lt;/DBUID&gt;&lt;/Extra&gt;&lt;/Item&gt;&lt;/References&gt;&lt;/Group&gt;&lt;/Citation&gt;_x000a_"/>
    <w:docVar w:name="NE.Ref{5212F7E1-84CD-4B6A-831E-A57A3571B6E6}" w:val=" ADDIN NE.Ref.{5212F7E1-84CD-4B6A-831E-A57A3571B6E6}&lt;Citation&gt;&lt;Group&gt;&lt;References&gt;&lt;Item&gt;&lt;ID&gt;2513&lt;/ID&gt;&lt;UID&gt;{5054D8D7-C068-4292-8186-68AB87885C7C}&lt;/UID&gt;&lt;Title&gt;Impact of diet and individual variation on intestinal microbiota composition and  fermentation products in obese men&lt;/Title&gt;&lt;Template&gt;Journal Article&lt;/Template&gt;&lt;Star&gt;0&lt;/Star&gt;&lt;Tag&gt;5&lt;/Tag&gt;&lt;Author&gt;Salonen, A; Lahti, L; Salojarvi, J; Holtrop, G; Korpela, K; Duncan, S H; Date, P; Farquharson, F; Johnstone, A M; Lobley, G E; Louis, P; Flint, H J; de Vos, W M&lt;/Author&gt;&lt;Year&gt;2014&lt;/Year&gt;&lt;Details&gt;&lt;_accessed&gt;63183972&lt;/_accessed&gt;&lt;_accession_num&gt;24763370&lt;/_accession_num&gt;&lt;_author_adr&gt;Immunobiology Research Program, Department of Bacteriology and Immunology, Haartman Institute, University of Helsinki, Helsinki, Finland.; 1] Laboratory of Microbiology, Wageningen University, Wageningen, The Netherlands [2] Department of Veterinary Biosciences, University of Helsinki, Helsinki, Finland.; Department of Veterinary Biosciences, University of Helsinki, Helsinki, Finland.; Biomathematics and Statistics Scotland, Aberdeen, UK.; Immunobiology Research Program, Department of Bacteriology and Immunology, Haartman Institute, University of Helsinki, Helsinki, Finland.;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1] Immunobiology Research Program, Department of Bacteriology and Immunology, Haartman Institute, University of Helsinki, Helsinki, Finland [2] Laboratory of Microbiology, Wageningen University, Wageningen, The Netherlands [3] Department of Veterinary Biosciences, University of Helsinki, Helsinki, Finland.&lt;/_author_adr&gt;&lt;_collection_scope&gt;SCI;SCIE;&lt;/_collection_scope&gt;&lt;_created&gt;61105500&lt;/_created&gt;&lt;_date&gt;60396480&lt;/_date&gt;&lt;_date_display&gt;2014 Nov&lt;/_date_display&gt;&lt;_db_updated&gt;PubMed&lt;/_db_updated&gt;&lt;_doi&gt;10.1038/ismej.2014.63&lt;/_doi&gt;&lt;_impact_factor&gt;   9.180&lt;/_impact_factor&gt;&lt;_isbn&gt;1751-7370 (Electronic); 1751-7362 (Linking)&lt;/_isbn&gt;&lt;_issue&gt;11&lt;/_issue&gt;&lt;_journal&gt;ISME J&lt;/_journal&gt;&lt;_keywords&gt;Adult; Aged; Bacteria/classification/genetics/isolation &amp;amp; purification/metabolism; Cross-Over Studies; Diet, Reducing; Fatty Acids, Volatile/analysis; Feces/chemistry/microbiology; Fermentation; Humans; Intestines/*microbiology; Male; Metabolic Syndrome X/diet therapy/microbiology; *Microbiota; Middle Aged; Obesity/*diet therapy/*microbiology; Phylogeny&lt;/_keywords&gt;&lt;_label&gt;RS-individual&lt;/_label&gt;&lt;_language&gt;eng&lt;/_language&gt;&lt;_modified&gt;63458696&lt;/_modified&gt;&lt;_pages&gt;2218-30&lt;/_pages&gt;&lt;_tertiary_title&gt;The ISME journal&lt;/_tertiary_title&gt;&lt;_type_work&gt;Journal Article; Randomized Controlled Trial; Research Support, Non-U.S. Gov&amp;apos;t&lt;/_type_work&gt;&lt;_url&gt;http://www.ncbi.nlm.nih.gov/entrez/query.fcgi?cmd=Retrieve&amp;amp;db=pubmed&amp;amp;dopt=Abstract&amp;amp;list_uids=24763370&amp;amp;query_hl=1&lt;/_url&gt;&lt;_volume&gt;8&lt;/_volume&gt;&lt;/Details&gt;&lt;Extra&gt;&lt;DBUID&gt;{6486014E-94A3-482F-8B8D-B1496E970E79}&lt;/DBUID&gt;&lt;/Extra&gt;&lt;/Item&gt;&lt;/References&gt;&lt;/Group&gt;&lt;/Citation&gt;_x000a_"/>
    <w:docVar w:name="NE.Ref{5224630E-9E3F-4406-9826-373CF860A592}" w:val=" ADDIN NE.Ref.{5224630E-9E3F-4406-9826-373CF860A592}&lt;Citation&gt;&lt;Group&gt;&lt;References&gt;&lt;Item&gt;&lt;ID&gt;7241&lt;/ID&gt;&lt;UID&gt;{072965C8-E8E4-4D8B-A1E6-00688B87FA45}&lt;/UID&gt;&lt;Title&gt;Ruminococcus bromii is a keystone species for the degradation of resistant starch in the human colon&lt;/Title&gt;&lt;Template&gt;Journal Article&lt;/Template&gt;&lt;Star&gt;1&lt;/Star&gt;&lt;Tag&gt;5&lt;/Tag&gt;&lt;Author&gt;Ze, X; Duncan, S H; Louis, P; Flint, H J&lt;/Author&gt;&lt;Year&gt;2012&lt;/Year&gt;&lt;Details&gt;&lt;_accessed&gt;63881089&lt;/_accessed&gt;&lt;_accession_num&gt;22343308&lt;/_accession_num&gt;&lt;_author_adr&gt;Microbial Ecology Group, Rowett Institute of Nutrition and Health, Greenburn Road, Bucksburn, Aberdeen, UK.&lt;/_author_adr&gt;&lt;_collection_scope&gt;SCI;SCIE&lt;/_collection_scope&gt;&lt;_created&gt;62793533&lt;/_created&gt;&lt;_date&gt;59212800&lt;/_date&gt;&lt;_date_display&gt;2012 Aug&lt;/_date_display&gt;&lt;_db_updated&gt;PubMed&lt;/_db_updated&gt;&lt;_doi&gt;10.1038/ismej.2012.4&lt;/_doi&gt;&lt;_impact_factor&gt;   9.180&lt;/_impact_factor&gt;&lt;_isbn&gt;1751-7370 (Electronic); 1751-7362 (Linking)&lt;/_isbn&gt;&lt;_issue&gt;8&lt;/_issue&gt;&lt;_journal&gt;ISME J&lt;/_journal&gt;&lt;_keywords&gt;Bacteria/genetics/growth &amp;amp;amp; development/*metabolism; Coculture Techniques; Colon/metabolism/*microbiology; Feces/microbiology; Fermentation; Humans; Ruminococcus/*metabolism; Species Specificity; Starch/*metabolism; Time Factors&lt;/_keywords&gt;&lt;_label&gt;RS-individual; response&lt;/_label&gt;&lt;_language&gt;eng&lt;/_language&gt;&lt;_modified&gt;63881089&lt;/_modified&gt;&lt;_pages&gt;1535-43&lt;/_pages&gt;&lt;_tertiary_title&gt;The ISME journal&lt;/_tertiary_title&gt;&lt;_type_work&gt;Journal Article; Research Support, Non-U.S. Gov&amp;apos;t&lt;/_type_work&gt;&lt;_url&gt;http://www.ncbi.nlm.nih.gov/entrez/query.fcgi?cmd=Retrieve&amp;amp;db=pubmed&amp;amp;dopt=Abstract&amp;amp;list_uids=22343308&amp;amp;query_hl=1&lt;/_url&gt;&lt;_volume&gt;6&lt;/_volume&gt;&lt;/Details&gt;&lt;Extra&gt;&lt;DBUID&gt;{6486014E-94A3-482F-8B8D-B1496E970E79}&lt;/DBUID&gt;&lt;/Extra&gt;&lt;/Item&gt;&lt;/References&gt;&lt;/Group&gt;&lt;/Citation&gt;_x000a_"/>
    <w:docVar w:name="NE.Ref{527A84EC-18FA-44C6-9E4B-4FDBB2E155FE}" w:val=" ADDIN NE.Ref.{527A84EC-18FA-44C6-9E4B-4FDBB2E155FE}&lt;Citation&gt;&lt;Group&gt;&lt;References&gt;&lt;Item&gt;&lt;ID&gt;8988&lt;/ID&gt;&lt;UID&gt;{62D47EA1-C1DF-42B8-AA02-C553001C573A}&lt;/UID&gt;&lt;Title&gt;Prodigal: prokaryotic gene recognition and translation initiation site identification&lt;/Title&gt;&lt;Template&gt;Journal Article&lt;/Template&gt;&lt;Star&gt;0&lt;/Star&gt;&lt;Tag&gt;0&lt;/Tag&gt;&lt;Author&gt;Hyatt, D; Chen, G L; Locascio, P F; Land, M L; Larimer, F W; Hauser, L J&lt;/Author&gt;&lt;Year&gt;2010&lt;/Year&gt;&lt;Details&gt;&lt;_accessed&gt;63867487&lt;/_accessed&gt;&lt;_accession_num&gt;20211023&lt;/_accession_num&gt;&lt;_author_adr&gt;Computational Biology and Bioinformatics Group, Oak Ridge National Laboratory, Oak Ridge, TN 37831, USA. hyattpd@ornl.gov&lt;/_author_adr&gt;&lt;_collection_scope&gt;SCIE;EI&lt;/_collection_scope&gt;&lt;_created&gt;63726393&lt;/_created&gt;&lt;_date&gt;2010-03-08&lt;/_date&gt;&lt;_date_display&gt;2010 Mar 8&lt;/_date_display&gt;&lt;_db_updated&gt;PubMed&lt;/_db_updated&gt;&lt;_doi&gt;10.1186/1471-2105-11-119&lt;/_doi&gt;&lt;_impact_factor&gt;   3.242&lt;/_impact_factor&gt;&lt;_isbn&gt;1471-2105 (Electronic); 1471-2105 (Linking)&lt;/_isbn&gt;&lt;_journal&gt;BMC Bioinformatics&lt;/_journal&gt;&lt;_language&gt;eng&lt;/_language&gt;&lt;_modified&gt;63867487&lt;/_modified&gt;&lt;_pages&gt;119&lt;/_pages&gt;&lt;_subject_headings&gt;Algorithms; Databases, Genetic; Genome, Bacterial; Peptide Chain Initiation, Translational/*genetics; Prokaryotic Cells; *Software&lt;/_subject_headings&gt;&lt;_tertiary_title&gt;BMC bioinformatics&lt;/_tertiary_title&gt;&lt;_type_work&gt;Journal Article; Research Support, U.S. Gov&amp;apos;t, Non-P.H.S.&lt;/_type_work&gt;&lt;_url&gt;http://www.ncbi.nlm.nih.gov/entrez/query.fcgi?cmd=Retrieve&amp;amp;db=pubmed&amp;amp;dopt=Abstract&amp;amp;list_uids=20211023&amp;amp;query_hl=1&lt;/_url&gt;&lt;_volume&gt;11&lt;/_volume&gt;&lt;/Details&gt;&lt;Extra&gt;&lt;DBUID&gt;{6486014E-94A3-482F-8B8D-B1496E970E79}&lt;/DBUID&gt;&lt;/Extra&gt;&lt;/Item&gt;&lt;/References&gt;&lt;/Group&gt;&lt;/Citation&gt;_x000a_"/>
    <w:docVar w:name="NE.Ref{56F5B8F3-B119-4C2C-82FD-FD3656C49903}" w:val=" ADDIN NE.Ref.{56F5B8F3-B119-4C2C-82FD-FD3656C49903}&lt;Citation&gt;&lt;Group&gt;&lt;References&gt;&lt;Item&gt;&lt;ID&gt;9085&lt;/ID&gt;&lt;UID&gt;{E78FB979-4FB8-425D-8AAE-AB9CC2139717}&lt;/UID&gt;&lt;Title&gt;Functional heterogeneity in the fermentation capabilities of the healthy human gut microbiota&lt;/Title&gt;&lt;Template&gt;Journal Article&lt;/Template&gt;&lt;Star&gt;0&lt;/Star&gt;&lt;Tag&gt;0&lt;/Tag&gt;&lt;Author&gt;Gurry, Thomas; Nguyen, Le Thanh Tu; Yu, Xiaoqian; Alm, Eric J&lt;/Author&gt;&lt;Year&gt;2020&lt;/Year&gt;&lt;Details&gt;&lt;_created&gt;63774417&lt;/_created&gt;&lt;_doi&gt;10.1101/2020.01.17.910638&lt;/_doi&gt;&lt;_journal&gt;bioRxiv&lt;/_journal&gt;&lt;_modified&gt;63774417&lt;/_modified&gt;&lt;_pages&gt;2020.01.17.910638&lt;/_pages&gt;&lt;_url&gt;https://www.biorxiv.org/content/biorxiv/early/2020/01/24/2020.01.17.910638.full.pdf&lt;/_url&gt;&lt;/Details&gt;&lt;Extra&gt;&lt;DBUID&gt;{6486014E-94A3-482F-8B8D-B1496E970E79}&lt;/DBUID&gt;&lt;/Extra&gt;&lt;/Item&gt;&lt;/References&gt;&lt;/Group&gt;&lt;/Citation&gt;_x000a_"/>
    <w:docVar w:name="NE.Ref{572CA596-38DC-4746-B10A-A1E96C2D0C46}" w:val=" ADDIN NE.Ref.{572CA596-38DC-4746-B10A-A1E96C2D0C46}&lt;Citation&gt;&lt;Group&gt;&lt;References&gt;&lt;Item&gt;&lt;ID&gt;4516&lt;/ID&gt;&lt;UID&gt;{44106770-6E64-441C-BC43-E454410CAFA1}&lt;/UID&gt;&lt;Title&gt;The Human Intestinal Microbiome in Health and Disease&lt;/Title&gt;&lt;Template&gt;Journal Article&lt;/Template&gt;&lt;Star&gt;0&lt;/Star&gt;&lt;Tag&gt;5&lt;/Tag&gt;&lt;Author&gt;Lynch, S V; Pedersen, O&lt;/Author&gt;&lt;Year&gt;2016&lt;/Year&gt;&lt;Details&gt;&lt;_accessed&gt;62346139&lt;/_accessed&gt;&lt;_collection_scope&gt;SCI;SCIE;&lt;/_collection_scope&gt;&lt;_created&gt;61640522&lt;/_created&gt;&lt;_db_updated&gt;kuakujiansuo&lt;/_db_updated&gt;&lt;_impact_factor&gt;  74.699&lt;/_impact_factor&gt;&lt;_journal&gt;New England Journal of Medicine&lt;/_journal&gt;&lt;_modified&gt;63411378&lt;/_modified&gt;&lt;_url&gt;http://xueshu.baidu.com/s?wd=paperuri:%28cbbaaaa841c619ca2ae1ccfaa860927e%29&amp;amp;filter=sc_long_sign&amp;amp;tn=SE_xueshusource_2kduw22v&amp;amp;sc_vurl=http://www.ncbi.nlm.nih.gov/pubmed/27974040&amp;amp;ie=utf-8&amp;amp;sc_us=1369937836333527423&lt;/_url&gt;&lt;/Details&gt;&lt;Extra&gt;&lt;DBUID&gt;{6486014E-94A3-482F-8B8D-B1496E970E79}&lt;/DBUID&gt;&lt;/Extra&gt;&lt;/Item&gt;&lt;/References&gt;&lt;/Group&gt;&lt;/Citation&gt;_x000a_"/>
    <w:docVar w:name="NE.Ref{5732F41C-4813-4534-B6B3-010CF8C50906}" w:val=" ADDIN NE.Ref.{5732F41C-4813-4534-B6B3-010CF8C50906}&lt;Citation&gt;&lt;Group&gt;&lt;References&gt;&lt;Item&gt;&lt;ID&gt;8740&lt;/ID&gt;&lt;UID&gt;{7EFED3D4-2893-4700-BCBE-96C3ABFA7E6A}&lt;/UID&gt;&lt;Title&gt;Modulating gut microbes&lt;/Title&gt;&lt;Template&gt;Journal Article&lt;/Template&gt;&lt;Star&gt;0&lt;/Star&gt;&lt;Tag&gt;0&lt;/Tag&gt;&lt;Author&gt;Wargo, J A&lt;/Author&gt;&lt;Year&gt;2020&lt;/Year&gt;&lt;Details&gt;&lt;_accessed&gt;63549696&lt;/_accessed&gt;&lt;_accession_num&gt;32913089&lt;/_accession_num&gt;&lt;_author_adr&gt;Departments of Surgical Oncology and Genomic Medicine, The University of Texas MD Anderson Cancer Center, Houston, TX 77030, USA. jwargo@mdanderson.org.&lt;/_author_adr&gt;&lt;_collection_scope&gt;SCI;SCIE&lt;/_collection_scope&gt;&lt;_created&gt;63549696&lt;/_created&gt;&lt;_date&gt;63479520&lt;/_date&gt;&lt;_date_display&gt;2020 Sep 11&lt;/_date_display&gt;&lt;_db_updated&gt;PubMed&lt;/_db_updated&gt;&lt;_doi&gt;10.1126/science.abc3965&lt;/_doi&gt;&lt;_impact_factor&gt;  41.845&lt;/_impact_factor&gt;&lt;_isbn&gt;1095-9203 (Electronic); 0036-8075 (Linking)&lt;/_isbn&gt;&lt;_issue&gt;6509&lt;/_issue&gt;&lt;_journal&gt;Science&lt;/_journal&gt;&lt;_language&gt;eng&lt;/_language&gt;&lt;_modified&gt;63549696&lt;/_modified&gt;&lt;_pages&gt;1302-1303&lt;/_pages&gt;&lt;_tertiary_title&gt;Science (New York, N.Y.)&lt;/_tertiary_title&gt;&lt;_type_work&gt;Journal Article; Research Support, N.I.H., Extramural; Research Support, Non-U.S. Gov&amp;apos;t&lt;/_type_work&gt;&lt;_url&gt;http://www.ncbi.nlm.nih.gov/entrez/query.fcgi?cmd=Retrieve&amp;amp;db=pubmed&amp;amp;dopt=Abstract&amp;amp;list_uids=32913089&amp;amp;query_hl=1&lt;/_url&gt;&lt;_volume&gt;369&lt;/_volume&gt;&lt;/Details&gt;&lt;Extra&gt;&lt;DBUID&gt;{6486014E-94A3-482F-8B8D-B1496E970E79}&lt;/DBUID&gt;&lt;/Extra&gt;&lt;/Item&gt;&lt;/References&gt;&lt;/Group&gt;&lt;/Citation&gt;_x000a_"/>
    <w:docVar w:name="NE.Ref{57E0465D-A2C3-492A-B7E0-FDA587E098E3}" w:val=" ADDIN NE.Ref.{57E0465D-A2C3-492A-B7E0-FDA587E098E3}&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794150&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794150&lt;/_modified&gt;&lt;_number&gt;1&lt;/_number&gt;&lt;_ori_publication&gt;BMC_x000d__x000a_&lt;/_ori_publication&gt;&lt;_pages&gt;5-14&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5894FBD2-BAB6-4ACF-B47F-1F943EEF21CF}" w:val=" ADDIN NE.Ref.{5894FBD2-BAB6-4ACF-B47F-1F943EEF21CF}&lt;Citation&gt;&lt;Group&gt;&lt;References&gt;&lt;Item&gt;&lt;ID&gt;9080&lt;/ID&gt;&lt;UID&gt;{2F83AC4F-CD4B-4FE6-942B-848FE360531A}&lt;/UID&gt;&lt;Title&gt;True and false interindividual differences in the physiological response to an intervention&lt;/Title&gt;&lt;Template&gt;Journal Article&lt;/Template&gt;&lt;Star&gt;0&lt;/Star&gt;&lt;Tag&gt;0&lt;/Tag&gt;&lt;Author&gt;Atkinson, Greg; Batterham, Alan M&lt;/Author&gt;&lt;Year&gt;2015&lt;/Year&gt;&lt;Details&gt;&lt;_accessed&gt;63773891&lt;/_accessed&gt;&lt;_collection_scope&gt;SCI;SCIE&lt;/_collection_scope&gt;&lt;_created&gt;63773891&lt;/_created&gt;&lt;_date&gt;60701760&lt;/_date&gt;&lt;_db_updated&gt;CrossRef&lt;/_db_updated&gt;&lt;_doi&gt;10.1113/EP085070&lt;/_doi&gt;&lt;_impact_factor&gt;   2.431&lt;/_impact_factor&gt;&lt;_issue&gt;6&lt;/_issue&gt;&lt;_journal&gt;Experimental Physiology&lt;/_journal&gt;&lt;_modified&gt;63773891&lt;/_modified&gt;&lt;_pages&gt;577-588&lt;/_pages&gt;&lt;_tertiary_title&gt;Exp Physiol&lt;/_tertiary_title&gt;&lt;_url&gt;http://doi.wiley.com/10.1113/EP085070_x000d__x000a_https://api.wiley.com/onlinelibrary/tdm/v1/articles/10.1113%2FEP085070&lt;/_url&gt;&lt;_volume&gt;100&lt;/_volume&gt;&lt;/Details&gt;&lt;Extra&gt;&lt;DBUID&gt;{6486014E-94A3-482F-8B8D-B1496E970E79}&lt;/DBUID&gt;&lt;/Extra&gt;&lt;/Item&gt;&lt;/References&gt;&lt;/Group&gt;&lt;/Citation&gt;_x000a_"/>
    <w:docVar w:name="NE.Ref{5C2BCBAA-A856-4859-BB87-E7626982B594}" w:val=" ADDIN NE.Ref.{5C2BCBAA-A856-4859-BB87-E7626982B594}&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873216&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873216&lt;/_modified&gt;&lt;_number&gt;1&lt;/_number&gt;&lt;_ori_publication&gt;BMC_x000d__x000a_&lt;/_ori_publication&gt;&lt;_pages&gt;5-14&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5D71337B-1275-4AC7-BEF4-4BACCE272AD9}" w:val=" ADDIN NE.Ref.{5D71337B-1275-4AC7-BEF4-4BACCE272AD9}&lt;Citation&gt;&lt;Group&gt;&lt;References&gt;&lt;Item&gt;&lt;ID&gt;9084&lt;/ID&gt;&lt;UID&gt;{A4DAF8B0-298C-4A91-B85B-C4FA32DD27A8}&lt;/UID&gt;&lt;Title&gt;Association of Bacteroides acidifaciens relative abundance with high-fibre diet-associated radiosensitisation&lt;/Title&gt;&lt;Template&gt;Journal Article&lt;/Template&gt;&lt;Star&gt;0&lt;/Star&gt;&lt;Tag&gt;0&lt;/Tag&gt;&lt;Author&gt;Then, C K; Paillas, S; Wang, X; Hampson, A; Kiltie, A E&lt;/Author&gt;&lt;Year&gt;2020&lt;/Year&gt;&lt;Details&gt;&lt;_accession_num&gt;32811478&lt;/_accession_num&gt;&lt;_author_adr&gt;CRUK/MRC Oxford Institute for Radiation Oncology, Department of Oncology, University of Oxford, Old Road Campus Research Building, Off Roosevelt Drive, Oxford, OX3 7DQ, UK.; CRUK/MRC Oxford Institute for Radiation Oncology, Department of Oncology, University of Oxford, Old Road Campus Research Building, Off Roosevelt Drive, Oxford, OX3 7DQ, UK.; Department of Zoology, University of Oxford, Oxford, UK.; Department of Biochemistry, University of Oxford, Oxford, UK.; CRUK/MRC Oxford Institute for Radiation Oncology, Department of Oncology, University of Oxford, Old Road Campus Research Building, Off Roosevelt Drive, Oxford, OX3 7DQ, UK.; CRUK/MRC Oxford Institute for Radiation Oncology, Department of Oncology, University of Oxford, Old Road Campus Research Building, Off Roosevelt Drive, Oxford, OX3 7DQ, UK. anne.kiltie@oncology.ox.ac.uk.&lt;/_author_adr&gt;&lt;_collection_scope&gt;SCI;SCIE&lt;/_collection_scope&gt;&lt;_created&gt;63774323&lt;/_created&gt;&lt;_date&gt;2020-08-19&lt;/_date&gt;&lt;_date_display&gt;2020 Aug 19&lt;/_date_display&gt;&lt;_db_updated&gt;PubMed&lt;/_db_updated&gt;&lt;_doi&gt;10.1186/s12915-020-00836-x&lt;/_doi&gt;&lt;_impact_factor&gt;   6.765&lt;/_impact_factor&gt;&lt;_isbn&gt;1741-7007 (Electronic); 1741-7007 (Linking)&lt;/_isbn&gt;&lt;_issue&gt;1&lt;/_issue&gt;&lt;_journal&gt;BMC Biol&lt;/_journal&gt;&lt;_keywords&gt;*B. Acidifaciens; *Cellulose; *Dietary fibre; *Gut microbiome; *Inulin; *Parabacteroides; *Pelvic tumour; *Radiosensitisation; *Radiotherapy&lt;/_keywords&gt;&lt;_language&gt;eng&lt;/_language&gt;&lt;_modified&gt;63774323&lt;/_modified&gt;&lt;_pages&gt;102&lt;/_pages&gt;&lt;_tertiary_title&gt;BMC biology&lt;/_tertiary_title&gt;&lt;_type_work&gt;Journal Article; Research Support, Non-U.S. Gov&amp;apos;t&lt;/_type_work&gt;&lt;_url&gt;http://www.ncbi.nlm.nih.gov/entrez/query.fcgi?cmd=Retrieve&amp;amp;db=pubmed&amp;amp;dopt=Abstract&amp;amp;list_uids=32811478&amp;amp;query_hl=1&lt;/_url&gt;&lt;_volume&gt;18&lt;/_volume&gt;&lt;/Details&gt;&lt;Extra&gt;&lt;DBUID&gt;{6486014E-94A3-482F-8B8D-B1496E970E79}&lt;/DBUID&gt;&lt;/Extra&gt;&lt;/Item&gt;&lt;/References&gt;&lt;/Group&gt;&lt;/Citation&gt;_x000a_"/>
    <w:docVar w:name="NE.Ref{5D93FCD7-EAAA-49A0-8762-DED1FD734D7C}" w:val=" ADDIN NE.Ref.{5D93FCD7-EAAA-49A0-8762-DED1FD734D7C}&lt;Citation&gt;&lt;Group&gt;&lt;References&gt;&lt;Item&gt;&lt;ID&gt;8341&lt;/ID&gt;&lt;UID&gt;{155EC6C4-3BF2-49E3-B5CB-4BF83B75F5A1}&lt;/UID&gt;&lt;Title&gt;A Novel Sparse Compositional Technique Reveals Microbial Perturbations&lt;/Title&gt;&lt;Template&gt;Journal Article&lt;/Template&gt;&lt;Star&gt;0&lt;/Star&gt;&lt;Tag&gt;0&lt;/Tag&gt;&lt;Author&gt;Martino, C; Morton, J T; Marotz, C A; Thompson, L R; Tripathi, A; Knight, R; Zengler, K&lt;/Author&gt;&lt;Year&gt;2019&lt;/Year&gt;&lt;Details&gt;&lt;_accessed&gt;63286163&lt;/_accessed&gt;&lt;_accession_num&gt;30801021&lt;/_accession_num&gt;&lt;_author_adr&gt;Department of Pediatrics, University of California San Diego, La Jolla, California, USA.; Bioinformatics and Systems Biology Program, University of California San Diego, La Jolla, California, USA.; Department of Pediatrics, University of California San Diego, La Jolla, California, USA.; Department of Computer Science and Engineering, University of California San Diego, La Jolla, California, USA.; Department of Pediatrics, University of California San Diego, La Jolla, California, USA.; Department of Biological Sciences and Northern Gulf Institute, University of Southern Mississippi, Hattiesburg, Mississippi, USA.; Ocean Chemistry and Ecosystems Division, Atlantic Oceanographic and Meteorological Laboratory, National Oceanic and Atmospheric Administration, stationed at Southwest Fisheries Science Center, La Jolla, California, USA.; Department of Pediatrics, University of California San Diego, La Jolla, California, USA.; Department of Pediatrics, University of California San Diego, La Jolla, California, USA.; Department of Computer Science and Engineering, University of California San Diego, La Jolla, California, USA.; Center for Microbiome Innovation, University of California San Diego, La Jolla, California, USA.; Department of Pediatrics, University of California San Diego, La Jolla, California, USA.; Center for Microbiome Innovation, University of California San Diego, La Jolla, California, USA.; Department of Bioengineering, University of California San Diego, La Jolla, California, USA.&lt;/_author_adr&gt;&lt;_collection_scope&gt;SCIE&lt;/_collection_scope&gt;&lt;_created&gt;63286163&lt;/_created&gt;&lt;_date&gt;62588160&lt;/_date&gt;&lt;_date_display&gt;2019 Jan-Feb&lt;/_date_display&gt;&lt;_db_updated&gt;PubMed&lt;/_db_updated&gt;&lt;_doi&gt;10.1128/mSystems.00016-19&lt;/_doi&gt;&lt;_impact_factor&gt;   6.633&lt;/_impact_factor&gt;&lt;_isbn&gt;2379-5077 (Print); 2379-5077 (Linking)&lt;/_isbn&gt;&lt;_issue&gt;1&lt;/_issue&gt;&lt;_journal&gt;mSystems&lt;/_journal&gt;&lt;_keywords&gt;compositional; computational biology; matrix completion; metagenomics; microbiome&lt;/_keywords&gt;&lt;_language&gt;eng&lt;/_language&gt;&lt;_modified&gt;63527647&lt;/_modified&gt;&lt;_tertiary_title&gt;mSystems&lt;/_tertiary_title&gt;&lt;_type_work&gt;Journal Article&lt;/_type_work&gt;&lt;_url&gt;http://www.ncbi.nlm.nih.gov/entrez/query.fcgi?cmd=Retrieve&amp;amp;db=pubmed&amp;amp;dopt=Abstract&amp;amp;list_uids=30801021&amp;amp;query_hl=1&lt;/_url&gt;&lt;_volume&gt;4&lt;/_volume&gt;&lt;/Details&gt;&lt;Extra&gt;&lt;DBUID&gt;{6486014E-94A3-482F-8B8D-B1496E970E79}&lt;/DBUID&gt;&lt;/Extra&gt;&lt;/Item&gt;&lt;/References&gt;&lt;/Group&gt;&lt;/Citation&gt;_x000a_"/>
    <w:docVar w:name="NE.Ref{600853D1-B178-4C61-BA46-FE26D2F42EE3}" w:val=" ADDIN NE.Ref.{600853D1-B178-4C61-BA46-FE26D2F42EE3}&lt;Citation&gt;&lt;Group&gt;&lt;References&gt;&lt;Item&gt;&lt;ID&gt;4673&lt;/ID&gt;&lt;UID&gt;{E189B763-19C1-419B-BB6C-431C7DD1B107}&lt;/UID&gt;&lt;Title&gt;How informative is the mouse for human gut microbiota research?&lt;/Title&gt;&lt;Template&gt;Journal Article&lt;/Template&gt;&lt;Star&gt;0&lt;/Star&gt;&lt;Tag&gt;0&lt;/Tag&gt;&lt;Author&gt;Nguyen, T L; Vieira-Silva, S; Liston, A; Raes, J&lt;/Author&gt;&lt;Year&gt;2015&lt;/Year&gt;&lt;Details&gt;&lt;_accession_num&gt;25561744&lt;/_accession_num&gt;&lt;_author_adr&gt;KU Leuven, Department of Microbiology and Immunology, Rega Institute, Herestraat  49, B-3000 Leuven, Belgium. VIB, Center for the Biology of Disease, Herestraat 49, B-3000 Leuven, Belgium. Microbiology Unit, Faculty of Sciences and Bioengineering Sciences, Vrije Universiteit Brussel, Pleinlaan 2, B-1050 Brussels, Belgium.; KU Leuven, Department of Microbiology and Immunology, Rega Institute, Herestraat  49, B-3000 Leuven, Belgium. VIB, Center for the Biology of Disease, Herestraat 49, B-3000 Leuven, Belgium. Microbiology Unit, Faculty of Sciences and Bioengineering Sciences, Vrije Universiteit Brussel, Pleinlaan 2, B-1050 Brussels, Belgium.; KU Leuven, Department of Microbiology and Immunology, Rega Institute, Herestraat  49, B-3000 Leuven, Belgium. VIB, Center for the Biology of Disease, Herestraat 49, B-3000 Leuven, Belgium.; KU Leuven, Department of Microbiology and Immunology, Rega Institute, Herestraat  49, B-3000 Leuven, Belgium. VIB, Center for the Biology of Disease, Herestraat 49, B-3000 Leuven, Belgium. Microbiology Unit, Faculty of Sciences and Bioengineering Sciences, Vrije Universiteit Brussel, Pleinlaan 2, B-1050 Brussels, Belgium. jeroen.raes@med.kuleuven.be.&lt;/_author_adr&gt;&lt;_collection_scope&gt;SCIE;&lt;/_collection_scope&gt;&lt;_created&gt;61775258&lt;/_created&gt;&lt;_date&gt;2015-01-01&lt;/_date&gt;&lt;_date_display&gt;2015 Jan&lt;/_date_display&gt;&lt;_db_updated&gt;PubMed&lt;/_db_updated&gt;&lt;_doi&gt;10.1242/dmm.017400&lt;/_doi&gt;&lt;_impact_factor&gt;   4.651&lt;/_impact_factor&gt;&lt;_isbn&gt;1754-8411 (Electronic); 1754-8403 (Linking)&lt;/_isbn&gt;&lt;_issue&gt;1&lt;/_issue&gt;&lt;_journal&gt;Dis Model Mech&lt;/_journal&gt;&lt;_keywords&gt;Animals; Colitis/pathology; Databases, Factual; Diet; *Disease Models, Animal; Genotype; Humans; Inflammatory Bowel Diseases/pathology; Intestinal Mucosa/pathology; Intestines/*microbiology/pathology; Mice; *Microbiota; Obesity/pathology; Phenotype; Translational Medical ResearchGut microbiota; Humanized mouse models; Mouse core gut microbiota; Mouse models; Mouse pan-gut microbiota&lt;/_keywords&gt;&lt;_language&gt;eng&lt;/_language&gt;&lt;_modified&gt;63647448&lt;/_modified&gt;&lt;_ori_publication&gt;(c) 2015. Published by The Company of Biologists Ltd.&lt;/_ori_publication&gt;&lt;_pages&gt;1-16&lt;/_pages&gt;&lt;_tertiary_title&gt;Disease models &amp;amp;amp; mechanisms&lt;/_tertiary_title&gt;&lt;_type_work&gt;Journal Article; Meta-Analysis; Research Support, Non-U.S. Gov&amp;apos;t; Review&lt;/_type_work&gt;&lt;_url&gt;http://www.ncbi.nlm.nih.gov/entrez/query.fcgi?cmd=Retrieve&amp;amp;db=pubmed&amp;amp;dopt=Abstract&amp;amp;list_uids=25561744&amp;amp;query_hl=1&lt;/_url&gt;&lt;_volume&gt;8&lt;/_volume&gt;&lt;/Details&gt;&lt;Extra&gt;&lt;DBUID&gt;{6486014E-94A3-482F-8B8D-B1496E970E79}&lt;/DBUID&gt;&lt;/Extra&gt;&lt;/Item&gt;&lt;/References&gt;&lt;/Group&gt;&lt;/Citation&gt;_x000a_"/>
    <w:docVar w:name="NE.Ref{621535F4-3A2F-49BC-9499-EFCCBDD59145}" w:val=" ADDIN NE.Ref.{621535F4-3A2F-49BC-9499-EFCCBDD59145}&lt;Citation&gt;&lt;Group&gt;&lt;References&gt;&lt;Item&gt;&lt;ID&gt;8990&lt;/ID&gt;&lt;UID&gt;{8FDA0176-A21F-42C5-965C-BCE1DAC410CE}&lt;/UID&gt;&lt;Title&gt;CheckM: assessing the quality of microbial genomes recovered from isolates, single cells, and metagenomes&lt;/Title&gt;&lt;Template&gt;Journal Article&lt;/Template&gt;&lt;Star&gt;0&lt;/Star&gt;&lt;Tag&gt;0&lt;/Tag&gt;&lt;Author&gt;Parks, D H; Imelfort, M; Skennerton, C T; Hugenholtz, P; Tyson, G W&lt;/Author&gt;&lt;Year&gt;2015&lt;/Year&gt;&lt;Details&gt;&lt;_accession_num&gt;25977477&lt;/_accession_num&gt;&lt;_author_adr&gt;Australian Centre for Ecogenomics, School of Chemistry and Molecular Biosciences, The University of Queensland, St. Lucia, QLD 4072, Queensland, Australia;; Australian Centre for Ecogenomics, School of Chemistry and Molecular Biosciences, The University of Queensland, St. Lucia, QLD 4072, Queensland, Australia;; Australian Centre for Ecogenomics, School of Chemistry and Molecular Biosciences, The University of Queensland, St. Lucia, QLD 4072, Queensland, Australia;; Australian Centre for Ecogenomics, School of Chemistry and Molecular Biosciences, The University of Queensland, St. Lucia, QLD 4072, Queensland, Australia; Institute for Molecular Bioscience, The University of Queensland, St. Lucia, QLD  4072, Queensland, Australia;; Australian Centre for Ecogenomics, School of Chemistry and Molecular Biosciences, The University of Queensland, St. Lucia, QLD 4072, Queensland, Australia; Advanced Water Management Centre, The University of Queensland, St. Lucia, QLD 4072, Queensland, Australia.&lt;/_author_adr&gt;&lt;_collection_scope&gt;SCI;SCIE&lt;/_collection_scope&gt;&lt;_created&gt;63726415&lt;/_created&gt;&lt;_date&gt;2015-07-01&lt;/_date&gt;&lt;_date_display&gt;2015 Jul&lt;/_date_display&gt;&lt;_db_updated&gt;PubMed&lt;/_db_updated&gt;&lt;_doi&gt;10.1101/gr.186072.114&lt;/_doi&gt;&lt;_impact_factor&gt;  11.093&lt;/_impact_factor&gt;&lt;_isbn&gt;1549-5469 (Electronic); 1088-9051 (Linking)&lt;/_isbn&gt;&lt;_issue&gt;7&lt;/_issue&gt;&lt;_journal&gt;Genome Res&lt;/_journal&gt;&lt;_language&gt;eng&lt;/_language&gt;&lt;_modified&gt;63726415&lt;/_modified&gt;&lt;_ori_publication&gt;(c) 2015 Parks et al.; Published by Cold Spring Harbor Laboratory Press.&lt;/_ori_publication&gt;&lt;_pages&gt;1043-55&lt;/_pages&gt;&lt;_subject_headings&gt;*Genome, Microbial; *Metagenome; Metagenomics/*methods&lt;/_subject_headings&gt;&lt;_tertiary_title&gt;Genome research&lt;/_tertiary_title&gt;&lt;_type_work&gt;Journal Article; Research Support, Non-U.S. Gov&amp;apos;t&lt;/_type_work&gt;&lt;_url&gt;http://www.ncbi.nlm.nih.gov/entrez/query.fcgi?cmd=Retrieve&amp;amp;db=pubmed&amp;amp;dopt=Abstract&amp;amp;list_uids=25977477&amp;amp;query_hl=1&lt;/_url&gt;&lt;_volume&gt;25&lt;/_volume&gt;&lt;/Details&gt;&lt;Extra&gt;&lt;DBUID&gt;{6486014E-94A3-482F-8B8D-B1496E970E79}&lt;/DBUID&gt;&lt;/Extra&gt;&lt;/Item&gt;&lt;/References&gt;&lt;/Group&gt;&lt;/Citation&gt;_x000a_"/>
    <w:docVar w:name="NE.Ref{626A6A79-54E9-40DE-981E-CACE1A6B0AD2}" w:val=" ADDIN NE.Ref.{626A6A79-54E9-40DE-981E-CACE1A6B0AD2}&lt;Citation&gt;&lt;Group&gt;&lt;References&gt;&lt;Item&gt;&lt;ID&gt;8234&lt;/ID&gt;&lt;UID&gt;{05E827FF-7AB0-402B-9A64-38F3B1A7CFB2}&lt;/UID&gt;&lt;Title&gt;Long-term dietary intervention reveals resilience of the gut microbiota despite changes in diet and weight&lt;/Title&gt;&lt;Template&gt;Journal Article&lt;/Template&gt;&lt;Star&gt;0&lt;/Star&gt;&lt;Tag&gt;0&lt;/Tag&gt;&lt;Author&gt;Fragiadakis, Gabriela K; Wastyk, Hannah C; Robinson, Jennifer L; Sonnenburg, Erica D; Sonnenburg, Justin L; Gardner, Christopher D&lt;/Author&gt;&lt;Year&gt;2020&lt;/Year&gt;&lt;Details&gt;&lt;_accessed&gt;63651778&lt;/_accessed&gt;&lt;_created&gt;63253074&lt;/_created&gt;&lt;_date&gt;63224640&lt;/_date&gt;&lt;_db_updated&gt;CrossRef&lt;/_db_updated&gt;&lt;_doi&gt;10.1093/ajcn/nqaa046&lt;/_doi&gt;&lt;_impact_factor&gt;   6.766&lt;/_impact_factor&gt;&lt;_isbn&gt;0002-9165&lt;/_isbn&gt;&lt;_journal&gt;The American Journal of Clinical Nutrition&lt;/_journal&gt;&lt;_modified&gt;63459925&lt;/_modified&gt;&lt;_url&gt;https://academic.oup.com/ajcn/advance-article/doi/10.1093/ajcn/nqaa046/5809430_x000d__x000a_http://academic.oup.com/ajcn/advance-article-pdf/doi/10.1093/ajcn/nqaa046/32957675/nqaa046.pdf&lt;/_url&gt;&lt;/Details&gt;&lt;Extra&gt;&lt;DBUID&gt;{6486014E-94A3-482F-8B8D-B1496E970E79}&lt;/DBUID&gt;&lt;/Extra&gt;&lt;/Item&gt;&lt;/References&gt;&lt;/Group&gt;&lt;Group&gt;&lt;References&gt;&lt;Item&gt;&lt;ID&gt;4800&lt;/ID&gt;&lt;UID&gt;{CB7E80AB-466C-4381-8718-3C90B35269A1}&lt;/UID&gt;&lt;Title&gt;Bread Affects Clinical Parameters and Induces Gut Microbiome-Associated Personal  Glycemic Responses&lt;/Title&gt;&lt;Template&gt;Journal Article&lt;/Template&gt;&lt;Star&gt;0&lt;/Star&gt;&lt;Tag&gt;0&lt;/Tag&gt;&lt;Author&gt;Korem, T; Zeevi, D; Zmora, N; Weissbrod, O; Bar, N; Lotan-Pompan, M; Avnit-Sagi, T; Kosower, N; Malka, G; Rein, M; Suez, J; Goldberg, B Z; Weinberger, A; Levy, A A; Elinav, E; Segal, E&lt;/Author&gt;&lt;Year&gt;2017&lt;/Year&gt;&lt;Details&gt;&lt;_accessed&gt;61834225&lt;/_accessed&gt;&lt;_accession_num&gt;28591632&lt;/_accession_num&gt;&lt;_author_adr&gt;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Immunology, Weizmann Institute of Science, Rehovot 7610001, Israel; Internal Medicine Department, Tel Aviv Sourasky Medical Center, Tel Aviv 6423906, Israel; Research Center for Digestive Tract and Liver Diseases, Tel Aviv Sourasky Medical Center, Sackler Faculty of Medicine, Tel Aviv University, Tel Aviv 6423906,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Immunology, Weizmann Institute of Science, Rehovot 7610001, Israel.; Department of Plant and Environmental Sciences, Weizmann Institute of Science, Rehovot 7610001, Israel.; Department of Computer Science and Applied Mathematics, Weizmann Institute of Science, Rehovot 7610001, Israel; Department of Molecular Cell Biology, Weizmann  Institute of Science, Rehovot 7610001, Israel.; Department of Plant and Environmental Sciences, Weizmann Institute of Science, Rehovot 7610001, Israel. Electronic address: avi.levy@weizmann.ac.il.; Department of Immunology, Weizmann Institute of Science, Rehovot 7610001, Israel. Electronic address: eran.elinav@weizmann.ac.il.; Department of Computer Science and Applied Mathematics, Weizmann Institute of Science, Rehovot 7610001, Israel; Department of Molecular Cell Biology, Weizmann  Institute of Science, Rehovot 7610001, Israel. Electronic address: eran.segal@weizmann.ac.il.&lt;/_author_adr&gt;&lt;_collection_scope&gt;SCI;SCIE;&lt;/_collection_scope&gt;&lt;_created&gt;61833569&lt;/_created&gt;&lt;_date&gt;61761600&lt;/_date&gt;&lt;_date_display&gt;2017 Jun 06&lt;/_date_display&gt;&lt;_db_updated&gt;PubMed&lt;/_db_updated&gt;&lt;_doi&gt;10.1016/j.cmet.2017.05.002&lt;/_doi&gt;&lt;_impact_factor&gt;  21.567&lt;/_impact_factor&gt;&lt;_isbn&gt;1932-7420 (Electronic); 1550-4131 (Linking)&lt;/_isbn&gt;&lt;_issue&gt;6&lt;/_issue&gt;&lt;_journal&gt;Cell Metab&lt;/_journal&gt;&lt;_keywords&gt;bread; glycemic responses; gut microbiome; nutrition; personalization; prediction&lt;/_keywords&gt;&lt;_language&gt;eng&lt;/_language&gt;&lt;_modified&gt;63405609&lt;/_modified&gt;&lt;_ori_publication&gt;Copyright (c) 2017 Elsevier Inc. All rights reserved.&lt;/_ori_publication&gt;&lt;_pages&gt;1243-1253.e5&lt;/_pages&gt;&lt;_tertiary_title&gt;Cell metabolism&lt;/_tertiary_title&gt;&lt;_type_work&gt;Journal Article&lt;/_type_work&gt;&lt;_url&gt;http://www.ncbi.nlm.nih.gov/entrez/query.fcgi?cmd=Retrieve&amp;amp;db=pubmed&amp;amp;dopt=Abstract&amp;amp;list_uids=28591632&amp;amp;query_hl=1&lt;/_url&gt;&lt;_volume&gt;25&lt;/_volume&gt;&lt;/Details&gt;&lt;Extra&gt;&lt;DBUID&gt;{6486014E-94A3-482F-8B8D-B1496E970E79}&lt;/DBUID&gt;&lt;/Extra&gt;&lt;/Item&gt;&lt;/References&gt;&lt;/Group&gt;&lt;/Citation&gt;_x000a_"/>
    <w:docVar w:name="NE.Ref{63E6F69A-11D5-4781-BF78-6CDF69E3E013}" w:val=" ADDIN NE.Ref.{63E6F69A-11D5-4781-BF78-6CDF69E3E013}&lt;Citation&gt;&lt;Group&gt;&lt;References&gt;&lt;Item&gt;&lt;ID&gt;7062&lt;/ID&gt;&lt;UID&gt;{DB2E9454-259A-4904-8F55-BEB3908AFF46}&lt;/UID&gt;&lt;Title&gt;Habitual dietary fibre intake influences gut microbiota response to an inulin-type fructan prebiotic: a randomised, double-blind, placebo-controlled, cross-over, human intervention study&lt;/Title&gt;&lt;Template&gt;Journal Article&lt;/Template&gt;&lt;Star&gt;1&lt;/Star&gt;&lt;Tag&gt;5&lt;/Tag&gt;&lt;Author&gt;Healey, Genelle; Murphy, Rinki; Butts, Christine; Brough, Louise; Whelan, Kevin; Coad, Jane&lt;/Author&gt;&lt;Year&gt;2018&lt;/Year&gt;&lt;Details&gt;&lt;_accessed&gt;63196826&lt;/_accessed&gt;&lt;_collection_scope&gt;SCI;SCIE&lt;/_collection_scope&gt;&lt;_created&gt;62757908&lt;/_created&gt;&lt;_date&gt;62101440&lt;/_date&gt;&lt;_db_updated&gt;CrossRef&lt;/_db_updated&gt;&lt;_doi&gt;10.1017/S0007114517003440&lt;/_doi&gt;&lt;_impact_factor&gt;   3.334&lt;/_impact_factor&gt;&lt;_isbn&gt;0007-1145&lt;/_isbn&gt;&lt;_issue&gt;2&lt;/_issue&gt;&lt;_journal&gt;British Journal of Nutrition&lt;/_journal&gt;&lt;_label&gt;inulin-individual_response; inulin&lt;/_label&gt;&lt;_modified&gt;63566548&lt;/_modified&gt;&lt;_pages&gt;176-189&lt;/_pages&gt;&lt;_tertiary_title&gt;Br J Nutr&lt;/_tertiary_title&gt;&lt;_url&gt;https://www.cambridge.org/core/product/identifier/S0007114517003440/type/journal_article_x000d__x000a_https://www.cambridge.org/core/services/aop-cambridge-core/content/view/S0007114517003440&lt;/_url&gt;&lt;_volume&gt;119&lt;/_volume&gt;&lt;/Details&gt;&lt;Extra&gt;&lt;DBUID&gt;{6486014E-94A3-482F-8B8D-B1496E970E79}&lt;/DBUID&gt;&lt;/Extra&gt;&lt;/Item&gt;&lt;/References&gt;&lt;/Group&gt;&lt;/Citation&gt;_x000a_"/>
    <w:docVar w:name="NE.Ref{66820326-90BB-4F68-844C-348A4AB35B19}" w:val=" ADDIN NE.Ref.{66820326-90BB-4F68-844C-348A4AB35B19}&lt;Citation&gt;&lt;Group&gt;&lt;References&gt;&lt;Item&gt;&lt;ID&gt;7506&lt;/ID&gt;&lt;UID&gt;{C3FC6AC9-5D47-447D-85A8-BFA833F1EFC5}&lt;/UID&gt;&lt;Title&gt;Potential for enriching next-generation health-promoting gut bacteria through prebiotics and other dietary components&lt;/Title&gt;&lt;Template&gt;Journal Article&lt;/Template&gt;&lt;Star&gt;0&lt;/Star&gt;&lt;Tag&gt;5&lt;/Tag&gt;&lt;Author&gt;Lordan, Cathy; Thapa, Dinesh; Ross, R Paul; Cotter, Paul D&lt;/Author&gt;&lt;Year&gt;2019&lt;/Year&gt;&lt;Details&gt;&lt;_accessed&gt;63881073&lt;/_accessed&gt;&lt;_created&gt;62819128&lt;/_created&gt;&lt;_date&gt;62588160&lt;/_date&gt;&lt;_date_display&gt;2019&lt;/_date_display&gt;&lt;_db_updated&gt;PKU Search&lt;/_db_updated&gt;&lt;_doi&gt;10.1080/19490976.2019.1613124&lt;/_doi&gt;&lt;_impact_factor&gt;   7.740&lt;/_impact_factor&gt;&lt;_isbn&gt;1949-0976_x000d__x000a_&lt;/_isbn&gt;&lt;_journal&gt;Gut microbes&lt;/_journal&gt;&lt;_modified&gt;63881073&lt;/_modified&gt;&lt;_number&gt;1&lt;/_number&gt;&lt;_pages&gt;1-20&lt;/_pages&gt;&lt;_place_published&gt;United States_x000d__x000a_&lt;/_place_published&gt;&lt;_url&gt;http://pku.summon.serialssolutions.com/2.0.0/link/0/eLvHCXMwtZ3LSysxFIdDVby4EV_3-ib7MmXekyxciFhFFEQrgpuSZBItl04HmS787z15TMYWBO_iboYhk2aRL5yeE37nHISSeBAGSzYhA7eIZpzzSBaCsUIIpcAsRroaeyZME5OXO3J7Hw8vs5ter60w1I39V_AwBuh1Iu0_wPeLwgC8wxGAJxwCeP7oGNzPGq0HsmmKfZg1seLJSke8r6bmtDkBNh8yqK06Dya8zps-t6Wcme_mU79LPpn5ys4me6tfTmSjtXdanT6r2tpQrcd7BetMteqPd2rFW4h47cWrTkD0l_qjN_jnNkZQa_H9PfWDa-z-sCBjvJg1rqeIHnXCZXd9oTOmssBmIg-kNbk01aItkn4xo9FX4w4bWk8NngQMc567ZPLFKtn-k66YPi0nojmTVfD0uILWTMwKlm40fPa3b2GaFuCcbaBf7Q8X_JKFCMN4GqMttOlCBHxuYW6jnqx20LptGvqxi-YeKQak2CPFS0jxMlIMSHGLFDukuEOKASk2SLFDijuke-hxeDm6uA5c84xA5JQEvCg5UzmlsogFy0kJbq7KhY5XE8lIUigaE5YWOQSMioCLIkMqRURKJhmVefIbrVaw_j7CiiUqE2nMo5iB905JEilWpCSUKo44TQ_QoN24cW0rpIwjV3hWsw3B4R1r8mMILhJwJw_QH7u9fnrL4PDbL0doozs8x2i1eZ_LE7RS_52fGrCfsLtoVA&lt;/_url&gt;&lt;/Details&gt;&lt;Extra&gt;&lt;DBUID&gt;{6486014E-94A3-482F-8B8D-B1496E970E79}&lt;/DBUID&gt;&lt;/Extra&gt;&lt;/Item&gt;&lt;/References&gt;&lt;/Group&gt;&lt;Group&gt;&lt;References&gt;&lt;Item&gt;&lt;ID&gt;7065&lt;/ID&gt;&lt;UID&gt;{CFB279A3-7049-4BAF-A5DF-792727F76B89}&lt;/UID&gt;&lt;Title&gt;Dynamics of Human Gut Microbiota and Short-Chain Fatty Acids in Response to Dietary Interventions with Three Fermentable Fibers&lt;/Title&gt;&lt;Template&gt;Journal Article&lt;/Template&gt;&lt;Star&gt;1&lt;/Star&gt;&lt;Tag&gt;5&lt;/Tag&gt;&lt;Author&gt;Baxter, N T; Schmidt, A W; Venkataraman, A; Kim, K S; Waldron, C; Schmidt, T M&lt;/Author&gt;&lt;Year&gt;2019&lt;/Year&gt;&lt;Details&gt;&lt;_accessed&gt;63853814&lt;/_accessed&gt;&lt;_accession_num&gt;30696735&lt;/_accession_num&gt;&lt;_author_adr&gt;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schmidti@umich.edu.; Department of Ecology and Evolutionary Biology, University of Michigan, Ann Arbor, Michigan, USA.&lt;/_author_adr&gt;&lt;_collection_scope&gt;SCIE&lt;/_collection_scope&gt;&lt;_created&gt;62757909&lt;/_created&gt;&lt;_date&gt;62628480&lt;/_date&gt;&lt;_date_display&gt;2019 Jan 29&lt;/_date_display&gt;&lt;_db_updated&gt;PubMed&lt;/_db_updated&gt;&lt;_doi&gt;10.1128/mBio.02566-18&lt;/_doi&gt;&lt;_impact_factor&gt;   6.784&lt;/_impact_factor&gt;&lt;_isbn&gt;2150-7511 (Electronic)&lt;/_isbn&gt;&lt;_issue&gt;1&lt;/_issue&gt;&lt;_journal&gt;MBio&lt;/_journal&gt;&lt;_keywords&gt;Adolescent; Adult; Biostatistics; Chemistry Techniques, Analytical; Chicory; Dietary Fiber/*administration &amp;amp;amp; dosage; Fatty Acids, Volatile/*metabolism; Feces/*chemistry/*microbiology; Gastrointestinal Microbiome/*drug effects; Humans; Inulin/administration &amp;amp;amp; dosage; Metagenomics; Solanum tuberosum; Starch/administration &amp;amp;amp; dosage; Young Adult; Zea mays*Ruminococcus; *SCFA; *bifidobacteria; *butyrate; *microbiome; *prebiotic&lt;/_keywords&gt;&lt;_label&gt;玉米260; potato; inulin-individual_response; RS-individual; response; inulin&lt;/_label&gt;&lt;_language&gt;eng&lt;/_language&gt;&lt;_modified&gt;63853814&lt;/_modified&gt;&lt;_ori_publication&gt;Copyright (c) 2019 Baxter et al.&lt;/_ori_publication&gt;&lt;_tertiary_title&gt;mBio&lt;/_tertiary_title&gt;&lt;_type_work&gt;Journal Article; Research Support, Non-U.S. Gov&amp;apos;t&lt;/_type_work&gt;&lt;_url&gt;http://www.ncbi.nlm.nih.gov/entrez/query.fcgi?cmd=Retrieve&amp;amp;db=pubmed&amp;amp;dopt=Abstract&amp;amp;list_uids=30696735&amp;amp;query_hl=1&lt;/_url&gt;&lt;_volume&gt;10&lt;/_volume&gt;&lt;/Details&gt;&lt;Extra&gt;&lt;DBUID&gt;{6486014E-94A3-482F-8B8D-B1496E970E79}&lt;/DBUID&gt;&lt;/Extra&gt;&lt;/Item&gt;&lt;/References&gt;&lt;/Group&gt;&lt;/Citation&gt;_x000a_"/>
    <w:docVar w:name="NE.Ref{67396C98-BB39-44E4-9499-CA544DEBC463}" w:val=" ADDIN NE.Ref.{67396C98-BB39-44E4-9499-CA544DEBC463}&lt;Citation&gt;&lt;Group&gt;&lt;References&gt;&lt;Item&gt;&lt;ID&gt;793&lt;/ID&gt;&lt;UID&gt;{A121005B-BDA3-48D7-BAB6-E3D208192BB2}&lt;/UID&gt;&lt;Title&gt;Regulation of Inflammation by Short Chain Fatty Acids&lt;/Title&gt;&lt;Template&gt;Journal Article&lt;/Template&gt;&lt;Star&gt;0&lt;/Star&gt;&lt;Tag&gt;0&lt;/Tag&gt;&lt;Author&gt;Vinolo, Marco A R; Rodrigues, Hosana G; Nachbar, Renato T; Curi, Rui&lt;/Author&gt;&lt;Year&gt;2011&lt;/Year&gt;&lt;Details&gt;&lt;_accessed&gt;63881067&lt;/_accessed&gt;&lt;_collection_scope&gt;SCIE;&lt;/_collection_scope&gt;&lt;_created&gt;60533109&lt;/_created&gt;&lt;_date&gt;58792320&lt;/_date&gt;&lt;_db_updated&gt;CrossRef&lt;/_db_updated&gt;&lt;_doi&gt;10.3390/nu3100858&lt;/_doi&gt;&lt;_impact_factor&gt;   4.546&lt;/_impact_factor&gt;&lt;_isbn&gt;2072-6643&lt;/_isbn&gt;&lt;_issue&gt;12&lt;/_issue&gt;&lt;_journal&gt;Nutrients&lt;/_journal&gt;&lt;_modified&gt;63881067&lt;/_modified&gt;&lt;_pages&gt;858-876&lt;/_pages&gt;&lt;_tertiary_title&gt;Nutrients&lt;/_tertiary_title&gt;&lt;_url&gt;http://www.mdpi.com/2072-6643/3/10/858/&lt;/_url&gt;&lt;_volume&gt;3&lt;/_volume&gt;&lt;/Details&gt;&lt;Extra&gt;&lt;DBUID&gt;{6486014E-94A3-482F-8B8D-B1496E970E79}&lt;/DBUID&gt;&lt;/Extra&gt;&lt;/Item&gt;&lt;/References&gt;&lt;/Group&gt;&lt;/Citation&gt;_x000a_"/>
    <w:docVar w:name="NE.Ref{689CB499-036F-49C1-AD30-FAA57CDB4B85}" w:val=" ADDIN NE.Ref.{689CB499-036F-49C1-AD30-FAA57CDB4B85}&lt;Citation&gt;&lt;Group&gt;&lt;References&gt;&lt;Item&gt;&lt;ID&gt;7367&lt;/ID&gt;&lt;UID&gt;{0FFD33C2-E87E-4BFC-B85F-1B9682BB4B84}&lt;/UID&gt;&lt;Title&gt;How to Increase the Butyrate-producing Capacity of the Gut Microbiome: Do IBD Patients Really Need Butyrate Replacement and Butyrogenic Therapy?&lt;/Title&gt;&lt;Template&gt;Journal Article&lt;/Template&gt;&lt;Star&gt;0&lt;/Star&gt;&lt;Tag&gt;0&lt;/Tag&gt;&lt;Author&gt;Sitkin, Stanislav; Vakhitov, Timur; Pokrotnieks, Juris&lt;/Author&gt;&lt;Year&gt;2018&lt;/Year&gt;&lt;Details&gt;&lt;_accessed&gt;63881071&lt;/_accessed&gt;&lt;_created&gt;62793522&lt;/_created&gt;&lt;_date&gt;62318880&lt;/_date&gt;&lt;_db_updated&gt;CrossRef&lt;/_db_updated&gt;&lt;_doi&gt;10.1093/ecco-jcc/jjy033&lt;/_doi&gt;&lt;_impact_factor&gt;   8.658&lt;/_impact_factor&gt;&lt;_isbn&gt;1873-9946&lt;/_isbn&gt;&lt;_issue&gt;7&lt;/_issue&gt;&lt;_journal&gt;Journal of Crohn&amp;apos;s and Colitis&lt;/_journal&gt;&lt;_modified&gt;63881071&lt;/_modified&gt;&lt;_pages&gt;881-882&lt;/_pages&gt;&lt;_url&gt;https://academic.oup.com/ecco-jcc/article/12/7/881/4924777_x000d__x000a_http://academic.oup.com/ecco-jcc/article-pdf/12/7/881/25077647/jjy033.pdf&lt;/_url&gt;&lt;_volume&gt;12&lt;/_volume&gt;&lt;/Details&gt;&lt;Extra&gt;&lt;DBUID&gt;{6486014E-94A3-482F-8B8D-B1496E970E79}&lt;/DBUID&gt;&lt;/Extra&gt;&lt;/Item&gt;&lt;/References&gt;&lt;/Group&gt;&lt;Group&gt;&lt;References&gt;&lt;Item&gt;&lt;ID&gt;7506&lt;/ID&gt;&lt;UID&gt;{C3FC6AC9-5D47-447D-85A8-BFA833F1EFC5}&lt;/UID&gt;&lt;Title&gt;Potential for enriching next-generation health-promoting gut bacteria through prebiotics and other dietary components&lt;/Title&gt;&lt;Template&gt;Journal Article&lt;/Template&gt;&lt;Star&gt;0&lt;/Star&gt;&lt;Tag&gt;5&lt;/Tag&gt;&lt;Author&gt;Lordan, Cathy; Thapa, Dinesh; Ross, R Paul; Cotter, Paul D&lt;/Author&gt;&lt;Year&gt;2019&lt;/Year&gt;&lt;Details&gt;&lt;_accessed&gt;63881073&lt;/_accessed&gt;&lt;_created&gt;62819128&lt;/_created&gt;&lt;_date&gt;62588160&lt;/_date&gt;&lt;_date_display&gt;2019&lt;/_date_display&gt;&lt;_db_updated&gt;PKU Search&lt;/_db_updated&gt;&lt;_doi&gt;10.1080/19490976.2019.1613124&lt;/_doi&gt;&lt;_impact_factor&gt;   7.740&lt;/_impact_factor&gt;&lt;_isbn&gt;1949-0976_x000d__x000a_&lt;/_isbn&gt;&lt;_journal&gt;Gut microbes&lt;/_journal&gt;&lt;_modified&gt;63881073&lt;/_modified&gt;&lt;_number&gt;1&lt;/_number&gt;&lt;_pages&gt;1-20&lt;/_pages&gt;&lt;_place_published&gt;United States_x000d__x000a_&lt;/_place_published&gt;&lt;_url&gt;http://pku.summon.serialssolutions.com/2.0.0/link/0/eLvHCXMwtZ3LSysxFIdDVby4EV_3-ib7MmXekyxciFhFFEQrgpuSZBItl04HmS787z15TMYWBO_iboYhk2aRL5yeE37nHISSeBAGSzYhA7eIZpzzSBaCsUIIpcAsRroaeyZME5OXO3J7Hw8vs5ter60w1I39V_AwBuh1Iu0_wPeLwgC8wxGAJxwCeP7oGNzPGq0HsmmKfZg1seLJSke8r6bmtDkBNh8yqK06Dya8zps-t6Wcme_mU79LPpn5ys4me6tfTmSjtXdanT6r2tpQrcd7BetMteqPd2rFW4h47cWrTkD0l_qjN_jnNkZQa_H9PfWDa-z-sCBjvJg1rqeIHnXCZXd9oTOmssBmIg-kNbk01aItkn4xo9FX4w4bWk8NngQMc567ZPLFKtn-k66YPi0nojmTVfD0uILWTMwKlm40fPa3b2GaFuCcbaBf7Q8X_JKFCMN4GqMttOlCBHxuYW6jnqx20LptGvqxi-YeKQak2CPFS0jxMlIMSHGLFDukuEOKASk2SLFDijuke-hxeDm6uA5c84xA5JQEvCg5UzmlsogFy0kJbq7KhY5XE8lIUigaE5YWOQSMioCLIkMqRURKJhmVefIbrVaw_j7CiiUqE2nMo5iB905JEilWpCSUKo44TQ_QoN24cW0rpIwjV3hWsw3B4R1r8mMILhJwJw_QH7u9fnrL4PDbL0doozs8x2i1eZ_LE7RS_52fGrCfsLtoVA&lt;/_url&gt;&lt;/Details&gt;&lt;Extra&gt;&lt;DBUID&gt;{6486014E-94A3-482F-8B8D-B1496E970E79}&lt;/DBUID&gt;&lt;/Extra&gt;&lt;/Item&gt;&lt;/References&gt;&lt;/Group&gt;&lt;/Citation&gt;_x000a_"/>
    <w:docVar w:name="NE.Ref{6BC2CD6D-3CB1-48FE-9ED1-B35A1D4B296C}" w:val=" ADDIN NE.Ref.{6BC2CD6D-3CB1-48FE-9ED1-B35A1D4B296C}&lt;Citation&gt;&lt;Group&gt;&lt;References&gt;&lt;Item&gt;&lt;ID&gt;8261&lt;/ID&gt;&lt;UID&gt;{6EA9920D-AEC4-4F06-A10E-3480FA917FA9}&lt;/UID&gt;&lt;Title&gt;Quantitative PCR provides a simple and accessible method for quantitative microbiota profiling&lt;/Title&gt;&lt;Template&gt;Journal Article&lt;/Template&gt;&lt;Star&gt;0&lt;/Star&gt;&lt;Tag&gt;0&lt;/Tag&gt;&lt;Author&gt;Jian, Ching; Luukkonen, Panu; Yki-Järvinen, Hannele; Salonen, Anne; Korpela, Katri&lt;/Author&gt;&lt;Year&gt;2020&lt;/Year&gt;&lt;Details&gt;&lt;_accessed&gt;63264316&lt;/_accessed&gt;&lt;_collection_scope&gt;SCIE&lt;/_collection_scope&gt;&lt;_created&gt;63264316&lt;/_created&gt;&lt;_date&gt;63133920&lt;/_date&gt;&lt;_db_updated&gt;CrossRef&lt;/_db_updated&gt;&lt;_doi&gt;10.1371/journal.pone.0227285&lt;/_doi&gt;&lt;_impact_factor&gt;   2.740&lt;/_impact_factor&gt;&lt;_isbn&gt;1932-6203&lt;/_isbn&gt;&lt;_issue&gt;1&lt;/_issue&gt;&lt;_journal&gt;PLOS ONE&lt;/_journal&gt;&lt;_modified&gt;63510384&lt;/_modified&gt;&lt;_pages&gt;e0227285&lt;/_pages&gt;&lt;_tertiary_title&gt;PLoS ONE&lt;/_tertiary_title&gt;&lt;_url&gt;https://dx.plos.org/10.1371/journal.pone.0227285_x000d__x000a_https://dx.plos.org/10.1371/journal.pone.0227285&lt;/_url&gt;&lt;_volume&gt;15&lt;/_volume&gt;&lt;/Details&gt;&lt;Extra&gt;&lt;DBUID&gt;{6486014E-94A3-482F-8B8D-B1496E970E79}&lt;/DBUID&gt;&lt;/Extra&gt;&lt;/Item&gt;&lt;/References&gt;&lt;/Group&gt;&lt;/Citation&gt;_x000a_"/>
    <w:docVar w:name="NE.Ref{713B3503-BE14-40DB-93A3-A93056A99DEB}" w:val=" ADDIN NE.Ref.{713B3503-BE14-40DB-93A3-A93056A99DEB}&lt;Citation&gt;&lt;Group&gt;&lt;References&gt;&lt;Item&gt;&lt;ID&gt;8165&lt;/ID&gt;&lt;UID&gt;{C7FE4B3C-7496-46BE-8481-DE410C7A0909}&lt;/UID&gt;&lt;Title&gt;Evaluation of general 16S ribosomal RNA gene PCR primers for classical and next-generation sequencing-based diversity studies&lt;/Title&gt;&lt;Template&gt;Journal Article&lt;/Template&gt;&lt;Star&gt;0&lt;/Star&gt;&lt;Tag&gt;0&lt;/Tag&gt;&lt;Author&gt;Klindworth, Anna; Pruesse, Elmar; Schweer, Timmy; Peplies, Jörg; Quast, Christian; Horn, Matthias; Glöckner, Frank Oliver&lt;/Author&gt;&lt;Year&gt;2013&lt;/Year&gt;&lt;Details&gt;&lt;_accessed&gt;63794599&lt;/_accessed&gt;&lt;_collection_scope&gt;SCI;SCIE&lt;/_collection_scope&gt;&lt;_created&gt;63208013&lt;/_created&gt;&lt;_date&gt;59433120&lt;/_date&gt;&lt;_db_updated&gt;CrossRef&lt;/_db_updated&gt;&lt;_doi&gt;10.1093/nar/gks808&lt;/_doi&gt;&lt;_impact_factor&gt;  11.501&lt;/_impact_factor&gt;&lt;_isbn&gt;0305-1048&lt;/_isbn&gt;&lt;_issue&gt;1&lt;/_issue&gt;&lt;_journal&gt;Nucleic Acids Research&lt;/_journal&gt;&lt;_modified&gt;63794599&lt;/_modified&gt;&lt;_pages&gt;e1-e1&lt;/_pages&gt;&lt;_url&gt;https://academic.oup.com/nar/article/41/1/e1/1164457_x000d__x000a_http://academic.oup.com/nar/article-pdf/41/1/e1/25349171/gks808.pdf&lt;/_url&gt;&lt;_volume&gt;41&lt;/_volume&gt;&lt;/Details&gt;&lt;Extra&gt;&lt;DBUID&gt;{6486014E-94A3-482F-8B8D-B1496E970E79}&lt;/DBUID&gt;&lt;/Extra&gt;&lt;/Item&gt;&lt;/References&gt;&lt;/Group&gt;&lt;/Citation&gt;_x000a_"/>
    <w:docVar w:name="NE.Ref{72B6AACB-BE25-47DF-A5E8-F9F74E982076}" w:val=" ADDIN NE.Ref.{72B6AACB-BE25-47DF-A5E8-F9F74E982076}&lt;Citation&gt;&lt;Group&gt;&lt;References&gt;&lt;Item&gt;&lt;ID&gt;8657&lt;/ID&gt;&lt;UID&gt;{91EDEC4D-1030-4528-82FC-F1FF2DDCCD13}&lt;/UID&gt;&lt;Title&gt;Linking extracellular enzymes to phylogeny indicates a predominantly particle-associated lifestyle of deep-sea prokaryotes&lt;/Title&gt;&lt;Template&gt;Journal Article&lt;/Template&gt;&lt;Star&gt;0&lt;/Star&gt;&lt;Tag&gt;0&lt;/Tag&gt;&lt;Author&gt;Zhao, Zihao; Baltar, Federico; Herndl, Gerhard J&lt;/Author&gt;&lt;Year&gt;2020&lt;/Year&gt;&lt;Details&gt;&lt;_accessed&gt;63877909&lt;/_accessed&gt;&lt;_collection_scope&gt;SCI;SCIE;EI&lt;/_collection_scope&gt;&lt;_created&gt;63493271&lt;/_created&gt;&lt;_date&gt;63113760&lt;/_date&gt;&lt;_date_display&gt;2020&lt;/_date_display&gt;&lt;_db_updated&gt;PKU Search&lt;/_db_updated&gt;&lt;_doi&gt;10.1126/sciadv.aaz4354&lt;/_doi&gt;&lt;_impact_factor&gt;  13.116&lt;/_impact_factor&gt;&lt;_isbn&gt;2375-2548&lt;/_isbn&gt;&lt;_issue&gt;16&lt;/_issue&gt;&lt;_journal&gt;Science advances&lt;/_journal&gt;&lt;_modified&gt;63877909&lt;/_modified&gt;&lt;_number&gt;1&lt;/_number&gt;&lt;_pages&gt;eaaz4354&lt;/_pages&gt;&lt;_url&gt;http://pku.summon.serialssolutions.com/2.0.0/link/0/eLvHCXMwtV1LS8NAEF6qXryIT3yzNxWJ1E12kx48iFhEFAT10kvZJ4qalBgP7a939pE0lR704CWEJQnJzsfMN5N5IBSTs270Qycow5kxWZpIAaCSVHEBljWTacp4mrkeP4P77O6B9K_pbadTD26arv2r4GENRG8Laf8g_OahsADnAAE4Agjg-CsY3PnZCKegg0tuo_Qu7VTnk_GHb-4A2wzqT-e2_k-5grjPU25bB6jCZ8nY8Ed4cMSDMIGlvr8aMChjn5uotB5FtugS9PEbL8dFFVITA-2tNUjIOGh4_OCFu1Dt4BVOpkHV98qnffdtpwuA6jRgW-bKTwTTpS0XCz-1QtSCdFvJLk65kTilETinXvfqOWtBO7M2CNuqVnM-Aa6XzLcD9eRK-K6z1oWzDbd_GMImPdE5RoQN_f3D-n7bjP0DJFFd6Dx6flxASySjrO3Hu8Bewhh1A2Wa7wnNQkOxVuuVWmTIp986VvO0ilaCO4IvvXzXUEfn62gtiOsTH4eu5CcbaBKQhGeQhAOScFXgBkm4QRLmeAZJeA6ScIMkXBhcIwm3kLSJnvvXT1c3URjcEUmg93EkWdeONuulQhO3GyzpCcIokEFlpLReMzVSEcNiBR7Aucg4E0omhijwJnom3kKLeZHrbYQ54Rm3PJmeA1NWGvx7JXq6K0wqwNTQHXRU7-Bw5PuzDOeLb_fXV-6h5Slk99FiVX7pA7Qwevs6dKL-BlRBj7w&lt;/_url&gt;&lt;_volume&gt;6&lt;/_volume&gt;&lt;/Details&gt;&lt;Extra&gt;&lt;DBUID&gt;{6486014E-94A3-482F-8B8D-B1496E970E79}&lt;/DBUID&gt;&lt;/Extra&gt;&lt;/Item&gt;&lt;/References&gt;&lt;/Group&gt;&lt;/Citation&gt;_x000a_"/>
    <w:docVar w:name="NE.Ref{74CB457D-9E0A-49EB-A21A-1F21D01A2D6D}" w:val=" ADDIN NE.Ref.{74CB457D-9E0A-49EB-A21A-1F21D01A2D6D}&lt;Citation&gt;&lt;Group&gt;&lt;References&gt;&lt;Item&gt;&lt;ID&gt;8401&lt;/ID&gt;&lt;UID&gt;{4F765255-17FF-4429-8C92-C5E86F7A9FF4}&lt;/UID&gt;&lt;Title&gt;Improved metagenomic analysis with Kraken 2&lt;/Title&gt;&lt;Template&gt;Journal Article&lt;/Template&gt;&lt;Star&gt;0&lt;/Star&gt;&lt;Tag&gt;0&lt;/Tag&gt;&lt;Author&gt;Wood, Derrick E; Lu, Jennifer; Langmead, Ben&lt;/Author&gt;&lt;Year&gt;2019&lt;/Year&gt;&lt;Details&gt;&lt;_accessed&gt;63331945&lt;/_accessed&gt;&lt;_collection_scope&gt;SCI;SCIE&lt;/_collection_scope&gt;&lt;_created&gt;63331945&lt;/_created&gt;&lt;_db_updated&gt;CrossRef&lt;/_db_updated&gt;&lt;_doi&gt;10.1186/s13059-019-1891-0&lt;/_doi&gt;&lt;_impact_factor&gt;  10.806&lt;/_impact_factor&gt;&lt;_isbn&gt;1474-760X&lt;/_isbn&gt;&lt;_issue&gt;1&lt;/_issue&gt;&lt;_journal&gt;Genome Biology&lt;/_journal&gt;&lt;_modified&gt;63493255&lt;/_modified&gt;&lt;_tertiary_title&gt;Genome Biol&lt;/_tertiary_title&gt;&lt;_url&gt;https://genomebiology.biomedcentral.com/articles/10.1186/s13059-019-1891-0_x000d__x000a_http://link.springer.com/content/pdf/10.1186/s13059-019-1891-0.pdf&lt;/_url&gt;&lt;_volume&gt;20&lt;/_volume&gt;&lt;/Details&gt;&lt;Extra&gt;&lt;DBUID&gt;{6486014E-94A3-482F-8B8D-B1496E970E79}&lt;/DBUID&gt;&lt;/Extra&gt;&lt;/Item&gt;&lt;/References&gt;&lt;/Group&gt;&lt;/Citation&gt;_x000a_"/>
    <w:docVar w:name="NE.Ref{78BC2D8E-9613-4999-B875-2C7AAA5C43F8}" w:val=" ADDIN NE.Ref.{78BC2D8E-9613-4999-B875-2C7AAA5C43F8}&lt;Citation&gt;&lt;Group&gt;&lt;References&gt;&lt;Item&gt;&lt;ID&gt;8341&lt;/ID&gt;&lt;UID&gt;{155EC6C4-3BF2-49E3-B5CB-4BF83B75F5A1}&lt;/UID&gt;&lt;Title&gt;A Novel Sparse Compositional Technique Reveals Microbial Perturbations&lt;/Title&gt;&lt;Template&gt;Journal Article&lt;/Template&gt;&lt;Star&gt;0&lt;/Star&gt;&lt;Tag&gt;0&lt;/Tag&gt;&lt;Author&gt;Martino, C; Morton, J T; Marotz, C A; Thompson, L R; Tripathi, A; Knight, R; Zengler, K&lt;/Author&gt;&lt;Year&gt;2019&lt;/Year&gt;&lt;Details&gt;&lt;_accessed&gt;63286163&lt;/_accessed&gt;&lt;_accession_num&gt;30801021&lt;/_accession_num&gt;&lt;_author_adr&gt;Department of Pediatrics, University of California San Diego, La Jolla, California, USA.; Bioinformatics and Systems Biology Program, University of California San Diego, La Jolla, California, USA.; Department of Pediatrics, University of California San Diego, La Jolla, California, USA.; Department of Computer Science and Engineering, University of California San Diego, La Jolla, California, USA.; Department of Pediatrics, University of California San Diego, La Jolla, California, USA.; Department of Biological Sciences and Northern Gulf Institute, University of Southern Mississippi, Hattiesburg, Mississippi, USA.; Ocean Chemistry and Ecosystems Division, Atlantic Oceanographic and Meteorological Laboratory, National Oceanic and Atmospheric Administration, stationed at Southwest Fisheries Science Center, La Jolla, California, USA.; Department of Pediatrics, University of California San Diego, La Jolla, California, USA.; Department of Pediatrics, University of California San Diego, La Jolla, California, USA.; Department of Computer Science and Engineering, University of California San Diego, La Jolla, California, USA.; Center for Microbiome Innovation, University of California San Diego, La Jolla, California, USA.; Department of Pediatrics, University of California San Diego, La Jolla, California, USA.; Center for Microbiome Innovation, University of California San Diego, La Jolla, California, USA.; Department of Bioengineering, University of California San Diego, La Jolla, California, USA.&lt;/_author_adr&gt;&lt;_collection_scope&gt;SCIE&lt;/_collection_scope&gt;&lt;_created&gt;63286163&lt;/_created&gt;&lt;_date&gt;62588160&lt;/_date&gt;&lt;_date_display&gt;2019 Jan-Feb&lt;/_date_display&gt;&lt;_db_updated&gt;PubMed&lt;/_db_updated&gt;&lt;_doi&gt;10.1128/mSystems.00016-19&lt;/_doi&gt;&lt;_impact_factor&gt;   6.633&lt;/_impact_factor&gt;&lt;_isbn&gt;2379-5077 (Print); 2379-5077 (Linking)&lt;/_isbn&gt;&lt;_issue&gt;1&lt;/_issue&gt;&lt;_journal&gt;mSystems&lt;/_journal&gt;&lt;_keywords&gt;compositional; computational biology; matrix completion; metagenomics; microbiome&lt;/_keywords&gt;&lt;_language&gt;eng&lt;/_language&gt;&lt;_modified&gt;63527647&lt;/_modified&gt;&lt;_tertiary_title&gt;mSystems&lt;/_tertiary_title&gt;&lt;_type_work&gt;Journal Article&lt;/_type_work&gt;&lt;_url&gt;http://www.ncbi.nlm.nih.gov/entrez/query.fcgi?cmd=Retrieve&amp;amp;db=pubmed&amp;amp;dopt=Abstract&amp;amp;list_uids=30801021&amp;amp;query_hl=1&lt;/_url&gt;&lt;_volume&gt;4&lt;/_volume&gt;&lt;/Details&gt;&lt;Extra&gt;&lt;DBUID&gt;{6486014E-94A3-482F-8B8D-B1496E970E79}&lt;/DBUID&gt;&lt;/Extra&gt;&lt;/Item&gt;&lt;/References&gt;&lt;/Group&gt;&lt;/Citation&gt;_x000a_"/>
    <w:docVar w:name="NE.Ref{78D659E1-B8D0-41EB-8C2D-5D04F9FD99F0}" w:val=" ADDIN NE.Ref.{78D659E1-B8D0-41EB-8C2D-5D04F9FD99F0}&lt;Citation&gt;&lt;Group&gt;&lt;References&gt;&lt;Item&gt;&lt;ID&gt;763&lt;/ID&gt;&lt;UID&gt;{04094A0C-8E2E-44FA-B697-821E4F0D50E5}&lt;/UID&gt;&lt;Title&gt;Short-chain fatty acids stimulate glucagon-like peptide-1 secretion via the G-protein-coupled receptor FFAR2&lt;/Title&gt;&lt;Template&gt;Journal Article&lt;/Template&gt;&lt;Star&gt;0&lt;/Star&gt;&lt;Tag&gt;0&lt;/Tag&gt;&lt;Author&gt;Tolhurst, G; Heffron, H; Lam, Y S; Parker, H E; Habib, A M; Diakogiannaki, E; Cameron, J; Grosse, J; Reimann, F; Gribble, F M&lt;/Author&gt;&lt;Year&gt;2012&lt;/Year&gt;&lt;Details&gt;&lt;_accessed&gt;63881075&lt;/_accessed&gt;&lt;_accession_num&gt;22190648&lt;/_accession_num&gt;&lt;_author_adr&gt;Cambridge Institute for Medical Research, Wellcome Trust/Medical Research Council Building, Addenbrooke&amp;apos;s Hospital, Cambridge, UK.&lt;/_author_adr&gt;&lt;_collection_scope&gt;SCI;SCIE;&lt;/_collection_scope&gt;&lt;_created&gt;60533109&lt;/_created&gt;&lt;_date&gt;58950720&lt;/_date&gt;&lt;_date_display&gt;2012 Feb&lt;/_date_display&gt;&lt;_db_updated&gt;PubMed&lt;/_db_updated&gt;&lt;_doi&gt;10.2337/db11-1019&lt;/_doi&gt;&lt;_impact_factor&gt;   7.720&lt;/_impact_factor&gt;&lt;_isbn&gt;1939-327X (Electronic); 0012-1797 (Linking)&lt;/_isbn&gt;&lt;_issue&gt;2&lt;/_issue&gt;&lt;_journal&gt;Diabetes&lt;/_journal&gt;&lt;_keywords&gt;Animals; Calcium/metabolism; Colon/metabolism/secretion; Fatty Acids, Volatile/*pharmacology; GTP-Binding Protein alpha Subunits, Gi-Go/physiology; Glucagon-Like Peptide 1/*secretion; Mice; Mice, Inbred C57BL; Receptors, G-Protein-Coupled/*physiology; Signal Transduction&lt;/_keywords&gt;&lt;_language&gt;eng&lt;/_language&gt;&lt;_modified&gt;63881075&lt;/_modified&gt;&lt;_pages&gt;364-71&lt;/_pages&gt;&lt;_tertiary_title&gt;Diabetes&lt;/_tertiary_title&gt;&lt;_type_work&gt;Journal Article; Research Support, Non-U.S. Gov&amp;apos;t&lt;/_type_work&gt;&lt;_url&gt;http://www.ncbi.nlm.nih.gov/entrez/query.fcgi?cmd=Retrieve&amp;amp;db=pubmed&amp;amp;dopt=Abstract&amp;amp;list_uids=22190648&amp;amp;query_hl=1&lt;/_url&gt;&lt;_volume&gt;61&lt;/_volume&gt;&lt;/Details&gt;&lt;Extra&gt;&lt;DBUID&gt;{6486014E-94A3-482F-8B8D-B1496E970E79}&lt;/DBUID&gt;&lt;/Extra&gt;&lt;/Item&gt;&lt;/References&gt;&lt;/Group&gt;&lt;/Citation&gt;_x000a_"/>
    <w:docVar w:name="NE.Ref{79A00EDD-83F6-4577-9679-FF199706AFF7}" w:val=" ADDIN NE.Ref.{79A00EDD-83F6-4577-9679-FF199706AFF7}&lt;Citation&gt;&lt;Group&gt;&lt;References&gt;&lt;Item&gt;&lt;ID&gt;8597&lt;/ID&gt;&lt;UID&gt;{2C2E67AE-0C1E-458C-8042-05CF84C4F987}&lt;/UID&gt;&lt;Title&gt;Association of Short-Chain Fatty Acids in the Gut Microbiome With Clinical Response to Treatment With Nivolumab or Pembrolizumab in Patients With Solid Cancer Tumors&lt;/Title&gt;&lt;Template&gt;Journal Article&lt;/Template&gt;&lt;Star&gt;0&lt;/Star&gt;&lt;Tag&gt;0&lt;/Tag&gt;&lt;Author&gt;Nomura, Motoo; Nagatomo, Ryosuke; Doi, Keitaro; Shimizu, Juko; Baba, Kiichiro; Saito, Tomoki; Matsumoto, Shigemi; Inoue, Koichi; Muto, Manabu&lt;/Author&gt;&lt;Year&gt;2020&lt;/Year&gt;&lt;Details&gt;&lt;_accessed&gt;63485864&lt;/_accessed&gt;&lt;_created&gt;63485863&lt;/_created&gt;&lt;_date&gt;63266400&lt;/_date&gt;&lt;_db_updated&gt;CrossRef&lt;/_db_updated&gt;&lt;_doi&gt;10.1001/jamanetworkopen.2020.2895&lt;/_doi&gt;&lt;_impact_factor&gt;   5.032&lt;/_impact_factor&gt;&lt;_isbn&gt;2574-3805&lt;/_isbn&gt;&lt;_issue&gt;4&lt;/_issue&gt;&lt;_journal&gt;JAMA Network Open&lt;/_journal&gt;&lt;_modified&gt;63485864&lt;/_modified&gt;&lt;_pages&gt;e202895&lt;/_pages&gt;&lt;_tertiary_title&gt;JAMA Netw Open&lt;/_tertiary_title&gt;&lt;_url&gt;https://jamanetwork.com/journals/jamanetworkopen/fullarticle/2764580_x000d__x000a_https://jamanetwork.com/journals/jamanetworkopen/articlepdf/2764580/nomura_2020_oi_200144.pdf&lt;/_url&gt;&lt;_volume&gt;3&lt;/_volume&gt;&lt;/Details&gt;&lt;Extra&gt;&lt;DBUID&gt;{6486014E-94A3-482F-8B8D-B1496E970E79}&lt;/DBUID&gt;&lt;/Extra&gt;&lt;/Item&gt;&lt;/References&gt;&lt;/Group&gt;&lt;/Citation&gt;_x000a_"/>
    <w:docVar w:name="NE.Ref{79A36536-B4F1-4961-A906-7B71B3B63728}" w:val=" ADDIN NE.Ref.{79A36536-B4F1-4961-A906-7B71B3B63728}&lt;Citation&gt;&lt;Group&gt;&lt;References&gt;&lt;Item&gt;&lt;ID&gt;8787&lt;/ID&gt;&lt;UID&gt;{2E73D0C9-910C-469C-8301-66092188B529}&lt;/UID&gt;&lt;Title&gt;The Glucoamylase Inhibitor Acarbose Has a Diet-Dependent and Reversible Effect on the Murine Gut Microbiome&lt;/Title&gt;&lt;Template&gt;Journal Article&lt;/Template&gt;&lt;Star&gt;0&lt;/Star&gt;&lt;Tag&gt;0&lt;/Tag&gt;&lt;Author&gt;Baxter, N T; Lesniak, N A; Sinani, H; Schloss, P D; Koropatkin, N M&lt;/Author&gt;&lt;Year&gt;2019&lt;/Year&gt;&lt;Details&gt;&lt;_accessed&gt;63587091&lt;/_accessed&gt;&lt;_accession_num&gt;30728281&lt;/_accession_num&gt;&lt;_author_adr&gt;Department of Microbiology and Immunology, University of Michigan Medical School, Ann Arbor, Michigan, USA.; Department of Microbiology and Immunology, University of Michigan Medical School, Ann Arbor, Michigan, USA.; Department of Microbiology and Immunology, University of Michigan Medical School, Ann Arbor, Michigan, USA.; Department of Microbiology and Immunology, University of Michigan Medical School, Ann Arbor, Michigan, USA.; Department of Microbiology and Immunology, University of Michigan Medical School, Ann Arbor, Michigan, USA nkoropat@umich.edu.&lt;/_author_adr&gt;&lt;_collection_scope&gt;SCIE&lt;/_collection_scope&gt;&lt;_created&gt;63587091&lt;/_created&gt;&lt;_date&gt;62640000&lt;/_date&gt;&lt;_date_display&gt;2019 Feb 6&lt;/_date_display&gt;&lt;_db_updated&gt;PubMed&lt;/_db_updated&gt;&lt;_doi&gt;10.1128/mSphere.00528-18&lt;/_doi&gt;&lt;_impact_factor&gt;   4.282&lt;/_impact_factor&gt;&lt;_isbn&gt;2379-5042 (Electronic); 2379-5042 (Linking)&lt;/_isbn&gt;&lt;_issue&gt;1&lt;/_issue&gt;&lt;_journal&gt;mSphere&lt;/_journal&gt;&lt;_keywords&gt;*acarbose; *gut microbiota; *starch&lt;/_keywords&gt;&lt;_language&gt;eng&lt;/_language&gt;&lt;_modified&gt;63587091&lt;/_modified&gt;&lt;_ori_publication&gt;Copyright (c) 2019 Baxter et al.&lt;/_ori_publication&gt;&lt;_subject_headings&gt;Acarbose/*administration &amp;amp; dosage; Animals; Bacteria/*drug effects/genetics; Bacteroidaceae/drug effects; Butyrates/analysis; *Diet; Dietary Fiber/metabolism; Fatty Acids, Volatile/analysis; Feces/chemistry/microbiology; Gastrointestinal Microbiome/*drug effects; Glycoside Hydrolase Inhibitors/*administration &amp;amp; dosage; Male; Mice; Mice, Inbred C57BL; RNA, Ribosomal, 16S; Starch/metabolism&lt;/_subject_headings&gt;&lt;_tertiary_title&gt;mSphere&lt;/_tertiary_title&gt;&lt;_type_work&gt;Journal Article; Research Support, N.I.H., Extramural; Research Support, Non-U.S. Gov&amp;apos;t&lt;/_type_work&gt;&lt;_url&gt;http://www.ncbi.nlm.nih.gov/entrez/query.fcgi?cmd=Retrieve&amp;amp;db=pubmed&amp;amp;dopt=Abstract&amp;amp;list_uids=30728281&amp;amp;query_hl=1&lt;/_url&gt;&lt;_volume&gt;4&lt;/_volume&gt;&lt;/Details&gt;&lt;Extra&gt;&lt;DBUID&gt;{6486014E-94A3-482F-8B8D-B1496E970E79}&lt;/DBUID&gt;&lt;/Extra&gt;&lt;/Item&gt;&lt;/References&gt;&lt;/Group&gt;&lt;Group&gt;&lt;References&gt;&lt;Item&gt;&lt;ID&gt;7215&lt;/ID&gt;&lt;UID&gt;{D9DEB16F-B232-43BC-8EA9-118EC421AA60}&lt;/UID&gt;&lt;Title&gt;Dominant and diet-responsive groups of bacteria within the human colonic microbiota&lt;/Title&gt;&lt;Template&gt;Journal Article&lt;/Template&gt;&lt;Star&gt;0&lt;/Star&gt;&lt;Tag&gt;5&lt;/Tag&gt;&lt;Author&gt;Walker, A W; Ince, J; Duncan, S H; Webster, L M; Holtrop, G; Ze, X; Brown, D; Stares, M D; Scott, P; Bergerat, A; Louis, P; McIntosh, F; Johnstone, A M; Lobley, G E; Parkhill, J; Flint, H J&lt;/Author&gt;&lt;Year&gt;2011&lt;/Year&gt;&lt;Details&gt;&lt;_accessed&gt;63829043&lt;/_accessed&gt;&lt;_accession_num&gt;20686513&lt;/_accession_num&gt;&lt;_author_adr&gt;Pathogen Genomics, Wellcome Trust Sanger Institute, Cambridge, UK.&lt;/_author_adr&gt;&lt;_collection_scope&gt;SCI;SCIE&lt;/_collection_scope&gt;&lt;_created&gt;62793533&lt;/_created&gt;&lt;_date&gt;58425120&lt;/_date&gt;&lt;_date_display&gt;2011 Feb&lt;/_date_display&gt;&lt;_db_updated&gt;PubMed&lt;/_db_updated&gt;&lt;_doi&gt;10.1038/ismej.2010.118&lt;/_doi&gt;&lt;_impact_factor&gt;   9.180&lt;/_impact_factor&gt;&lt;_isbn&gt;1751-7370 (Electronic); 1751-7362 (Linking)&lt;/_isbn&gt;&lt;_issue&gt;2&lt;/_issue&gt;&lt;_journal&gt;ISME J&lt;/_journal&gt;&lt;_keywords&gt;Archaea/genetics/growth &amp;amp;amp; development/physiology; Bacteria/classification/genetics/*growth &amp;amp;amp; development/metabolism; *Biodiversity; Colon/*microbiology; Cross-Over Studies; *Diet; Diet, Reducing; Dietary Carbohydrates/metabolism; Dietary Proteins/metabolism; Feces/microbiology; Humans; Male; Metagenome/genetics/*physiology; RNA, Ribosomal, 16S/genetics; Starch/metabolism&lt;/_keywords&gt;&lt;_label&gt;RS-individual; response&lt;/_label&gt;&lt;_language&gt;eng&lt;/_language&gt;&lt;_modified&gt;63829043&lt;/_modified&gt;&lt;_pages&gt;220-30&lt;/_pages&gt;&lt;_tertiary_title&gt;The ISME journal&lt;/_tertiary_title&gt;&lt;_type_work&gt;Journal Article; Research Support, Non-U.S. Gov&amp;apos;t&lt;/_type_work&gt;&lt;_url&gt;http://www.ncbi.nlm.nih.gov/entrez/query.fcgi?cmd=Retrieve&amp;amp;db=pubmed&amp;amp;dopt=Abstract&amp;amp;list_uids=20686513&amp;amp;query_hl=1&lt;/_url&gt;&lt;_volume&gt;5&lt;/_volume&gt;&lt;/Details&gt;&lt;Extra&gt;&lt;DBUID&gt;{6486014E-94A3-482F-8B8D-B1496E970E79}&lt;/DBUID&gt;&lt;/Extra&gt;&lt;/Item&gt;&lt;/References&gt;&lt;/Group&gt;&lt;Group&gt;&lt;References&gt;&lt;Item&gt;&lt;ID&gt;2132&lt;/ID&gt;&lt;UID&gt;{4886FA35-C462-4BBA-9442-B917C3165B82}&lt;/UID&gt;&lt;Title&gt;Diet rapidly and reproducibly alters the human gut microbiome&lt;/Title&gt;&lt;Template&gt;Journal Article&lt;/Template&gt;&lt;Star&gt;0&lt;/Star&gt;&lt;Tag&gt;0&lt;/Tag&gt;&lt;Author&gt;David, L A; Maurice, C F; Carmody, R N; Gootenberg, D B; Button, J E; Wolfe, B E; Ling, A V; Devlin, A S; Varma, Y; Fischbach, M A; Biddinger, S B; Dutton, R J; Turnbaugh, P J&lt;/Author&gt;&lt;Year&gt;2014&lt;/Year&gt;&lt;Details&gt;&lt;_accessed&gt;63881079&lt;/_accessed&gt;&lt;_accession_num&gt;24336217&lt;/_accession_num&gt;&lt;_author_adr&gt;1] FAS Center for Systems Biology, Harvard University, Cambridge, Massachusetts 02138, USA [2] Society of Fellows, Harvard University, Cambridge, Massachusetts 02138, USA [3] Molecular Genetics &amp;amp; Microbiology and Institute for Genome Sciences &amp;amp; Policy, Duke University, Durham, North Carolina 27708, USA.; FAS Center for Systems Biology, Harvard University, Cambridge, Massachusetts 02138, USA.; FAS Center for Systems Biology, Harvard University, Cambridge, Massachusetts 02138, USA.; FAS Center for Systems Biology, Harvard University, Cambridge, Massachusetts 02138, USA.; FAS Center for Systems Biology, Harvard University, Cambridge, Massachusetts 02138, USA.; FAS Center for Systems Biology, Harvard University, Cambridge, Massachusetts 02138, USA.; Division of Endocrinology, Children&amp;apos;s Hospital Boston, Harvard Medical School, Boston, Massachusetts 02115, USA.; Department of Bioengineering &amp;amp; Therapeutic Sciences and the California Institute  for Quantitative Biosciences, University of California, San Francisco, San Francisco, California 94158, USA.; Department of Bioengineering &amp;amp; Therapeutic Sciences and the California Institute  for Quantitative Biosciences, University of California, San Francisco, San Francisco, California 94158, USA.; Department of Bioengineering &amp;amp; Therapeutic Sciences and the California Institute  for Quantitative Biosciences, University of California, San Francisco, San Francisco, California 94158, USA.; Division of Endocrinology, Children&amp;apos;s Hospital Boston, Harvard Medical School, Boston, Massachusetts 02115, USA.; FAS Center for Systems Biology, Harvard University, Cambridge, Massachusetts 02138, USA.; FAS Center for Systems Biology, Harvard University, Cambridge, Massachusetts 02138, USA.&lt;/_author_adr&gt;&lt;_collection_scope&gt;SCI;SCIE;&lt;/_collection_scope&gt;&lt;_created&gt;60956445&lt;/_created&gt;&lt;_date&gt;59990400&lt;/_date&gt;&lt;_date_display&gt;2014 Jan 23&lt;/_date_display&gt;&lt;_db_updated&gt;PubMed&lt;/_db_updated&gt;&lt;_doi&gt;10.1038/nature12820&lt;/_doi&gt;&lt;_impact_factor&gt;  42.778&lt;/_impact_factor&gt;&lt;_isbn&gt;1476-4687 (Electronic); 0028-0836 (Linking)&lt;/_isbn&gt;&lt;_issue&gt;7484&lt;/_issue&gt;&lt;_journal&gt;Nature&lt;/_journal&gt;&lt;_keywords&gt;Adult; Bacteria/drug effects/*genetics/*isolation &amp;amp; purification; Bacteroides/drug effects/genetics/isolation &amp;amp; purification; Bile Acids and Salts/analysis/metabolism; Bilophila/drug effects/genetics/isolation &amp;amp; purification; Carnivory; *Diet/adverse effects; Diet, Vegetarian; Dietary Fats/adverse effects/pharmacology; Feces/chemistry/microbiology; Female; Fermentation/drug effects; Food Microbiology; Gastrointestinal Tract/drug effects/*microbiology/virology; Gene Expression Regulation, Bacterial/drug effects; Herbivory; Humans; Inflammatory Bowel Diseases/microbiology; Male; *Metagenome/drug effects/genetics; *Microbiota/drug effects/genetics; Time Factors; Young Adult&lt;/_keywords&gt;&lt;_language&gt;eng&lt;/_language&gt;&lt;_modified&gt;63881079&lt;/_modified&gt;&lt;_pages&gt;559-63&lt;/_pages&gt;&lt;_tertiary_title&gt;Nature&lt;/_tertiary_title&gt;&lt;_type_work&gt;Clinical Trial; Journal Article; Research Support, N.I.H., Extramural; Research Support, Non-U.S. Gov&amp;apos;t&lt;/_type_work&gt;&lt;_url&gt;http://www.ncbi.nlm.nih.gov/entrez/query.fcgi?cmd=Retrieve&amp;amp;db=pubmed&amp;amp;dopt=Abstract&amp;amp;list_uids=24336217&amp;amp;query_hl=1&lt;/_url&gt;&lt;_volume&gt;505&lt;/_volume&gt;&lt;/Details&gt;&lt;Extra&gt;&lt;DBUID&gt;{6486014E-94A3-482F-8B8D-B1496E970E79}&lt;/DBUID&gt;&lt;/Extra&gt;&lt;/Item&gt;&lt;/References&gt;&lt;/Group&gt;&lt;Group&gt;&lt;References&gt;&lt;Item&gt;&lt;ID&gt;8788&lt;/ID&gt;&lt;UID&gt;{1706FDFB-C7DB-42A6-8D57-759E5038802D}&lt;/UID&gt;&lt;Title&gt;Effects of a diet based on inulin-rich vegetables on gut health and nutritional behavior in healthy humans&lt;/Title&gt;&lt;Template&gt;Journal Article&lt;/Template&gt;&lt;Star&gt;0&lt;/Star&gt;&lt;Tag&gt;0&lt;/Tag&gt;&lt;Author&gt;Hiel, S; Bindels, L B; Pachikian, B D; Kalala, G; Broers, V; Zamariola, G; Chang, BPI; Kambashi, B; Rodriguez, J; Cani, P D; Neyrinck, A M; Thissen, J P; Luminet, O; Bindelle, J; Delzenne, N M&lt;/Author&gt;&lt;Year&gt;2019&lt;/Year&gt;&lt;Details&gt;&lt;_accessed&gt;63850503&lt;/_accessed&gt;&lt;_accession_num&gt;31108510&lt;/_accession_num&gt;&lt;_author_adr&gt;Metabolism and Nutrition Research Group, Louvain Drug Research Institute, Universite catholique de Louvain, Brussels, Belgium.; Metabolism and Nutrition Research Group, Louvain Drug Research Institute, Universite catholique de Louvain, Brussels, Belgium.; Metabolism and Nutrition Research Group, Louvain Drug Research Institute, Universite catholique de Louvain, Brussels, Belgium.; Gembloux Agro-Bio Tech, Universite de Liege, Gembloux, Belgium.; Research Institute for Psychological Sciences, Universite catholique de Louvain,  Louvain-La-Neuve, Belgium.; Research Institute for Psychological Sciences, Universite catholique de Louvain,  Louvain-La-Neuve, Belgium.; Faculty of Psychological Science, and Education, Universite libre de Bruxelles, Belgium.; Gembloux Agro-Bio Tech, Universite de Liege, Gembloux, Belgium.; Metabolism and Nutrition Research Group, Louvain Drug Research Institute, Universite catholique de Louvain, Brussels, Belgium.; Metabolism and Nutrition Research Group, Louvain Drug Research Institute, Universite catholique de Louvain, Brussels, Belgium.; WELBIO-Walloon Excellence in Life Sciences and BIOtechnology, Universite catholique de Louvain, Brussels, Belgium.; Metabolism and Nutrition Research Group, Louvain Drug Research Institute, Universite catholique de Louvain, Brussels, Belgium.; Endocrinology, Diabetology, and Nutrition Department, Institut de Recherche Experimentale et Clinique IREC, Universite catholique de Louvain, Brussels, Belgium.; Research Institute for Psychological Sciences, Universite catholique de Louvain,  Louvain-La-Neuve, Belgium.; Gembloux Agro-Bio Tech, Universite de Liege, Gembloux, Belgium.; Metabolism and Nutrition Research Group, Louvain Drug Research Institute, Universite catholique de Louvain, Brussels, Belgium.&lt;/_author_adr&gt;&lt;_collection_scope&gt;SCI;SCIE&lt;/_collection_scope&gt;&lt;_created&gt;63587111&lt;/_created&gt;&lt;_date&gt;62805600&lt;/_date&gt;&lt;_date_display&gt;2019 Jun 1&lt;/_date_display&gt;&lt;_db_updated&gt;PubMed&lt;/_db_updated&gt;&lt;_doi&gt;10.1093/ajcn/nqz001&lt;/_doi&gt;&lt;_impact_factor&gt;   6.766&lt;/_impact_factor&gt;&lt;_isbn&gt;1938-3207 (Electronic); 0002-9165 (Linking)&lt;/_isbn&gt;&lt;_issue&gt;6&lt;/_issue&gt;&lt;_journal&gt;Am J Clin Nutr&lt;/_journal&gt;&lt;_keywords&gt;*gut health; *gut microbiota; *healthy humans; *inulin-rich vegetables; *microbial fermentation; *nutrition; *nutritional behavior&lt;/_keywords&gt;&lt;_language&gt;eng&lt;/_language&gt;&lt;_modified&gt;63850503&lt;/_modified&gt;&lt;_ori_publication&gt;Copyright (c) American Society for Nutrition 2019.&lt;/_ori_publication&gt;&lt;_pages&gt;1683-1695&lt;/_pages&gt;&lt;_subject_headings&gt;Adolescent; Adult; Aged; Bacteria/classification/genetics/isolation &amp;amp; purification; Diet; Dietary Fiber/analysis/metabolism; Feces/microbiology; *Feeding Behavior; Female; *Gastrointestinal Microbiome; Healthy Volunteers; Humans; Inulin/analysis/*metabolism; Male; Middle Aged; Prebiotics/analysis; Vegetables/chemistry/*metabolism; Young Adult&lt;/_subject_headings&gt;&lt;_tertiary_title&gt;The American journal of clinical nutrition&lt;/_tertiary_title&gt;&lt;_type_work&gt;Clinical Trial; Journal Article; Research Support, Non-U.S. Gov&amp;apos;t&lt;/_type_work&gt;&lt;_url&gt;http://www.ncbi.nlm.nih.gov/entrez/query.fcgi?cmd=Retrieve&amp;amp;db=pubmed&amp;amp;dopt=Abstract&amp;amp;list_uids=31108510&amp;amp;query_hl=1&lt;/_url&gt;&lt;_volume&gt;109&lt;/_volume&gt;&lt;/Details&gt;&lt;Extra&gt;&lt;DBUID&gt;{6486014E-94A3-482F-8B8D-B1496E970E79}&lt;/DBUID&gt;&lt;/Extra&gt;&lt;/Item&gt;&lt;/References&gt;&lt;/Group&gt;&lt;/Citation&gt;_x000a_"/>
    <w:docVar w:name="NE.Ref{79B96887-E8A7-47E6-B8E6-408DFF8A7E4C}" w:val=" ADDIN NE.Ref.{79B96887-E8A7-47E6-B8E6-408DFF8A7E4C}&lt;Citation&gt;&lt;Group&gt;&lt;References&gt;&lt;Item&gt;&lt;ID&gt;8081&lt;/ID&gt;&lt;UID&gt;{9B2265C2-7777-4035-9FDA-19CC151464DC}&lt;/UID&gt;&lt;Title&gt;Inulin-type fructans improve active ulcerative colitis associated with microbiota changes and increased short-chain fatty acids levels&lt;/Title&gt;&lt;Template&gt;Journal Article&lt;/Template&gt;&lt;Star&gt;1&lt;/Star&gt;&lt;Tag&gt;5&lt;/Tag&gt;&lt;Author&gt;Valcheva, Rosica; Koleva, Petya; Martínez, Inés; Walter, Jens; Gänzle, Michael G; Dieleman, Levinus A&lt;/Author&gt;&lt;Year&gt;2019&lt;/Year&gt;&lt;Details&gt;&lt;_accessed&gt;63236777&lt;/_accessed&gt;&lt;_created&gt;63179747&lt;/_created&gt;&lt;_date&gt;62588160&lt;/_date&gt;&lt;_date_display&gt;2019&lt;/_date_display&gt;&lt;_db_updated&gt;PKU Search&lt;/_db_updated&gt;&lt;_doi&gt;10.1080/19490976.2018.1526583&lt;/_doi&gt;&lt;_impact_factor&gt;   7.740&lt;/_impact_factor&gt;&lt;_isbn&gt;1949-0976_x000d__x000a_&lt;/_isbn&gt;&lt;_issue&gt;3&lt;/_issue&gt;&lt;_journal&gt;Gut Microbes&lt;/_journal&gt;&lt;_keywords&gt;inulin_x000d__x000a_; intestinal microbiota_x000d__x000a_; fructans_x000d__x000a_; butyrate_x000d__x000a_; pyrosequencing_x000d__x000a_; FOS_x000d__x000a_; Ulcerative colitis_x000d__x000a_&lt;/_keywords&gt;&lt;_label&gt;inulin-individual_response; inulin&lt;/_label&gt;&lt;_modified&gt;63458692&lt;/_modified&gt;&lt;_number&gt;1&lt;/_number&gt;&lt;_ori_publication&gt;Taylor &amp;amp; Francis_x000d__x000a_&lt;/_ori_publication&gt;&lt;_pages&gt;334-357&lt;/_pages&gt;&lt;_place_published&gt;United States_x000d__x000a_&lt;/_place_published&gt;&lt;_url&gt;http://pku.summon.serialssolutions.com/2.0.0/link/0/eLvHCXMwpV1bS8MwFA46EHzxfpk38gc62y5rkkeRDRUFHyaCLyVpEyzOOmz3sD_g7_acpBM30IE-ts0ph5wk58KX7xDSjTthsHAmILNULkBrcLhZpFVstJaJlYjCyH0nhac7cXsfD_q9m-ZSfwOyxIzaetoId3LjVle6muHjziELlyE4VYRpCWznAz4V2T9hKyOX_nDw-FVzCRnjvrkaCgUoNbvU89OP5tzVHJnpQhzq_NFg8_-qb5GNJhalF37xbJMVU-6QNd-dcrpLPq5LhKkHWKWlFmlmwa3RwlUhDFXuoKSTUWY8eTjNHJSuoqqxuMkpVnnpa-HJnmpF_TVjGFLmtCgxYK1gVPUMOUAA34qSWlXXU_h5kVd0hICmao88DPrDy6ugadvg-AyTgFsGOVSWhHEWqSzPhYoy8I-OBReMbWLGu1xagZFaLJWQKpMa0hx4a7s5ZMz7pFW-leaQUMuE1tyGTDHJuDQiVlZqHlslpVa9qE06M-ukY8_OkUYN6elsclOc3LSZ3DYR322Y1q4sYn0Pk2Wi8hfR7hLZA79WvrSEyEH2OE-O_q7QMVmHR-nQl-yEtOr3iTklq-OXyZlb9p9eYgGM&lt;/_url&gt;&lt;_volume&gt;10&lt;/_volume&gt;&lt;/Details&gt;&lt;Extra&gt;&lt;DBUID&gt;{6486014E-94A3-482F-8B8D-B1496E970E79}&lt;/DBUID&gt;&lt;/Extra&gt;&lt;/Item&gt;&lt;/References&gt;&lt;/Group&gt;&lt;/Citation&gt;_x000a_"/>
    <w:docVar w:name="NE.Ref{7F9F6AEC-820F-425F-AFC4-FF1044FDB798}" w:val=" ADDIN NE.Ref.{7F9F6AEC-820F-425F-AFC4-FF1044FDB798}&lt;Citation&gt;&lt;Group&gt;&lt;References&gt;&lt;Item&gt;&lt;ID&gt;8784&lt;/ID&gt;&lt;UID&gt;{DD5EFA32-ABA6-4CB1-9753-CA7FD3960B3C}&lt;/UID&gt;&lt;Title&gt;Cross-Feeding between Bifidobacterium longum BB536 and Acetate-Converting, Butyrate-Producing Colon Bacteria during Growth on Oligofructose&lt;/Title&gt;&lt;Template&gt;Journal Article&lt;/Template&gt;&lt;Star&gt;0&lt;/Star&gt;&lt;Tag&gt;0&lt;/Tag&gt;&lt;Author&gt;Falony, Gwen; Vlachou, Angeliki; Verbrugghe, Kristof; Vuyst, Luc De&lt;/Author&gt;&lt;Year&gt;2006&lt;/Year&gt;&lt;Details&gt;&lt;_accessed&gt;63586843&lt;/_accessed&gt;&lt;_collection_scope&gt;SCI;SCIE;EI&lt;/_collection_scope&gt;&lt;_created&gt;63586843&lt;/_created&gt;&lt;_db_updated&gt;CrossRef&lt;/_db_updated&gt;&lt;_doi&gt;10.1128/AEM.01296-06&lt;/_doi&gt;&lt;_impact_factor&gt;   4.016&lt;/_impact_factor&gt;&lt;_isbn&gt;0099-2240&lt;/_isbn&gt;&lt;_issue&gt;12&lt;/_issue&gt;&lt;_journal&gt;Applied and Environmental Microbiology&lt;/_journal&gt;&lt;_modified&gt;63586843&lt;/_modified&gt;&lt;_pages&gt;7835-7841&lt;/_pages&gt;&lt;_tertiary_title&gt;AEM&lt;/_tertiary_title&gt;&lt;_url&gt;https://AEM.asm.org/content/72/12/7835_x000d__x000a_https://syndication.highwire.org/content/doi/10.1128/AEM.01296-06&lt;/_url&gt;&lt;_volume&gt;72&lt;/_volume&gt;&lt;/Details&gt;&lt;Extra&gt;&lt;DBUID&gt;{6486014E-94A3-482F-8B8D-B1496E970E79}&lt;/DBUID&gt;&lt;/Extra&gt;&lt;/Item&gt;&lt;/References&gt;&lt;/Group&gt;&lt;/Citation&gt;_x000a_"/>
    <w:docVar w:name="NE.Ref{7FC204FB-EC81-4BC0-9BFB-BCE47201E09D}" w:val=" ADDIN NE.Ref.{7FC204FB-EC81-4BC0-9BFB-BCE47201E09D}&lt;Citation&gt;&lt;Group&gt;&lt;References&gt;&lt;Item&gt;&lt;ID&gt;9077&lt;/ID&gt;&lt;UID&gt;{D84035B0-65F0-4893-960A-4E0793AF9A26}&lt;/UID&gt;&lt;Title&gt;Emergent simplicity in microbial community assembly&lt;/Title&gt;&lt;Template&gt;Journal Article&lt;/Template&gt;&lt;Star&gt;0&lt;/Star&gt;&lt;Tag&gt;0&lt;/Tag&gt;&lt;Author&gt;Goldford, J E; Lu, N; Bajic, D; Estrela, S; Tikhonov, M; Sanchez-Gorostiaga, A; Segre, D; Mehta, P; Sanchez, A&lt;/Author&gt;&lt;Year&gt;2018&lt;/Year&gt;&lt;Details&gt;&lt;_accessed&gt;63859099&lt;/_accessed&gt;&lt;_accession_num&gt;30072533&lt;/_accession_num&gt;&lt;_author_adr&gt;Graduate Program in Bioinformatics and Biological Design Center, Boston University, Boston, MA 02215, USA.; The Rowland Institute at Harvard University, Cambridge, MA 02142, USA.; Department of Ecology and Evolutionary Biology, Microbial Sciences Institute, Yale University, New Haven, CT 06511, USA.; Department of Ecology and Evolutionary Biology, Microbial Sciences Institute, Yale University, New Haven, CT 06511, USA.; Department of Ecology and Evolutionary Biology, Microbial Sciences Institute, Yale University, New Haven, CT 06511, USA.; John A. Paulson School of Engineering and Applied Sciences, Harvard University, Cambridge, MA 02138, USA.; Department of Applied Physics, Stanford University, Stanford, CA 94305, USA.; Department of Ecology and Evolutionary Biology, Microbial Sciences Institute, Yale University, New Haven, CT 06511, USA.; Graduate Program in Bioinformatics and Biological Design Center, Boston University, Boston, MA 02215, USA.; Departments of Biology and Biomedical Engineering, Boston University, Boston, MA  02215, USA.; Department of Physics, Boston University, Boston, MA 02215, USA.; Graduate Program in Bioinformatics and Biological Design Center, Boston University, Boston, MA 02215, USA. alvaro.sanchez@yale.edu pankajm@bu.edu.; Department of Physics, Boston University, Boston, MA 02215, USA.; The Rowland Institute at Harvard University, Cambridge, MA 02142, USA. alvaro.sanchez@yale.edu pankajm@bu.edu.; Department of Ecology and Evolutionary Biology, Microbial Sciences Institute, Yale University, New Haven, CT 06511, USA.&lt;/_author_adr&gt;&lt;_collection_scope&gt;SCI;SCIE&lt;/_collection_scope&gt;&lt;_created&gt;63773096&lt;/_created&gt;&lt;_date&gt;2018-08-03&lt;/_date&gt;&lt;_date_display&gt;2018 Aug 3&lt;/_date_display&gt;&lt;_db_updated&gt;PubMed&lt;/_db_updated&gt;&lt;_doi&gt;10.1126/science.aat1168&lt;/_doi&gt;&lt;_impact_factor&gt;  41.845&lt;/_impact_factor&gt;&lt;_isbn&gt;1095-9203 (Electronic); 0036-8075 (Linking)&lt;/_isbn&gt;&lt;_issue&gt;6401&lt;/_issue&gt;&lt;_journal&gt;Science&lt;/_journal&gt;&lt;_language&gt;eng&lt;/_language&gt;&lt;_modified&gt;63859099&lt;/_modified&gt;&lt;_ori_publication&gt;Copyright (c) 2018, American Association for the Advancement of Science.&lt;/_ori_publication&gt;&lt;_pages&gt;469-474&lt;/_pages&gt;&lt;_subject_headings&gt;Bacteria/*classification/isolation &amp;amp; purification/*metabolism; *Microbial Consortia; Plants/*microbiology; *Soil Microbiology&lt;/_subject_headings&gt;&lt;_tertiary_title&gt;Science (New York, N.Y.)&lt;/_tertiary_title&gt;&lt;_type_work&gt;Journal Article; Research Support, N.I.H., Extramural; Research Support, Non-U.S. Gov&amp;apos;t; Research Support, U.S. Gov&amp;apos;t, Non-P.H.S.&lt;/_type_work&gt;&lt;_url&gt;http://www.ncbi.nlm.nih.gov/entrez/query.fcgi?cmd=Retrieve&amp;amp;db=pubmed&amp;amp;dopt=Abstract&amp;amp;list_uids=30072533&amp;amp;query_hl=1&lt;/_url&gt;&lt;_volume&gt;361&lt;/_volume&gt;&lt;/Details&gt;&lt;Extra&gt;&lt;DBUID&gt;{6486014E-94A3-482F-8B8D-B1496E970E79}&lt;/DBUID&gt;&lt;/Extra&gt;&lt;/Item&gt;&lt;/References&gt;&lt;/Group&gt;&lt;Group&gt;&lt;References&gt;&lt;Item&gt;&lt;ID&gt;9078&lt;/ID&gt;&lt;UID&gt;{D84A03AA-F573-477D-8006-D555EF4DB7FE}&lt;/UID&gt;&lt;Title&gt;Guild-based analysis for understanding gut microbiome in human health and diseases&lt;/Title&gt;&lt;Template&gt;Journal Article&lt;/Template&gt;&lt;Star&gt;0&lt;/Star&gt;&lt;Tag&gt;0&lt;/Tag&gt;&lt;Author&gt;Wu, G; Zhao, N; Zhang, C; Lam, Y Y; Zhao, L&lt;/Author&gt;&lt;Year&gt;2021&lt;/Year&gt;&lt;Details&gt;&lt;_accession_num&gt;33563315&lt;/_accession_num&gt;&lt;_author_adr&gt;Center for Nutrition, Microbiome and Health, New Jersey Institute for Food, Nutrition and Health, Rutgers University, New Brunswick, NJ, USA.; Department of Biochemistry and Microbiology, Rutgers University, New Brunswick, NJ, USA.; Rutgers-Jiaotong Joint Laboratory for Microbiome and Human Health, New Brunswick, NJ, USA.; Center for Nutrition, Microbiome and Health, New Jersey Institute for Food, Nutrition and Health, Rutgers University, New Brunswick, NJ, USA.; Department of Public Health and Community Medicine, School of Medicine, Tufts University, Medford, MA, USA.; Rutgers-Jiaotong Joint Laboratory for Microbiome and Human Health, New Brunswick, NJ, USA.; State Key Laboratory of Microbial Metabolism, Ministry of Education Laboratory of Systems Biomedicine, Shanghai Jiao Tong University, Shanghai, China.; Center for Nutrition, Microbiome and Health, New Jersey Institute for Food, Nutrition and Health, Rutgers University, New Brunswick, NJ, USA.; Department of Biochemistry and Microbiology, Rutgers University, New Brunswick, NJ, USA.; Rutgers-Jiaotong Joint Laboratory for Microbiome and Human Health, New Brunswick, NJ, USA.; Center for Nutrition, Microbiome and Health, New Jersey Institute for Food, Nutrition and Health, Rutgers University, New Brunswick, NJ, USA. liping.zhao@rutgers.edu.; Department of Biochemistry and Microbiology, Rutgers University, New Brunswick, NJ, USA. liping.zhao@rutgers.edu.; Rutgers-Jiaotong Joint Laboratory for Microbiome and Human Health, New Brunswick, NJ, USA. liping.zhao@rutgers.edu.; State Key Laboratory of Microbial Metabolism, Ministry of Education Laboratory of Systems Biomedicine, Shanghai Jiao Tong University, Shanghai, China. liping.zhao@rutgers.edu.&lt;/_author_adr&gt;&lt;_collection_scope&gt;SCIE&lt;/_collection_scope&gt;&lt;_created&gt;63773097&lt;/_created&gt;&lt;_date&gt;2021-02-09&lt;/_date&gt;&lt;_date_display&gt;2021 Feb 9&lt;/_date_display&gt;&lt;_db_updated&gt;PubMed&lt;/_db_updated&gt;&lt;_doi&gt;10.1186/s13073-021-00840-y&lt;/_doi&gt;&lt;_impact_factor&gt;  10.675&lt;/_impact_factor&gt;&lt;_isbn&gt;1756-994X (Electronic); 1756-994X (Linking)&lt;/_isbn&gt;&lt;_issue&gt;1&lt;/_issue&gt;&lt;_journal&gt;Genome Med&lt;/_journal&gt;&lt;_keywords&gt;Guild; Gut microbiota; High dimensionality; High sparsity&lt;/_keywords&gt;&lt;_language&gt;eng&lt;/_language&gt;&lt;_modified&gt;63773098&lt;/_modified&gt;&lt;_pages&gt;22&lt;/_pages&gt;&lt;_tertiary_title&gt;Genome medicine&lt;/_tertiary_title&gt;&lt;_type_work&gt;Journal Article&lt;/_type_work&gt;&lt;_url&gt;http://www.ncbi.nlm.nih.gov/entrez/query.fcgi?cmd=Retrieve&amp;amp;db=pubmed&amp;amp;dopt=Abstract&amp;amp;list_uids=33563315&amp;amp;query_hl=1&lt;/_url&gt;&lt;_volume&gt;13&lt;/_volume&gt;&lt;/Details&gt;&lt;Extra&gt;&lt;DBUID&gt;{6486014E-94A3-482F-8B8D-B1496E970E79}&lt;/DBUID&gt;&lt;/Extra&gt;&lt;/Item&gt;&lt;/References&gt;&lt;/Group&gt;&lt;/Citation&gt;_x000a_"/>
    <w:docVar w:name="NE.Ref{82E5F633-1879-4F6B-961A-C06104D92985}" w:val=" ADDIN NE.Ref.{82E5F633-1879-4F6B-961A-C06104D92985}&lt;Citation&gt;&lt;Group&gt;&lt;References&gt;&lt;Item&gt;&lt;ID&gt;4110&lt;/ID&gt;&lt;UID&gt;{B90C8302-EC74-42AB-B5DE-4808A96DA60C}&lt;/UID&gt;&lt;Title&gt;Variable responses of human microbiomes to dietary supplementation with resistant starch&lt;/Title&gt;&lt;Template&gt;Journal Article&lt;/Template&gt;&lt;Star&gt;1&lt;/Star&gt;&lt;Tag&gt;5&lt;/Tag&gt;&lt;Author&gt;Venkataraman, A; Sieber, J R; Schmidt, A W; Waldron, C; Theis, K R; Schmidt, T M&lt;/Author&gt;&lt;Year&gt;2016&lt;/Year&gt;&lt;Details&gt;&lt;_accessed&gt;63717996&lt;/_accessed&gt;&lt;_accession_num&gt;27357127&lt;/_accession_num&gt;&lt;_author_adr&gt;Department of Internal Medicine, University of Michigan, Ann Arbor, MI, 48105, USA.; Department of Internal Medicine, University of Michigan, Ann Arbor, MI, 48105, USA.; Present address: Department of Biology, University of Minnesota, Duluth, MN, 55812, USA.; Department of Internal Medicine, University of Michigan, Ann Arbor, MI, 48105, USA.; Department of Internal Medicine, University of Michigan, Ann Arbor, MI, 48105, USA.; Department of Internal Medicine, University of Michigan, Ann Arbor, MI, 48105, USA.; Present address: Department of Immunology and Microbiology, Wayne State University School of Medicine, Detroit, MI, 48201, USA.; Department of Internal Medicine, University of Michigan, Ann Arbor, MI, 48105, USA. schmidti@umich.edu.&lt;/_author_adr&gt;&lt;_collection_scope&gt;SCIE;&lt;/_collection_scope&gt;&lt;_created&gt;61425309&lt;/_created&gt;&lt;_date&gt;61269120&lt;/_date&gt;&lt;_date_display&gt;2016 Jun 29&lt;/_date_display&gt;&lt;_db_updated&gt;PubMed&lt;/_db_updated&gt;&lt;_doi&gt;10.1186/s40168-016-0178-x&lt;/_doi&gt;&lt;_impact_factor&gt;  11.607&lt;/_impact_factor&gt;&lt;_isbn&gt;2049-2618 (Electronic); 2049-2618 (Linking)&lt;/_isbn&gt;&lt;_issue&gt;1&lt;/_issue&gt;&lt;_journal&gt;Microbiome&lt;/_journal&gt;&lt;_keywords&gt;Bacteria/*classification/drug effects; Butyric Acid/*analysis; Dietary Supplements; Feces/microbiology; Female; High-Throughput Nucleotide Sequencing; Humans; Intestine, Large/metabolism/*microbiology; Male; Microbiota/*drug effects; RNA, Ribosomal, 16S/analysis; Starch/*administration &amp;amp;amp; dosage/pharmacology; Young Adult&lt;/_keywords&gt;&lt;_label&gt;RS-individual; response&lt;/_label&gt;&lt;_language&gt;eng&lt;/_language&gt;&lt;_modified&gt;63406672&lt;/_modified&gt;&lt;_pages&gt;33&lt;/_pages&gt;&lt;_tertiary_title&gt;Microbiome&lt;/_tertiary_title&gt;&lt;_type_work&gt;Journal Article&lt;/_type_work&gt;&lt;_url&gt;http://www.ncbi.nlm.nih.gov/entrez/query.fcgi?cmd=Retrieve&amp;amp;db=pubmed&amp;amp;dopt=Abstract&amp;amp;list_uids=27357127&amp;amp;query_hl=1&lt;/_url&gt;&lt;_volume&gt;4&lt;/_volume&gt;&lt;/Details&gt;&lt;Extra&gt;&lt;DBUID&gt;{6486014E-94A3-482F-8B8D-B1496E970E79}&lt;/DBUID&gt;&lt;/Extra&gt;&lt;/Item&gt;&lt;/References&gt;&lt;/Group&gt;&lt;/Citation&gt;_x000a_"/>
    <w:docVar w:name="NE.Ref{84BF5094-D1D1-463B-995D-1371503AE5BC}" w:val=" ADDIN NE.Ref.{84BF5094-D1D1-463B-995D-1371503AE5BC}&lt;Citation&gt;&lt;Group&gt;&lt;References&gt;&lt;Item&gt;&lt;ID&gt;7065&lt;/ID&gt;&lt;UID&gt;{CFB279A3-7049-4BAF-A5DF-792727F76B89}&lt;/UID&gt;&lt;Title&gt;Dynamics of Human Gut Microbiota and Short-Chain Fatty Acids in Response to Dietary Interventions with Three Fermentable Fibers&lt;/Title&gt;&lt;Template&gt;Journal Article&lt;/Template&gt;&lt;Star&gt;1&lt;/Star&gt;&lt;Tag&gt;5&lt;/Tag&gt;&lt;Author&gt;Baxter, N T; Schmidt, A W; Venkataraman, A; Kim, K S; Waldron, C; Schmidt, T M&lt;/Author&gt;&lt;Year&gt;2019&lt;/Year&gt;&lt;Details&gt;&lt;_accessed&gt;62757909&lt;/_accessed&gt;&lt;_accession_num&gt;30696735&lt;/_accession_num&gt;&lt;_author_adr&gt;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schmidti@umich.edu.; Department of Ecology and Evolutionary Biology, University of Michigan, Ann Arbor, Michigan, USA.&lt;/_author_adr&gt;&lt;_collection_scope&gt;SCIE&lt;/_collection_scope&gt;&lt;_created&gt;62757909&lt;/_created&gt;&lt;_date&gt;62628480&lt;/_date&gt;&lt;_date_display&gt;2019 Jan 29&lt;/_date_display&gt;&lt;_db_updated&gt;PubMed&lt;/_db_updated&gt;&lt;_doi&gt;10.1128/mBio.02566-18&lt;/_doi&gt;&lt;_impact_factor&gt;   6.784&lt;/_impact_factor&gt;&lt;_isbn&gt;2150-7511 (Electronic)&lt;/_isbn&gt;&lt;_issue&gt;1&lt;/_issue&gt;&lt;_journal&gt;MBio&lt;/_journal&gt;&lt;_keywords&gt;Adolescent; Adult; Biostatistics; Chemistry Techniques, Analytical; Chicory; Dietary Fiber/*administration &amp;amp;amp; dosage; Fatty Acids, Volatile/*metabolism; Feces/*chemistry/*microbiology; Gastrointestinal Microbiome/*drug effects; Humans; Inulin/administration &amp;amp;amp; dosage; Metagenomics; Solanum tuberosum; Starch/administration &amp;amp;amp; dosage; Young Adult; Zea mays*Ruminococcus; *SCFA; *bifidobacteria; *butyrate; *microbiome; *prebiotic&lt;/_keywords&gt;&lt;_label&gt;玉米260; potato; inulin-individual_response; RS-individual; response; inulin&lt;/_label&gt;&lt;_language&gt;eng&lt;/_language&gt;&lt;_modified&gt;63415718&lt;/_modified&gt;&lt;_ori_publication&gt;Copyright (c) 2019 Baxter et al.&lt;/_ori_publication&gt;&lt;_tertiary_title&gt;mBio&lt;/_tertiary_title&gt;&lt;_type_work&gt;Journal Article; Research Support, Non-U.S. Gov&amp;apos;t&lt;/_type_work&gt;&lt;_url&gt;http://www.ncbi.nlm.nih.gov/entrez/query.fcgi?cmd=Retrieve&amp;amp;db=pubmed&amp;amp;dopt=Abstract&amp;amp;list_uids=30696735&amp;amp;query_hl=1&lt;/_url&gt;&lt;_volume&gt;10&lt;/_volume&gt;&lt;/Details&gt;&lt;Extra&gt;&lt;DBUID&gt;{6486014E-94A3-482F-8B8D-B1496E970E79}&lt;/DBUID&gt;&lt;/Extra&gt;&lt;/Item&gt;&lt;/References&gt;&lt;/Group&gt;&lt;/Citation&gt;_x000a_"/>
    <w:docVar w:name="NE.Ref{852D17DE-E58E-4AE2-9098-7F5BF302E709}" w:val=" ADDIN NE.Ref.{852D17DE-E58E-4AE2-9098-7F5BF302E709}&lt;Citation&gt;&lt;Group&gt;&lt;References&gt;&lt;Item&gt;&lt;ID&gt;8587&lt;/ID&gt;&lt;UID&gt;{9818C89B-4F4D-4C81-B4BE-20F50CF6E0D8}&lt;/UID&gt;&lt;Title&gt;Large-scale metabolic interaction network of the mouse and human gut microbiota&lt;/Title&gt;&lt;Template&gt;Journal Article&lt;/Template&gt;&lt;Star&gt;0&lt;/Star&gt;&lt;Tag&gt;0&lt;/Tag&gt;&lt;Author&gt;Lim, Roktaek; Cabatbat, Josephine Jill T; Martin, Thomas L P; Kim, Haneul; Kim, Seunghyeon; Sung, Jaeyun; Ghim, Cheol-Min; Kim, Pan-Jun&lt;/Author&gt;&lt;Year&gt;2020&lt;/Year&gt;&lt;Details&gt;&lt;_accessed&gt;63393990&lt;/_accessed&gt;&lt;_collection_scope&gt;SCIE&lt;/_collection_scope&gt;&lt;_created&gt;63393990&lt;/_created&gt;&lt;_db_updated&gt;CrossRef&lt;/_db_updated&gt;&lt;_doi&gt;10.1038/s41597-020-0516-5&lt;/_doi&gt;&lt;_impact_factor&gt;   5.541&lt;/_impact_factor&gt;&lt;_isbn&gt;2052-4463&lt;/_isbn&gt;&lt;_issue&gt;1&lt;/_issue&gt;&lt;_journal&gt;Scientific Data&lt;/_journal&gt;&lt;_modified&gt;63403818&lt;/_modified&gt;&lt;_tertiary_title&gt;Sci Data&lt;/_tertiary_title&gt;&lt;_url&gt;http://www.nature.com/articles/s41597-020-0516-5_x000d__x000a_http://www.nature.com/articles/s41597-020-0516-5.pdf&lt;/_url&gt;&lt;_volume&gt;7&lt;/_volume&gt;&lt;/Details&gt;&lt;Extra&gt;&lt;DBUID&gt;{6486014E-94A3-482F-8B8D-B1496E970E79}&lt;/DBUID&gt;&lt;/Extra&gt;&lt;/Item&gt;&lt;/References&gt;&lt;/Group&gt;&lt;/Citation&gt;_x000a_"/>
    <w:docVar w:name="NE.Ref{856A5EAE-DF17-46B5-A8F6-58E899F25DEE}" w:val=" ADDIN NE.Ref.{856A5EAE-DF17-46B5-A8F6-58E899F25DEE}&lt;Citation&gt;&lt;Group&gt;&lt;References&gt;&lt;Item&gt;&lt;ID&gt;9079&lt;/ID&gt;&lt;UID&gt;{85D01BCA-67FA-40AE-802F-E8046339E5CE}&lt;/UID&gt;&lt;Title&gt;Resource Availability Modulates the Cooperative and Competitive Nature of a Microbial Cross-Feeding Mutualism&lt;/Title&gt;&lt;Template&gt;Journal Article&lt;/Template&gt;&lt;Star&gt;0&lt;/Star&gt;&lt;Tag&gt;0&lt;/Tag&gt;&lt;Author&gt;Hoek, Tim A; Axelrod, Kevin; Biancalani, Tommaso; Yurtsev, Eugene A; Liu, Jinghui; Gore, Jeff&lt;/Author&gt;&lt;Year&gt;2016&lt;/Year&gt;&lt;Details&gt;&lt;_accessed&gt;63773104&lt;/_accessed&gt;&lt;_collection_scope&gt;SCI;SCIE&lt;/_collection_scope&gt;&lt;_created&gt;63773104&lt;/_created&gt;&lt;_date&gt;61349760&lt;/_date&gt;&lt;_db_updated&gt;CrossRef&lt;/_db_updated&gt;&lt;_doi&gt;10.1371/journal.pbio.1002540&lt;/_doi&gt;&lt;_impact_factor&gt;   7.076&lt;/_impact_factor&gt;&lt;_isbn&gt;1545-7885&lt;/_isbn&gt;&lt;_issue&gt;8&lt;/_issue&gt;&lt;_journal&gt;PLOS Biology&lt;/_journal&gt;&lt;_modified&gt;63773104&lt;/_modified&gt;&lt;_pages&gt;e1002540&lt;/_pages&gt;&lt;_tertiary_title&gt;PLoS Biol&lt;/_tertiary_title&gt;&lt;_url&gt;https://dx.plos.org/10.1371/journal.pbio.1002540_x000d__x000a_http://dx.plos.org/10.1371/journal.pbio.1002540&lt;/_url&gt;&lt;_volume&gt;14&lt;/_volume&gt;&lt;/Details&gt;&lt;Extra&gt;&lt;DBUID&gt;{6486014E-94A3-482F-8B8D-B1496E970E79}&lt;/DBUID&gt;&lt;/Extra&gt;&lt;/Item&gt;&lt;/References&gt;&lt;/Group&gt;&lt;/Citation&gt;_x000a_"/>
    <w:docVar w:name="NE.Ref{87D247A9-0031-4E47-AB6B-236FBB1E8C76}" w:val=" ADDIN NE.Ref.{87D247A9-0031-4E47-AB6B-236FBB1E8C76}&lt;Citation&gt;&lt;Group&gt;&lt;References&gt;&lt;Item&gt;&lt;ID&gt;8330&lt;/ID&gt;&lt;UID&gt;{04899283-3166-4520-BF7D-F1B8F69EB5E6}&lt;/UID&gt;&lt;Title&gt;q2-longitudinal: Longitudinal and Paired-Sample Analyses of Microbiome Data&lt;/Title&gt;&lt;Template&gt;Journal Article&lt;/Template&gt;&lt;Star&gt;0&lt;/Star&gt;&lt;Tag&gt;0&lt;/Tag&gt;&lt;Author&gt;Bokulich, Nicholas A; Dillon, Matthew R; Zhang, Yilong; Rideout, Jai Ram; Bolyen, Evan; Li, Huilin; Albert, Paul S; Caporaso, J Gregory&lt;/Author&gt;&lt;Year&gt;2018&lt;/Year&gt;&lt;Details&gt;&lt;_accessed&gt;63282046&lt;/_accessed&gt;&lt;_collection_scope&gt;SCIE&lt;/_collection_scope&gt;&lt;_created&gt;63282046&lt;/_created&gt;&lt;_date&gt;62062560&lt;/_date&gt;&lt;_date_display&gt;2018&lt;/_date_display&gt;&lt;_db_updated&gt;PKU Search&lt;/_db_updated&gt;&lt;_doi&gt;10.1128/mSystems.00219-18&lt;/_doi&gt;&lt;_impact_factor&gt;   6.633&lt;/_impact_factor&gt;&lt;_isbn&gt;2379-5077&lt;/_isbn&gt;&lt;_issue&gt;6&lt;/_issue&gt;&lt;_journal&gt;mSystems&lt;/_journal&gt;&lt;_keywords&gt;longitudinal analysis; microbiome; bioinformatics; linear mixed effects&lt;/_keywords&gt;&lt;_modified&gt;63407342&lt;/_modified&gt;&lt;_number&gt;1&lt;/_number&gt;&lt;_ori_publication&gt;American Society for Microbiology&lt;/_ori_publication&gt;&lt;_pages&gt;e00219-18&lt;/_pages&gt;&lt;_place_published&gt;United States&lt;/_place_published&gt;&lt;_url&gt;http://pku.summon.serialssolutions.com/2.0.0/link/0/eLvHCXMwrV1JS8QwGA06IHgRd8eNnIU6zdYm3tzKoDMwOHrxUpImAdFZ1JmD_94snaHMxYuXQEpJy_vK970sfQ8Agi_TZCUniMoFmhlFjdYM0xxTrausYpwgldGwxPva570BLu7ZQ8P5yx8Ri2rBEccOoowbr9nGmaWIG5UTbJRMrXuCP9ERkjERjblVWGzJSO4KW72r6VJyZ1QLgvsFFSQS7_nRqEtBvn-FaIaCU2yDrZopwuv4SjtgzYx3wUb0jvzZA4-fOPmYeLehufbOVlew1-hBOdZwIF0-08lQegVgGOVHzDecWNh_i_pLIwPv5Ezug5fi_vm2m9TOCAlyCYElslIGV1nGrKsmUtPUpjw3xCu54EwhawxhAlWVJyAko4bZnEpuBXfVX7s-OQCt8WRsjgDMheNg2vEs7WVkNOYWKyuIrLRKlZWkDS4WuJTTKIBRhokD5uUCxDKAWCLeBjceueWNXrs6XHAhLOsQln-FsA0OI-7LYYi32xOUHv_H8Cdg05EeHv8nPAWt2dfcnIH16fv8PHw0rn3qFr4dFr8n_Mo_&lt;/_url&gt;&lt;_volume&gt;3&lt;/_volume&gt;&lt;/Details&gt;&lt;Extra&gt;&lt;DBUID&gt;{6486014E-94A3-482F-8B8D-B1496E970E79}&lt;/DBUID&gt;&lt;/Extra&gt;&lt;/Item&gt;&lt;/References&gt;&lt;/Group&gt;&lt;/Citation&gt;_x000a_"/>
    <w:docVar w:name="NE.Ref{89DE286A-EBD9-474E-BCAB-4512F405FAB7}" w:val=" ADDIN NE.Ref.{89DE286A-EBD9-474E-BCAB-4512F405FAB7}&lt;Citation&gt;&lt;Group&gt;&lt;References&gt;&lt;Item&gt;&lt;ID&gt;9089&lt;/ID&gt;&lt;UID&gt;{9A3F58F3-CB52-465C-849E-79F8C03AA2DE}&lt;/UID&gt;&lt;Title&gt;Antibiotic-Induced Shifts in Fecal Microbiota Density and Composition during Hematopoietic Stem Cell Transplantation&lt;/Title&gt;&lt;Template&gt;Journal Article&lt;/Template&gt;&lt;Star&gt;0&lt;/Star&gt;&lt;Tag&gt;0&lt;/Tag&gt;&lt;Author&gt;Morjaria, S; Schluter, J; Taylor, B P; Littmann, E R; Carter, R A; Fontana, E; Peled, J U; van den Brink, MRM; Xavier, J B; Taur, Y&lt;/Author&gt;&lt;Year&gt;2019&lt;/Year&gt;&lt;Details&gt;&lt;_accession_num&gt;31262981&lt;/_accession_num&gt;&lt;_author_adr&gt;Infectious Disease Service, Department of Medicine, Memorial Sloan Kettering, New York, New York, USA.; Center for Microbes, Inflammation and Cancer, Memorial Sloan Kettering, New York, New York, USA.; Weill Cornell Medical College, New York, New York, USA.; Center for Microbes, Inflammation and Cancer, Memorial Sloan Kettering, New York, New York, USA.; Computational Biology Program, Sloan Kettering Institute, Memorial Sloan Kettering, New York, New York, USA.; Center for Microbes, Inflammation and Cancer, Memorial Sloan Kettering, New York, New York, USA.; Computational Biology Program, Sloan Kettering Institute, Memorial Sloan Kettering, New York, New York, USA.; Immunology Program, Sloan Kettering Institute, Memorial Sloan Kettering, New York, New York, USA.; Center for Microbes, Inflammation and Cancer, Memorial Sloan Kettering, New York, New York, USA.; Immunology Program, Sloan Kettering Institute, Memorial Sloan Kettering, New York, New York, USA.; Center for Microbes, Inflammation and Cancer, Memorial Sloan Kettering, New York, New York, USA.; Center for Microbes, Inflammation and Cancer, Memorial Sloan Kettering, New York, New York, USA.; Adult Bone Marrow Transplant Service, Department of Medicine, Memorial Sloan Kettering, New York, New York, USA.; Weill Cornell Medical College, New York, New York, USA.; Immunology Program, Sloan Kettering Institute, Memorial Sloan Kettering, New York, New York, USA.; Adult Bone Marrow Transplant Service, Department of Medicine, Memorial Sloan Kettering, New York, New York, USA.; Weill Cornell Medical College, New York, New York, USA.; Center for Microbes, Inflammation and Cancer, Memorial Sloan Kettering, New York, New York, USA.; Computational Biology Program, Sloan Kettering Institute, Memorial Sloan Kettering, New York, New York, USA.; Infectious Disease Service, Department of Medicine, Memorial Sloan Kettering, New York, New York, USA taury@mskcc.org.; Center for Microbes, Inflammation and Cancer, Memorial Sloan Kettering, New York, New York, USA.; Weill Cornell Medical College, New York, New York, USA.&lt;/_author_adr&gt;&lt;_date_display&gt;2019 Sep&lt;/_date_display&gt;&lt;_date&gt;2019-09-01&lt;/_date&gt;&lt;_doi&gt;10.1128/IAI.00206-19&lt;/_doi&gt;&lt;_isbn&gt;1098-5522 (Electronic); 0019-9567 (Linking)&lt;/_isbn&gt;&lt;_issue&gt;9&lt;/_issue&gt;&lt;_journal&gt;Infect Immun&lt;/_journal&gt;&lt;_keywords&gt;*antibiotics; *commensal anaerobes; *hematopoietic cell transplantation; *microbiome; *systems biology&lt;/_keywords&gt;&lt;_language&gt;eng&lt;/_language&gt;&lt;_ori_publication&gt;Copyright (c) 2019 Morjaria et al.&lt;/_ori_publication&gt;&lt;_subject_headings&gt;Adult; Aged; Anti-Bacterial Agents/*pharmacology; Bacteria/genetics; Feces/*microbiology; Female; Gastrointestinal Microbiome/*drug effects; *Hematopoietic Stem Cell Transplantation/adverse effects; Humans; Male; Microbiota/*drug effects; Middle Aged; RNA, Ribosomal, 16S&lt;/_subject_headings&gt;&lt;_tertiary_title&gt;Infection and immunity&lt;/_tertiary_title&gt;&lt;_type_work&gt;Journal Article; Research Support, N.I.H., Extramural; Research Support, Non-U.S. Gov&amp;apos;t&lt;/_type_work&gt;&lt;_url&gt;http://www.ncbi.nlm.nih.gov/entrez/query.fcgi?cmd=Retrieve&amp;amp;db=pubmed&amp;amp;dopt=Abstract&amp;amp;list_uids=31262981&amp;amp;query_hl=1&lt;/_url&gt;&lt;_volume&gt;87&lt;/_volume&gt;&lt;_created&gt;63774509&lt;/_created&gt;&lt;_modified&gt;63774509&lt;/_modified&gt;&lt;_db_updated&gt;PubMed&lt;/_db_updated&gt;&lt;_impact_factor&gt;   3.201&lt;/_impact_factor&gt;&lt;_collection_scope&gt;SCI;SCIE&lt;/_collection_scope&gt;&lt;/Details&gt;&lt;Extra&gt;&lt;DBUID&gt;{6486014E-94A3-482F-8B8D-B1496E970E79}&lt;/DBUID&gt;&lt;/Extra&gt;&lt;/Item&gt;&lt;/References&gt;&lt;/Group&gt;&lt;/Citation&gt;_x000a_"/>
    <w:docVar w:name="NE.Ref{904149DB-9372-4638-8513-A5BD6B99F9D9}" w:val=" ADDIN NE.Ref.{904149DB-9372-4638-8513-A5BD6B99F9D9}&lt;Citation&gt;&lt;Group&gt;&lt;References&gt;&lt;Item&gt;&lt;ID&gt;8596&lt;/ID&gt;&lt;UID&gt;{5EDB925E-7E01-4D75-B978-FC29901FA83C}&lt;/UID&gt;&lt;Title&gt;Sequence and cultivation study of Muribaculaceae reveals novel species, host preference, and functional potential of this yet undescribed family&lt;/Title&gt;&lt;Template&gt;Journal Article&lt;/Template&gt;&lt;Star&gt;0&lt;/Star&gt;&lt;Tag&gt;0&lt;/Tag&gt;&lt;Author&gt;Lagkouvardos, Ilias; Lesker, Till R; Hitch, Thomas C A; Gálvez, Eric J C; Smit, Nathiana; Neuhaus, Klaus; Wang, Jun; Baines, John F; Abt, Birte; Stecher, Bärbel; Overmann, Jörg; Strowig, Till; Clavel, Thomas&lt;/Author&gt;&lt;Year&gt;2019&lt;/Year&gt;&lt;Details&gt;&lt;_accessed&gt;63859144&lt;/_accessed&gt;&lt;_collection_scope&gt;SCIE&lt;/_collection_scope&gt;&lt;_created&gt;63461737&lt;/_created&gt;&lt;_db_updated&gt;CrossRef&lt;/_db_updated&gt;&lt;_doi&gt;10.1186/s40168-019-0637-2&lt;/_doi&gt;&lt;_impact_factor&gt;  11.607&lt;/_impact_factor&gt;&lt;_isbn&gt;2049-2618&lt;/_isbn&gt;&lt;_issue&gt;1&lt;/_issue&gt;&lt;_journal&gt;Microbiome&lt;/_journal&gt;&lt;_modified&gt;63859144&lt;/_modified&gt;&lt;_tertiary_title&gt;Microbiome&lt;/_tertiary_title&gt;&lt;_url&gt;https://microbiomejournal.biomedcentral.com/articles/10.1186/s40168-019-0637-2_x000d__x000a_http://link.springer.com/content/pdf/10.1186/s40168-019-0637-2.pdf&lt;/_url&gt;&lt;_volume&gt;7&lt;/_volume&gt;&lt;/Details&gt;&lt;Extra&gt;&lt;DBUID&gt;{6486014E-94A3-482F-8B8D-B1496E970E79}&lt;/DBUID&gt;&lt;/Extra&gt;&lt;/Item&gt;&lt;/References&gt;&lt;/Group&gt;&lt;Group&gt;&lt;References&gt;&lt;Item&gt;&lt;ID&gt;9076&lt;/ID&gt;&lt;UID&gt;{A3E1C067-7EE2-4C3E-AE05-120B8033E98A}&lt;/UID&gt;&lt;Title&gt;Rational design of a microbial consortium of mucosal sugar utilizers reduces Clostridiodes difficile colonization&lt;/Title&gt;&lt;Template&gt;Journal Article&lt;/Template&gt;&lt;Star&gt;0&lt;/Star&gt;&lt;Tag&gt;0&lt;/Tag&gt;&lt;Author&gt;Pereira, F C; Wasmund, K; Cobankovic, I; Jehmlich, N; Herbold, C W; Lee, K S; Sziranyi, B; Vesely, C; Decker, T; Stocker, R; Warth, B; von Bergen, M; Wagner, M; Berry, D&lt;/Author&gt;&lt;Year&gt;2020&lt;/Year&gt;&lt;Details&gt;&lt;_accession_num&gt;33037214&lt;/_accession_num&gt;&lt;_author_adr&gt;University of Vienna, Centre for Microbiology and Environmental Systems Science,  Department of Microbiology and Ecosystem Science, Althanstrasse 14, 1090, Vienna, Austria.; University of Vienna, Centre for Microbiology and Environmental Systems Science,  Department of Microbiology and Ecosystem Science, Althanstrasse 14, 1090, Vienna, Austria.; University of Vienna, Faculty of Chemistry, Department of Food Chemistry and Toxicology, Wahringer Strasse 38, 1090, Vienna, Austria.; Helmholtz-Centre for Environmental Research - UFZ, Department of Molecular Systems Biology, Permoserstrasse 15, 04318, Leipzig, Germany.; University of Vienna, Centre for Microbiology and Environmental Systems Science,  Department of Microbiology and Ecosystem Science, Althanstrasse 14, 1090, Vienna, Austria.; Ralph M. Parsons Laboratory for Environmental Science and Engineering, Department of Civil and Environmental Engineering, Massachusetts Institute of Technology, Cambridge, MA, USA.; Institute for Environmental Engineering, Department of Civil, Environmental and Geomatic Engineering, ETH Zurich, Zurich, Switzerland.; University of Vienna, Centre for Microbiology and Environmental Systems Science,  Department of Microbiology and Ecosystem Science, Althanstrasse 14, 1090, Vienna, Austria.; Medical University of Vienna, Center for Anatomy and Cell Biology, Division of Cell and Developmental Biology, Vienna, Austria.; Max F. Perutz Laboratories, Department of Microbiology, Immunobiology and Genetics, University of Vienna, Vienna, Austria.; Ralph M. Parsons Laboratory for Environmental Science and Engineering, Department of Civil and Environmental Engineering, Massachusetts Institute of Technology, Cambridge, MA, USA.; Institute for Environmental Engineering, Department of Civil, Environmental and Geomatic Engineering, ETH Zurich, Zurich, Switzerland.; University of Vienna, Faculty of Chemistry, Department of Food Chemistry and Toxicology, Wahringer Strasse 38, 1090, Vienna, Austria.; Helmholtz-Centre for Environmental Research - UFZ, Department of Molecular Systems Biology, Permoserstrasse 15, 04318, Leipzig, Germany.; University of Vienna, Centre for Microbiology and Environmental Systems Science,  Department of Microbiology and Ecosystem Science, Althanstrasse 14, 1090, Vienna, Austria.; Center for Microbial Communities, Department of Chemistry and Bioscience, Aalborg University, 9220, Aalborg, Denmark.; University of Vienna, Centre for Microbiology and Environmental Systems Science,  Department of Microbiology and Ecosystem Science, Althanstrasse 14, 1090, Vienna, Austria. david.berry@univie.ac.at.; Joint Microbiome Facility of the Medical University of Vienna and the University  of Vienna, Vienna, Austria. david.berry@univie.ac.at.&lt;/_author_adr&gt;&lt;_collection_scope&gt;SCI;SCIE&lt;/_collection_scope&gt;&lt;_created&gt;63773044&lt;/_created&gt;&lt;_date&gt;2020-10-09&lt;/_date&gt;&lt;_date_display&gt;2020 Oct 9&lt;/_date_display&gt;&lt;_db_updated&gt;PubMed&lt;/_db_updated&gt;&lt;_doi&gt;10.1038/s41467-020-18928-1&lt;/_doi&gt;&lt;_impact_factor&gt;  12.121&lt;/_impact_factor&gt;&lt;_isbn&gt;2041-1723 (Electronic); 2041-1723 (Linking)&lt;/_isbn&gt;&lt;_issue&gt;1&lt;/_issue&gt;&lt;_journal&gt;Nat Commun&lt;/_journal&gt;&lt;_language&gt;eng&lt;/_language&gt;&lt;_modified&gt;63773044&lt;/_modified&gt;&lt;_pages&gt;5104&lt;/_pages&gt;&lt;_subject_headings&gt;Acetylglucosamine/metabolism; Animals; Anti-Bacterial Agents; Bacterial Proteins/metabolism; Bacterial Toxins/metabolism; Cell Separation/methods; Clostridioides difficile/genetics/growth &amp;amp; development/*pathogenicity; Clostridium Infections/microbiology; Deuterium; Female; Gastric Mucins/chemistry/metabolism; Gastrointestinal Microbiome/*physiology; Intestinal Mucosa/drug effects/microbiology; Metagenome; Mice, Inbred C57BL; Monosaccharides/*metabolism; N-Acetylneuraminic Acid/metabolism; Polysaccharides/chemistry/metabolism; Spectrum Analysis, Raman&lt;/_subject_headings&gt;&lt;_tertiary_title&gt;Nature communications&lt;/_tertiary_title&gt;&lt;_type_work&gt;Journal Article; Research Support, Non-U.S. Gov&amp;apos;t&lt;/_type_work&gt;&lt;_url&gt;http://www.ncbi.nlm.nih.gov/entrez/query.fcgi?cmd=Retrieve&amp;amp;db=pubmed&amp;amp;dopt=Abstract&amp;amp;list_uids=33037214&amp;amp;query_hl=1&lt;/_url&gt;&lt;_volume&gt;11&lt;/_volume&gt;&lt;/Details&gt;&lt;Extra&gt;&lt;DBUID&gt;{6486014E-94A3-482F-8B8D-B1496E970E79}&lt;/DBUID&gt;&lt;/Extra&gt;&lt;/Item&gt;&lt;/References&gt;&lt;/Group&gt;&lt;/Citation&gt;_x000a_"/>
    <w:docVar w:name="NE.Ref{909AA867-82AC-4FBB-8B2B-82AF1AD720AB}" w:val=" ADDIN NE.Ref.{909AA867-82AC-4FBB-8B2B-82AF1AD720AB}&lt;Citation&gt;&lt;Group&gt;&lt;References&gt;&lt;Item&gt;&lt;ID&gt;7971&lt;/ID&gt;&lt;UID&gt;{3E52A4A9-815E-422D-A9C1-2BBDE2D6FF0F}&lt;/UID&gt;&lt;Title&gt;Manipulating the Human Microbiome to Manage Disease&lt;/Title&gt;&lt;Template&gt;Journal Article&lt;/Template&gt;&lt;Star&gt;0&lt;/Star&gt;&lt;Tag&gt;0&lt;/Tag&gt;&lt;Author&gt;Harkins, Catriona P; Kong, Heidi H; Segre, Julia A&lt;/Author&gt;&lt;Year&gt;2019&lt;/Year&gt;&lt;Details&gt;&lt;_accessed&gt;63227375&lt;/_accessed&gt;&lt;_created&gt;63166335&lt;/_created&gt;&lt;_date_display&gt;2019;2020;&lt;/_date_display&gt;&lt;_db_updated&gt;PKU Search&lt;/_db_updated&gt;&lt;_doi&gt;10.1001/jama.2019.19602&lt;/_doi&gt;&lt;_impact_factor&gt;  45.540&lt;/_impact_factor&gt;&lt;_isbn&gt;0098-7484_x000d__x000a_&lt;/_isbn&gt;&lt;_issue&gt;4&lt;/_issue&gt;&lt;_journal&gt;JAMA&lt;/_journal&gt;&lt;_modified&gt;63408063&lt;/_modified&gt;&lt;_number&gt;1&lt;/_number&gt;&lt;_pages&gt;303&lt;/_pages&gt;&lt;_place_published&gt;United States_x000d__x000a_&lt;/_place_published&gt;&lt;_url&gt;http://pku.summon.serialssolutions.com/2.0.0/link/0/eLvHCXMwtV3PS8MwFA5uB_Ei_nb-okcvHW2TrO3Bg8jGUAvKtnNJ00SGrBtz-_99adKmmwjz4KWUUB5bvseXl5f3viCEg67nbnFCjLnSlZFxTMKMQlTKfemR3JMhpzGTZbd0Er2-BYM-fbb6CnbsX4GHMYBeNdL-AfzaKAzAO7gAPMEJ4LmTGySsmOorukxblM7aJ1MtwDQrb87QNTBKibM-rKni1QYnD5nKq3-ZvsGlyiHa7rAXU9qrdLOmtuNhJD50klv1YTOTODVJhkDVqlVN24Y4rewoLBuWK5UAYJNMse4eNl5DGtSISy2Dn5TduCoAgpG4C5TgBXZ1qk7ktxatupRQyy7DJgYMpMpAqg0o5fRZPuWrB1G4k1ELtYDN1KH9e9SQF9vUVK2kn6wqVfV7NqKWjf1HGYeMj9Ch2UA4jxrqY7QnihO0n5gSiVOEm4g7gLhTIu5YxJ3V3NGIOwbxMzQZ9MdPQ9fcjOH65axHSkYvEx7JsMwxZj2WS8lkwHEeBDlnxM8pZYQRnMOn3KNRmCllyF5GJSOS4HPULuaFuESOjyMIcoHFuZAkzjgTENP2QulhLmjEZAfdV_88XWgBlPSXOe-gCz0z9YewYMB2No6udjdyjQ6sA96g9mq5Freotfhc35XgfQP2QlId&lt;/_url&gt;&lt;_volume&gt;323&lt;/_volume&gt;&lt;/Details&gt;&lt;Extra&gt;&lt;DBUID&gt;{6486014E-94A3-482F-8B8D-B1496E970E79}&lt;/DBUID&gt;&lt;/Extra&gt;&lt;/Item&gt;&lt;/References&gt;&lt;/Group&gt;&lt;/Citation&gt;_x000a_"/>
    <w:docVar w:name="NE.Ref{91CE8208-7920-4F17-947E-C502CBDF6896}" w:val=" ADDIN NE.Ref.{91CE8208-7920-4F17-947E-C502CBDF6896}&lt;Citation&gt;&lt;Group&gt;&lt;References&gt;&lt;Item&gt;&lt;ID&gt;8842&lt;/ID&gt;&lt;UID&gt;{B53B50F4-DD95-4B54-A4E4-D35D9F12F9A2}&lt;/UID&gt;&lt;Title&gt;Gut microbiota modulation with long-chain corn bran arabinoxylan in adults with overweight and obesity is linked to an individualized temporal increase in fecal propionate&lt;/Title&gt;&lt;Template&gt;Journal Article&lt;/Template&gt;&lt;Star&gt;0&lt;/Star&gt;&lt;Tag&gt;5&lt;/Tag&gt;&lt;Author&gt;Nguyen, Nguyen K; Deehan, Edward C; Zhang, Zhengxiao; Jin, Mingliang; Baskota, Nami; Perez-Muñoz, Maria Elisa; Cole, Janis; Tuncil, Yunus E; Seethaler, Benjamin; Wang, Ting; Laville, Martine; Delzenne, Nathalie M; Bischoff, Stephan C; Hamaker, Bruce R; Martínez, Inés; Knights, Dan; Bakal, Jeffrey A; Prado, Carla M; Walter, Jens&lt;/Author&gt;&lt;Year&gt;2020&lt;/Year&gt;&lt;Details&gt;&lt;_accessed&gt;63844514&lt;/_accessed&gt;&lt;_collection_scope&gt;SCIE&lt;/_collection_scope&gt;&lt;_created&gt;63627320&lt;/_created&gt;&lt;_db_updated&gt;CrossRef&lt;/_db_updated&gt;&lt;_doi&gt;10.1186/s40168-020-00887-w&lt;/_doi&gt;&lt;_impact_factor&gt;  11.607&lt;/_impact_factor&gt;&lt;_isbn&gt;2049-2618&lt;/_isbn&gt;&lt;_issue&gt;1&lt;/_issue&gt;&lt;_journal&gt;Microbiome&lt;/_journal&gt;&lt;_modified&gt;63844514&lt;/_modified&gt;&lt;_tertiary_title&gt;Microbiome&lt;/_tertiary_title&gt;&lt;_url&gt;https://microbiomejournal.biomedcentral.com/articles/10.1186/s40168-020-00887-w_x000d__x000a_http://link.springer.com/content/pdf/10.1186/s40168-020-00887-w.pdf&lt;/_url&gt;&lt;_volume&gt;8&lt;/_volume&gt;&lt;/Details&gt;&lt;Extra&gt;&lt;DBUID&gt;{6486014E-94A3-482F-8B8D-B1496E970E79}&lt;/DBUID&gt;&lt;/Extra&gt;&lt;/Item&gt;&lt;/References&gt;&lt;/Group&gt;&lt;Group&gt;&lt;References&gt;&lt;Item&gt;&lt;ID&gt;4110&lt;/ID&gt;&lt;UID&gt;{B90C8302-EC74-42AB-B5DE-4808A96DA60C}&lt;/UID&gt;&lt;Title&gt;Variable responses of human microbiomes to dietary supplementation with resistant starch&lt;/Title&gt;&lt;Template&gt;Journal Article&lt;/Template&gt;&lt;Star&gt;1&lt;/Star&gt;&lt;Tag&gt;5&lt;/Tag&gt;&lt;Author&gt;Venkataraman, A; Sieber, J R; Schmidt, A W; Waldron, C; Theis, K R; Schmidt, T M&lt;/Author&gt;&lt;Year&gt;2016&lt;/Year&gt;&lt;Details&gt;&lt;_accessed&gt;63849035&lt;/_accessed&gt;&lt;_accession_num&gt;27357127&lt;/_accession_num&gt;&lt;_author_adr&gt;Department of Internal Medicine, University of Michigan, Ann Arbor, MI, 48105, USA.; Department of Internal Medicine, University of Michigan, Ann Arbor, MI, 48105, USA.; Present address: Department of Biology, University of Minnesota, Duluth, MN, 55812, USA.; Department of Internal Medicine, University of Michigan, Ann Arbor, MI, 48105, USA.; Department of Internal Medicine, University of Michigan, Ann Arbor, MI, 48105, USA.; Department of Internal Medicine, University of Michigan, Ann Arbor, MI, 48105, USA.; Present address: Department of Immunology and Microbiology, Wayne State University School of Medicine, Detroit, MI, 48201, USA.; Department of Internal Medicine, University of Michigan, Ann Arbor, MI, 48105, USA. schmidti@umich.edu.&lt;/_author_adr&gt;&lt;_collection_scope&gt;SCIE;&lt;/_collection_scope&gt;&lt;_created&gt;61425309&lt;/_created&gt;&lt;_date&gt;61269120&lt;/_date&gt;&lt;_date_display&gt;2016 Jun 29&lt;/_date_display&gt;&lt;_db_updated&gt;PubMed&lt;/_db_updated&gt;&lt;_doi&gt;10.1186/s40168-016-0178-x&lt;/_doi&gt;&lt;_impact_factor&gt;  11.607&lt;/_impact_factor&gt;&lt;_isbn&gt;2049-2618 (Electronic); 2049-2618 (Linking)&lt;/_isbn&gt;&lt;_issue&gt;1&lt;/_issue&gt;&lt;_journal&gt;Microbiome&lt;/_journal&gt;&lt;_keywords&gt;Bacteria/*classification/drug effects; Butyric Acid/*analysis; Dietary Supplements; Feces/microbiology; Female; High-Throughput Nucleotide Sequencing; Humans; Intestine, Large/metabolism/*microbiology; Male; Microbiota/*drug effects; RNA, Ribosomal, 16S/analysis; Starch/*administration &amp;amp;amp; dosage/pharmacology; Young Adult&lt;/_keywords&gt;&lt;_label&gt;RS-individual; response&lt;/_label&gt;&lt;_language&gt;eng&lt;/_language&gt;&lt;_modified&gt;63849035&lt;/_modified&gt;&lt;_pages&gt;33&lt;/_pages&gt;&lt;_tertiary_title&gt;Microbiome&lt;/_tertiary_title&gt;&lt;_type_work&gt;Journal Article&lt;/_type_work&gt;&lt;_url&gt;http://www.ncbi.nlm.nih.gov/entrez/query.fcgi?cmd=Retrieve&amp;amp;db=pubmed&amp;amp;dopt=Abstract&amp;amp;list_uids=27357127&amp;amp;query_hl=1&lt;/_url&gt;&lt;_volume&gt;4&lt;/_volume&gt;&lt;/Details&gt;&lt;Extra&gt;&lt;DBUID&gt;{6486014E-94A3-482F-8B8D-B1496E970E79}&lt;/DBUID&gt;&lt;/Extra&gt;&lt;/Item&gt;&lt;/References&gt;&lt;/Group&gt;&lt;/Citation&gt;_x000a_"/>
    <w:docVar w:name="NE.Ref{925BC680-4974-4978-B662-AABC5F745BBD}" w:val=" ADDIN NE.Ref.{925BC680-4974-4978-B662-AABC5F745BBD}&lt;Citation&gt;&lt;Group&gt;&lt;References&gt;&lt;Item&gt;&lt;ID&gt;8834&lt;/ID&gt;&lt;UID&gt;{7B87C2A1-40B7-49CC-A3AF-D897DB5091AE}&lt;/UID&gt;&lt;Title&gt;Gut Microbiota Resilience: Definition, Link to Health and Strategies for Intervention&lt;/Title&gt;&lt;Template&gt;Journal Article&lt;/Template&gt;&lt;Star&gt;0&lt;/Star&gt;&lt;Tag&gt;0&lt;/Tag&gt;&lt;Author&gt;Dogra, Shaillay Kumar; Doré, Joel; Damak, Sami&lt;/Author&gt;&lt;Year&gt;2020&lt;/Year&gt;&lt;Details&gt;&lt;_accessed&gt;63608559&lt;/_accessed&gt;&lt;_collection_scope&gt;SCIE&lt;/_collection_scope&gt;&lt;_created&gt;63608559&lt;/_created&gt;&lt;_date&gt;63485280&lt;/_date&gt;&lt;_db_updated&gt;CrossRef&lt;/_db_updated&gt;&lt;_doi&gt;10.3389/fmicb.2020.572921&lt;/_doi&gt;&lt;_impact_factor&gt;   4.235&lt;/_impact_factor&gt;&lt;_isbn&gt;1664-302X&lt;/_isbn&gt;&lt;_journal&gt;Frontiers in Microbiology&lt;/_journal&gt;&lt;_modified&gt;63608559&lt;/_modified&gt;&lt;_tertiary_title&gt;Front. Microbiol.&lt;/_tertiary_title&gt;&lt;_url&gt;https://www.frontiersin.org/article/10.3389/fmicb.2020.572921/full_x000d__x000a_https://www.frontiersin.org/article/10.3389/fmicb.2020.572921/full&lt;/_url&gt;&lt;_volume&gt;11&lt;/_volume&gt;&lt;/Details&gt;&lt;Extra&gt;&lt;DBUID&gt;{6486014E-94A3-482F-8B8D-B1496E970E79}&lt;/DBUID&gt;&lt;/Extra&gt;&lt;/Item&gt;&lt;/References&gt;&lt;/Group&gt;&lt;/Citation&gt;_x000a_"/>
    <w:docVar w:name="NE.Ref{927D1DB6-C5B6-41D0-B5A1-CC4142D91F1E}" w:val=" ADDIN NE.Ref.{927D1DB6-C5B6-41D0-B5A1-CC4142D91F1E}&lt;Citation&gt;&lt;Group&gt;&lt;References&gt;&lt;Item&gt;&lt;ID&gt;8986&lt;/ID&gt;&lt;UID&gt;{2A481061-4409-4825-8DAA-21BE86199B16}&lt;/UID&gt;&lt;Title&gt;iNEXT: an R package for rarefaction and extrapolation of species diversity (H ill numbers)&lt;/Title&gt;&lt;Template&gt;Journal Article&lt;/Template&gt;&lt;Star&gt;0&lt;/Star&gt;&lt;Tag&gt;0&lt;/Tag&gt;&lt;Author&gt;Hsieh, T C; Ma, K H; Chao, Anne&lt;/Author&gt;&lt;Year&gt;2016&lt;/Year&gt;&lt;Details&gt;&lt;_collection_scope&gt;SCIE&lt;/_collection_scope&gt;&lt;_created&gt;63726389&lt;/_created&gt;&lt;_impact_factor&gt;   6.511&lt;/_impact_factor&gt;&lt;_isbn&gt;2041-210X&lt;/_isbn&gt;&lt;_issue&gt;12&lt;/_issue&gt;&lt;_journal&gt;Methods in Ecology and Evolution&lt;/_journal&gt;&lt;_modified&gt;63726389&lt;/_modified&gt;&lt;_pages&gt;1451-1456&lt;/_pages&gt;&lt;_volume&gt;7&lt;/_volume&gt;&lt;/Details&gt;&lt;Extra&gt;&lt;DBUID&gt;{6486014E-94A3-482F-8B8D-B1496E970E79}&lt;/DBUID&gt;&lt;/Extra&gt;&lt;/Item&gt;&lt;/References&gt;&lt;/Group&gt;&lt;/Citation&gt;_x000a_"/>
    <w:docVar w:name="NE.Ref{92CAD159-2022-4440-B7FA-913075C3285B}" w:val=" ADDIN NE.Ref.{92CAD159-2022-4440-B7FA-913075C3285B}&lt;Citation&gt;&lt;Group&gt;&lt;References&gt;&lt;Item&gt;&lt;ID&gt;7581&lt;/ID&gt;&lt;UID&gt;{D763EBF6-F592-4284-B96A-3D86150309C9}&lt;/UID&gt;&lt;Title&gt;A sensitive GC/MS detection method for analyzing microbial metabolites short chain fatty acids in fecal and serum samples&lt;/Title&gt;&lt;Template&gt;Journal Article&lt;/Template&gt;&lt;Star&gt;0&lt;/Star&gt;&lt;Tag&gt;5&lt;/Tag&gt;&lt;Author&gt;Zhang, Shuming; Wang, Hongbin; Zhu, Mei-Jun&lt;/Author&gt;&lt;Year&gt;2019&lt;/Year&gt;&lt;Details&gt;&lt;_accessed&gt;63840703&lt;/_accessed&gt;&lt;_collection_scope&gt;SCI;SCIE;EI&lt;/_collection_scope&gt;&lt;_created&gt;62841375&lt;/_created&gt;&lt;_db_updated&gt;CrossRef&lt;/_db_updated&gt;&lt;_doi&gt;10.1016/j.talanta.2018.12.049&lt;/_doi&gt;&lt;_impact_factor&gt;   5.339&lt;/_impact_factor&gt;&lt;_isbn&gt;00399140&lt;/_isbn&gt;&lt;_journal&gt;Talanta&lt;/_journal&gt;&lt;_modified&gt;63840778&lt;/_modified&gt;&lt;_pages&gt;249-254&lt;/_pages&gt;&lt;_tertiary_title&gt;Talanta&lt;/_tertiary_title&gt;&lt;_url&gt;https://linkinghub.elsevier.com/retrieve/pii/S003991401831316X_x000d__x000a_https://dul.usage.elsevier.com/doi/&lt;/_url&gt;&lt;_volume&gt;196&lt;/_volume&gt;&lt;/Details&gt;&lt;Extra&gt;&lt;DBUID&gt;{6486014E-94A3-482F-8B8D-B1496E970E79}&lt;/DBUID&gt;&lt;/Extra&gt;&lt;/Item&gt;&lt;/References&gt;&lt;/Group&gt;&lt;/Citation&gt;_x000a_"/>
    <w:docVar w:name="NE.Ref{9545EFE1-7B11-40C0-8F44-7C794E98BE69}" w:val=" ADDIN NE.Ref.{9545EFE1-7B11-40C0-8F44-7C794E98BE69}&lt;Citation&gt;&lt;Group&gt;&lt;References&gt;&lt;Item&gt;&lt;ID&gt;8096&lt;/ID&gt;&lt;UID&gt;{3FF9DDFD-8BFD-4B94-9A8D-2AB99CCB1F5D}&lt;/UID&gt;&lt;Title&gt;Discovery of the gut microbial signature driving the efficacy of prebiotic intervention in obese patients&lt;/Title&gt;&lt;Template&gt;Journal Article&lt;/Template&gt;&lt;Star&gt;0&lt;/Star&gt;&lt;Tag&gt;5&lt;/Tag&gt;&lt;Author&gt;Rodriguez, Julie; Hiel, Sophie; Neyrinck, Audrey M; Le Roy, Tiphaine; Pötgens, Sarah A; Leyrolle, Quentin; Pachikian, Barbara D; Gianfrancesco, Marco A; Cani, Patrice D; Paquot, Nicolas; Cnop, Miriam; Lanthier, Nicolas; Thissen, Jean-Paul; Bindels, Laure B; Delzenne, Nathalie M&lt;/Author&gt;&lt;Year&gt;2020&lt;/Year&gt;&lt;Details&gt;&lt;_accessed&gt;63794417&lt;/_accessed&gt;&lt;_collection_scope&gt;SCI;SCIE&lt;/_collection_scope&gt;&lt;_created&gt;63179747&lt;/_created&gt;&lt;_date&gt;63113760&lt;/_date&gt;&lt;_date_display&gt;2020&lt;/_date_display&gt;&lt;_db_updated&gt;PKU Search&lt;/_db_updated&gt;&lt;_doi&gt;10.1136/gutjnl-2019-319726&lt;/_doi&gt;&lt;_impact_factor&gt;  19.819&lt;/_impact_factor&gt;&lt;_isbn&gt;0017-5749_x000d__x000a_&lt;/_isbn&gt;&lt;_journal&gt;Gut&lt;/_journal&gt;&lt;_label&gt;inulin-individual_response&lt;/_label&gt;&lt;_modified&gt;63794417&lt;/_modified&gt;&lt;_number&gt;1&lt;/_number&gt;&lt;_pages&gt;gutjnl-2019-319726_x000d__x000a_&lt;/_pages&gt;&lt;_place_published&gt;England_x000d__x000a_&lt;/_place_published&gt;&lt;_url&gt;http://pku.summon.serialssolutions.com/2.0.0/link/0/eLvHCXMwtV1Lb9QwELbYHhAXxJvyku-rRdnYeR04VKUPoRZQu1y4RLbjbA1sEu1ukPrvO2PHzrYSEhy4RImTWIq_0Xhm8s0MISx-H83u6ISaxyqtMHqFqZ-ZzKSMJY8Ur5NCFzbV6vt5fvY1Pj5KPo19AMex_wo8jAH0mEj7D-CHSWEAzkEE4AhCAMe_EoOPZqOQpXntyQDLfjtdGVt-CVNFzNKV9pxWa_Pbp05prCuBfeCRDr3W0rRY1tXcoUe2Um-0L8y62bVyT_pAprloYeJl7-LUmIw9CpJxBIHLtrsaRz_rawz_Wx190FcgaGO89kxPL1zocGG6K-EZAUPMAhxU7KDifr9op2cx4YvFrqPfDgzdyuLA4oiDq8THTSpQB8MtLI2-qozaftDN7NvlhExAXYFC49GXsBXneYGtgPw7t2yPW16EtSYWj8jDwQ2gBw6wx-Sebp6Q--cD0eEpMQE32tYUMKGAGw240YAbHXCzz3jc8J2AG93FDS6oxY163J6RxfHR4vB0NnTFmCks45zyVMlM1Zxx1KcFSwXWFOICDMFUMNi7YlnwOpZJhe58ls2x3X2ka8niRFSMPSd7Tdvol4QqHolMRFVe64xXIhdiznQtkijVOVdztU-mfrnKztU-Ka3PyNISPvpH86sE87EoGbauS_fJC7ei4Vm_7K_-eOc1eTCKxxuyt133-i2ZdD_7dxbIGxemWI0&lt;/_url&gt;&lt;/Details&gt;&lt;Extra&gt;&lt;DBUID&gt;{6486014E-94A3-482F-8B8D-B1496E970E79}&lt;/DBUID&gt;&lt;/Extra&gt;&lt;/Item&gt;&lt;/References&gt;&lt;/Group&gt;&lt;/Citation&gt;_x000a_"/>
    <w:docVar w:name="NE.Ref{96BC0E23-C17B-4169-91B4-A31D03F08EEB}" w:val=" ADDIN NE.Ref.{96BC0E23-C17B-4169-91B4-A31D03F08EEB}&lt;Citation&gt;&lt;Group&gt;&lt;References&gt;&lt;Item&gt;&lt;ID&gt;7768&lt;/ID&gt;&lt;UID&gt;{5B086F99-1023-4721-885F-31D6FA38CA19}&lt;/UID&gt;&lt;Title&gt;Predictive metabolomic profiling of microbial communities using amplicon or metagenomic sequences&lt;/Title&gt;&lt;Template&gt;Journal Article&lt;/Template&gt;&lt;Star&gt;0&lt;/Star&gt;&lt;Tag&gt;5&lt;/Tag&gt;&lt;Author&gt;Mallick, Himel; Franzosa, Eric A; Mclver, Lauren J; Banerjee, Soumya; Sirota-Madi, Alexandra; Kostic, Aleksandar D; Clish, Clary B; Vlamakis, Hera; Xavier, Ramnik J; Huttenhower, Curtis&lt;/Author&gt;&lt;Year&gt;2019&lt;/Year&gt;&lt;Details&gt;&lt;_accessed&gt;62940729&lt;/_accessed&gt;&lt;_collection_scope&gt;SCI;SCIE&lt;/_collection_scope&gt;&lt;_created&gt;62940729&lt;/_created&gt;&lt;_db_updated&gt;CrossRef&lt;/_db_updated&gt;&lt;_doi&gt;10.1038/s41467-019-10927-1&lt;/_doi&gt;&lt;_impact_factor&gt;  12.121&lt;/_impact_factor&gt;&lt;_isbn&gt;2041-1723&lt;/_isbn&gt;&lt;_issue&gt;1&lt;/_issue&gt;&lt;_journal&gt;Nature Communications&lt;/_journal&gt;&lt;_label&gt;metabolome-microbiome&lt;/_label&gt;&lt;_modified&gt;63403788&lt;/_modified&gt;&lt;_tertiary_title&gt;Nat Commun&lt;/_tertiary_title&gt;&lt;_url&gt;http://www.nature.com/articles/s41467-019-10927-1_x000d__x000a_http://www.nature.com/articles/s41467-019-10927-1.pdf&lt;/_url&gt;&lt;_volume&gt;10&lt;/_volume&gt;&lt;/Details&gt;&lt;Extra&gt;&lt;DBUID&gt;{6486014E-94A3-482F-8B8D-B1496E970E79}&lt;/DBUID&gt;&lt;/Extra&gt;&lt;/Item&gt;&lt;/References&gt;&lt;/Group&gt;&lt;/Citation&gt;_x000a_"/>
    <w:docVar w:name="NE.Ref{98AF111D-7582-4D1F-A25F-7FF3D0DFF3B5}" w:val=" ADDIN NE.Ref.{98AF111D-7582-4D1F-A25F-7FF3D0DFF3B5}&lt;Citation&gt;&lt;Group&gt;&lt;References&gt;&lt;Item&gt;&lt;ID&gt;9113&lt;/ID&gt;&lt;UID&gt;{34BF6BA5-3C60-4E6E-A35A-F84F31A00064}&lt;/UID&gt;&lt;Title&gt;Cross-feeding between Bifidobacterium infantis and Anaerostipes caccae on lactose and human milk oligosaccharides&lt;/Title&gt;&lt;Template&gt;Journal Article&lt;/Template&gt;&lt;Star&gt;0&lt;/Star&gt;&lt;Tag&gt;0&lt;/Tag&gt;&lt;Author&gt;Chia, L W; Mank, M; Blijenberg, B; Bongers, R S; van Limpt, K; Wopereis, H; Tims, S; Stahl, B; Belzer, C; Knol, J&lt;/Author&gt;&lt;Year&gt;2021&lt;/Year&gt;&lt;Details&gt;&lt;_doi&gt;10.3920/BM2020.0005&lt;/_doi&gt;&lt;_created&gt;63794136&lt;/_created&gt;&lt;_modified&gt;63794149&lt;/_modified&gt;&lt;_url&gt;https://www.wageningenacademic.com/doi/10.3920/BM2020.0005_x000d__x000a_https://www.wageningenacademic.com/doi/pdf/10.3920/BM2020.0005&lt;/_url&gt;&lt;_journal&gt;Beneficial Microbes&lt;/_journal&gt;&lt;_volume&gt;12&lt;/_volume&gt;&lt;_issue&gt;1&lt;/_issue&gt;&lt;_pages&gt;69-83&lt;/_pages&gt;&lt;_tertiary_title&gt;Beneficial Microbes&lt;/_tertiary_title&gt;&lt;_date&gt;63718560&lt;/_date&gt;&lt;_isbn&gt;1876-2883&lt;/_isbn&gt;&lt;_accessed&gt;63794149&lt;/_accessed&gt;&lt;_db_updated&gt;CrossRef&lt;/_db_updated&gt;&lt;_impact_factor&gt;   3.370&lt;/_impact_factor&gt;&lt;_collection_scope&gt;SCIE&lt;/_collection_scope&gt;&lt;/Details&gt;&lt;Extra&gt;&lt;DBUID&gt;{6486014E-94A3-482F-8B8D-B1496E970E79}&lt;/DBUID&gt;&lt;/Extra&gt;&lt;/Item&gt;&lt;/References&gt;&lt;/Group&gt;&lt;/Citation&gt;_x000a_"/>
    <w:docVar w:name="NE.Ref{9D5B9D29-357D-4B84-A67D-49A0E7010CE2}" w:val=" ADDIN NE.Ref.{9D5B9D29-357D-4B84-A67D-49A0E7010CE2}&lt;Citation&gt;&lt;Group&gt;&lt;References&gt;&lt;Item&gt;&lt;ID&gt;7062&lt;/ID&gt;&lt;UID&gt;{DB2E9454-259A-4904-8F55-BEB3908AFF46}&lt;/UID&gt;&lt;Title&gt;Habitual dietary fibre intake influences gut microbiota response to an inulin-type fructan prebiotic: a randomised, double-blind, placebo-controlled, cross-over, human intervention study&lt;/Title&gt;&lt;Template&gt;Journal Article&lt;/Template&gt;&lt;Star&gt;1&lt;/Star&gt;&lt;Tag&gt;5&lt;/Tag&gt;&lt;Author&gt;Healey, Genelle; Murphy, Rinki; Butts, Christine; Brough, Louise; Whelan, Kevin; Coad, Jane&lt;/Author&gt;&lt;Year&gt;2018&lt;/Year&gt;&lt;Details&gt;&lt;_accessed&gt;63873229&lt;/_accessed&gt;&lt;_collection_scope&gt;SCI;SCIE&lt;/_collection_scope&gt;&lt;_created&gt;62757908&lt;/_created&gt;&lt;_date&gt;62101440&lt;/_date&gt;&lt;_db_updated&gt;CrossRef&lt;/_db_updated&gt;&lt;_doi&gt;10.1017/S0007114517003440&lt;/_doi&gt;&lt;_impact_factor&gt;   3.334&lt;/_impact_factor&gt;&lt;_isbn&gt;0007-1145&lt;/_isbn&gt;&lt;_issue&gt;2&lt;/_issue&gt;&lt;_journal&gt;British Journal of Nutrition&lt;/_journal&gt;&lt;_label&gt;inulin-individual_response; inulin&lt;/_label&gt;&lt;_modified&gt;63873229&lt;/_modified&gt;&lt;_pages&gt;176-189&lt;/_pages&gt;&lt;_tertiary_title&gt;Br J Nutr&lt;/_tertiary_title&gt;&lt;_url&gt;https://www.cambridge.org/core/product/identifier/S0007114517003440/type/journal_article_x000d__x000a_https://www.cambridge.org/core/services/aop-cambridge-core/content/view/S0007114517003440&lt;/_url&gt;&lt;_volume&gt;119&lt;/_volume&gt;&lt;/Details&gt;&lt;Extra&gt;&lt;DBUID&gt;{6486014E-94A3-482F-8B8D-B1496E970E79}&lt;/DBUID&gt;&lt;/Extra&gt;&lt;/Item&gt;&lt;/References&gt;&lt;/Group&gt;&lt;Group&gt;&lt;References&gt;&lt;Item&gt;&lt;ID&gt;7065&lt;/ID&gt;&lt;UID&gt;{CFB279A3-7049-4BAF-A5DF-792727F76B89}&lt;/UID&gt;&lt;Title&gt;Dynamics of Human Gut Microbiota and Short-Chain Fatty Acids in Response to Dietary Interventions with Three Fermentable Fibers&lt;/Title&gt;&lt;Template&gt;Journal Article&lt;/Template&gt;&lt;Star&gt;1&lt;/Star&gt;&lt;Tag&gt;5&lt;/Tag&gt;&lt;Author&gt;Baxter, N T; Schmidt, A W; Venkataraman, A; Kim, K S; Waldron, C; Schmidt, T M&lt;/Author&gt;&lt;Year&gt;2019&lt;/Year&gt;&lt;Details&gt;&lt;_accessed&gt;63853814&lt;/_accessed&gt;&lt;_accession_num&gt;30696735&lt;/_accession_num&gt;&lt;_author_adr&gt;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schmidti@umich.edu.; Department of Ecology and Evolutionary Biology, University of Michigan, Ann Arbor, Michigan, USA.&lt;/_author_adr&gt;&lt;_collection_scope&gt;SCIE&lt;/_collection_scope&gt;&lt;_created&gt;62757909&lt;/_created&gt;&lt;_date&gt;62628480&lt;/_date&gt;&lt;_date_display&gt;2019 Jan 29&lt;/_date_display&gt;&lt;_db_updated&gt;PubMed&lt;/_db_updated&gt;&lt;_doi&gt;10.1128/mBio.02566-18&lt;/_doi&gt;&lt;_impact_factor&gt;   6.784&lt;/_impact_factor&gt;&lt;_isbn&gt;2150-7511 (Electronic)&lt;/_isbn&gt;&lt;_issue&gt;1&lt;/_issue&gt;&lt;_journal&gt;MBio&lt;/_journal&gt;&lt;_keywords&gt;Adolescent; Adult; Biostatistics; Chemistry Techniques, Analytical; Chicory; Dietary Fiber/*administration &amp;amp;amp; dosage; Fatty Acids, Volatile/*metabolism; Feces/*chemistry/*microbiology; Gastrointestinal Microbiome/*drug effects; Humans; Inulin/administration &amp;amp;amp; dosage; Metagenomics; Solanum tuberosum; Starch/administration &amp;amp;amp; dosage; Young Adult; Zea mays*Ruminococcus; *SCFA; *bifidobacteria; *butyrate; *microbiome; *prebiotic&lt;/_keywords&gt;&lt;_label&gt;玉米260; potato; inulin-individual_response; RS-individual; response; inulin&lt;/_label&gt;&lt;_language&gt;eng&lt;/_language&gt;&lt;_modified&gt;63853814&lt;/_modified&gt;&lt;_ori_publication&gt;Copyright (c) 2019 Baxter et al.&lt;/_ori_publication&gt;&lt;_tertiary_title&gt;mBio&lt;/_tertiary_title&gt;&lt;_type_work&gt;Journal Article; Research Support, Non-U.S. Gov&amp;apos;t&lt;/_type_work&gt;&lt;_url&gt;http://www.ncbi.nlm.nih.gov/entrez/query.fcgi?cmd=Retrieve&amp;amp;db=pubmed&amp;amp;dopt=Abstract&amp;amp;list_uids=30696735&amp;amp;query_hl=1&lt;/_url&gt;&lt;_volume&gt;10&lt;/_volume&gt;&lt;/Details&gt;&lt;Extra&gt;&lt;DBUID&gt;{6486014E-94A3-482F-8B8D-B1496E970E79}&lt;/DBUID&gt;&lt;/Extra&gt;&lt;/Item&gt;&lt;/References&gt;&lt;/Group&gt;&lt;Group&gt;&lt;References&gt;&lt;Item&gt;&lt;ID&gt;7942&lt;/ID&gt;&lt;UID&gt;{382801BD-996B-4035-B00D-756B2285BEB7}&lt;/UID&gt;&lt;Title&gt;Precision Microbiome Modulation with Discrete Dietary Fiber Structures Directs Short-Chain Fatty Acid Production&lt;/Title&gt;&lt;Template&gt;Journal Article&lt;/Template&gt;&lt;Star&gt;0&lt;/Star&gt;&lt;Tag&gt;5&lt;/Tag&gt;&lt;Author&gt;Deehan, Edward C; Yang, Chen; Perez-Muñoz, Maria Elisa; Nguyen, Nguyen K; Cheng, Christopher C; Triador, Lucila; Zhang, Zhengxiao; Bakal, Jeffrey A; Walter, Jens&lt;/Author&gt;&lt;Year&gt;2020&lt;/Year&gt;&lt;Details&gt;&lt;_accessed&gt;63849002&lt;/_accessed&gt;&lt;_collection_scope&gt;SCI;SCIE&lt;/_collection_scope&gt;&lt;_created&gt;63164783&lt;/_created&gt;&lt;_db_updated&gt;CrossRef&lt;/_db_updated&gt;&lt;_doi&gt;10.1016/j.chom.2020.01.006&lt;/_doi&gt;&lt;_impact_factor&gt;  15.923&lt;/_impact_factor&gt;&lt;_isbn&gt;19313128&lt;/_isbn&gt;&lt;_journal&gt;Cell Host &amp;amp; Microbe&lt;/_journal&gt;&lt;_modified&gt;63849002&lt;/_modified&gt;&lt;_tertiary_title&gt;Cell Host &amp;amp; Microbe&lt;/_tertiary_title&gt;&lt;_url&gt;https://linkinghub.elsevier.com/retrieve/pii/S1931312820300457_x000d__x000a_https://api.elsevier.com/content/article/PII:S1931312820300457?httpAccept=text/xml&lt;/_url&gt;&lt;/Details&gt;&lt;Extra&gt;&lt;DBUID&gt;{6486014E-94A3-482F-8B8D-B1496E970E79}&lt;/DBUID&gt;&lt;/Extra&gt;&lt;/Item&gt;&lt;/References&gt;&lt;/Group&gt;&lt;Group&gt;&lt;References&gt;&lt;Item&gt;&lt;ID&gt;4110&lt;/ID&gt;&lt;UID&gt;{B90C8302-EC74-42AB-B5DE-4808A96DA60C}&lt;/UID&gt;&lt;Title&gt;Variable responses of human microbiomes to dietary supplementation with resistant starch&lt;/Title&gt;&lt;Template&gt;Journal Article&lt;/Template&gt;&lt;Star&gt;1&lt;/Star&gt;&lt;Tag&gt;5&lt;/Tag&gt;&lt;Author&gt;Venkataraman, A; Sieber, J R; Schmidt, A W; Waldron, C; Theis, K R; Schmidt, T M&lt;/Author&gt;&lt;Year&gt;2016&lt;/Year&gt;&lt;Details&gt;&lt;_accessed&gt;63849035&lt;/_accessed&gt;&lt;_accession_num&gt;27357127&lt;/_accession_num&gt;&lt;_author_adr&gt;Department of Internal Medicine, University of Michigan, Ann Arbor, MI, 48105, USA.; Department of Internal Medicine, University of Michigan, Ann Arbor, MI, 48105, USA.; Present address: Department of Biology, University of Minnesota, Duluth, MN, 55812, USA.; Department of Internal Medicine, University of Michigan, Ann Arbor, MI, 48105, USA.; Department of Internal Medicine, University of Michigan, Ann Arbor, MI, 48105, USA.; Department of Internal Medicine, University of Michigan, Ann Arbor, MI, 48105, USA.; Present address: Department of Immunology and Microbiology, Wayne State University School of Medicine, Detroit, MI, 48201, USA.; Department of Internal Medicine, University of Michigan, Ann Arbor, MI, 48105, USA. schmidti@umich.edu.&lt;/_author_adr&gt;&lt;_collection_scope&gt;SCIE;&lt;/_collection_scope&gt;&lt;_created&gt;61425309&lt;/_created&gt;&lt;_date&gt;61269120&lt;/_date&gt;&lt;_date_display&gt;2016 Jun 29&lt;/_date_display&gt;&lt;_db_updated&gt;PubMed&lt;/_db_updated&gt;&lt;_doi&gt;10.1186/s40168-016-0178-x&lt;/_doi&gt;&lt;_impact_factor&gt;  11.607&lt;/_impact_factor&gt;&lt;_isbn&gt;2049-2618 (Electronic); 2049-2618 (Linking)&lt;/_isbn&gt;&lt;_issue&gt;1&lt;/_issue&gt;&lt;_journal&gt;Microbiome&lt;/_journal&gt;&lt;_keywords&gt;Bacteria/*classification/drug effects; Butyric Acid/*analysis; Dietary Supplements; Feces/microbiology; Female; High-Throughput Nucleotide Sequencing; Humans; Intestine, Large/metabolism/*microbiology; Male; Microbiota/*drug effects; RNA, Ribosomal, 16S/analysis; Starch/*administration &amp;amp;amp; dosage/pharmacology; Young Adult&lt;/_keywords&gt;&lt;_label&gt;RS-individual; response&lt;/_label&gt;&lt;_language&gt;eng&lt;/_language&gt;&lt;_modified&gt;63849035&lt;/_modified&gt;&lt;_pages&gt;33&lt;/_pages&gt;&lt;_tertiary_title&gt;Microbiome&lt;/_tertiary_title&gt;&lt;_type_work&gt;Journal Article&lt;/_type_work&gt;&lt;_url&gt;http://www.ncbi.nlm.nih.gov/entrez/query.fcgi?cmd=Retrieve&amp;amp;db=pubmed&amp;amp;dopt=Abstract&amp;amp;list_uids=27357127&amp;amp;query_hl=1&lt;/_url&gt;&lt;_volume&gt;4&lt;/_volume&gt;&lt;/Details&gt;&lt;Extra&gt;&lt;DBUID&gt;{6486014E-94A3-482F-8B8D-B1496E970E79}&lt;/DBUID&gt;&lt;/Extra&gt;&lt;/Item&gt;&lt;/References&gt;&lt;/Group&gt;&lt;/Citation&gt;_x000a_"/>
    <w:docVar w:name="NE.Ref{9D8A64FB-C207-48A1-8309-61EB8EF3F728}" w:val=" ADDIN NE.Ref.{9D8A64FB-C207-48A1-8309-61EB8EF3F728}&lt;Citation&gt;&lt;Group&gt;&lt;References&gt;&lt;Item&gt;&lt;ID&gt;6382&lt;/ID&gt;&lt;UID&gt;{D0A73243-4834-4B47-9974-D91B98DB2637}&lt;/UID&gt;&lt;Title&gt;The gut microbiota at the intersection of diet and human health&lt;/Title&gt;&lt;Template&gt;Journal Article&lt;/Template&gt;&lt;Star&gt;1&lt;/Star&gt;&lt;Tag&gt;5&lt;/Tag&gt;&lt;Author&gt;Gentile, Christopher L; Weir, Tiffany L&lt;/Author&gt;&lt;Year&gt;2018&lt;/Year&gt;&lt;Details&gt;&lt;_accessed&gt;63186462&lt;/_accessed&gt;&lt;_collection_scope&gt;SCI;SCIE;&lt;/_collection_scope&gt;&lt;_created&gt;62545967&lt;/_created&gt;&lt;_date&gt;62062560&lt;/_date&gt;&lt;_date_display&gt;2018&lt;/_date_display&gt;&lt;_db_updated&gt;PKU Search&lt;/_db_updated&gt;&lt;_doi&gt;10.1126/science.aau5812&lt;/_doi&gt;&lt;_impact_factor&gt;  41.845&lt;/_impact_factor&gt;&lt;_isbn&gt;0036-8075_x000d__x000a_&lt;/_isbn&gt;&lt;_issue&gt;6416_x000d__x000a_&lt;/_issue&gt;&lt;_journal&gt;Science&lt;/_journal&gt;&lt;_keywords&gt;Animal models_x000d__x000a_; Intestines_x000d__x000a_; Nutrition_x000d__x000a_; Health_x000d__x000a_; Diabetes mellitus_x000d__x000a_; Biological activity_x000d__x000a_; Microbiota_x000d__x000a_; Microorganisms_x000d__x000a_; Diet_x000d__x000a_; Nutrients_x000d__x000a_; Diabetes_x000d__x000a_; Cardiovascular diseases_x000d__x000a_; Heart diseases_x000d__x000a_; Metabolic disorders_x000d__x000a_&lt;/_keywords&gt;&lt;_modified&gt;63476019&lt;/_modified&gt;&lt;_number&gt;1&lt;/_number&gt;&lt;_ori_publication&gt;The American Association for the Advancement of Science_x000d__x000a_&lt;/_ori_publication&gt;&lt;_pages&gt;776_x000d__x000a_-780_x000d__x000a_&lt;/_pages&gt;&lt;_place_published&gt;Washington_x000d__x000a_&lt;/_place_published&gt;&lt;_url&gt;http://pku.summon.serialssolutions.com/2.0.0/link/0/eLvHCXMwlV1NSwMxEB20IHhRWxWrVXKshy27ySabnESli_gBHnrysuRrpYjb0u4e_Pdmd1O0RUF_QEKYJDNvmJn3AAgehcGGT8iNCLGNFNOJ0pjkgudU0yRUwpDYNtWDlyf--IzTMb3_4o7eKOh_m3YZSVlR3sgLu4hZ9_LdPKS_su16Tp8f1q-Ho3Vv3ISYdP8fpzmAPY8j0XV78V3YskUPdlplyY8edP2fXaKhJ5a-PIQr9ybQa1Wi92lLv1RKJEvkICCqWSMWy6Ytq0CzHJmpLZEsDGo0_FA7LXkEk3Q8ub0LvIBCoEWCAxs6dKGxiRJFjKA2jmryMOPyYRsTZnhsQl4rV5GIch1aFkVa4bq-KzTlgktyDJ1iVtgTQJhRBz1iIxOmYsUTaWKc1I2pWCviQFEfhiszZvOWJiNr0gvMMm-jzNuoD4OVmTP_X5YZdqmycFGU4dO_73QGuw6-8HoyMGID6JSLyp7D9vytumiewyf9C7Tj&lt;/_url&gt;&lt;_volume&gt;362&lt;/_volume&gt;&lt;/Details&gt;&lt;Extra&gt;&lt;DBUID&gt;{6486014E-94A3-482F-8B8D-B1496E970E79}&lt;/DBUID&gt;&lt;/Extra&gt;&lt;/Item&gt;&lt;/References&gt;&lt;/Group&gt;&lt;/Citation&gt;_x000a_"/>
    <w:docVar w:name="NE.Ref{A18E047E-F838-4557-9CF3-175D900FA1B6}" w:val=" ADDIN NE.Ref.{A18E047E-F838-4557-9CF3-175D900FA1B6}&lt;Citation&gt;&lt;Group&gt;&lt;References&gt;&lt;Item&gt;&lt;ID&gt;8313&lt;/ID&gt;&lt;UID&gt;{015D9018-59FD-404F-8C8D-3C853DF0B9B9}&lt;/UID&gt;&lt;Title&gt;Pitfalls in short-chain fatty acid research: A methodological review&lt;/Title&gt;&lt;Template&gt;Journal Article&lt;/Template&gt;&lt;Star&gt;0&lt;/Star&gt;&lt;Tag&gt;5&lt;/Tag&gt;&lt;Author&gt;Sakata, Takashi&lt;/Author&gt;&lt;Year&gt;2019&lt;/Year&gt;&lt;Details&gt;&lt;_accessed&gt;63827604&lt;/_accessed&gt;&lt;_collection_scope&gt;SCIE&lt;/_collection_scope&gt;&lt;_created&gt;63274291&lt;/_created&gt;&lt;_db_updated&gt;CrossRef&lt;/_db_updated&gt;&lt;_doi&gt;10.1111/asj.13118&lt;/_doi&gt;&lt;_impact_factor&gt;   1.399&lt;/_impact_factor&gt;&lt;_issue&gt;1&lt;/_issue&gt;&lt;_journal&gt;Animal Science Journal&lt;/_journal&gt;&lt;_modified&gt;63827604&lt;/_modified&gt;&lt;_pages&gt;3-13&lt;/_pages&gt;&lt;_tertiary_title&gt;Anim Sci J&lt;/_tertiary_title&gt;&lt;_url&gt;http://doi.wiley.com/10.1111/asj.13118_x000d__x000a_http://onlinelibrary.wiley.com/wol1/doi/10.1111/asj.13118/fullpdf&lt;/_url&gt;&lt;_volume&gt;90&lt;/_volume&gt;&lt;/Details&gt;&lt;Extra&gt;&lt;DBUID&gt;{6486014E-94A3-482F-8B8D-B1496E970E79}&lt;/DBUID&gt;&lt;/Extra&gt;&lt;/Item&gt;&lt;/References&gt;&lt;/Group&gt;&lt;/Citation&gt;_x000a_"/>
    <w:docVar w:name="NE.Ref{A52A90AC-A864-40F3-ABFA-A96F87D45168}" w:val=" ADDIN NE.Ref.{A52A90AC-A864-40F3-ABFA-A96F87D45168}&lt;Citation&gt;&lt;Group&gt;&lt;References&gt;&lt;Item&gt;&lt;ID&gt;8952&lt;/ID&gt;&lt;UID&gt;{29107A99-1AB6-446F-8C1E-CABCC35F00CE}&lt;/UID&gt;&lt;Title&gt;A Comparative Evaluation of Tools to Predict Metabolite Profiles From Microbiome Sequencing Data&lt;/Title&gt;&lt;Template&gt;Journal Article&lt;/Template&gt;&lt;Star&gt;0&lt;/Star&gt;&lt;Tag&gt;0&lt;/Tag&gt;&lt;Author&gt;Yin, Xiaochen; Altman, Tomer; Rutherford, Erica; West, Kiana A; Wu, Yonggan; Choi, Jinlyung; Beck, Paul L; Kaplan, Gilaad G; Dabbagh, Karim; DeSantis, Todd Z; Iwai, Shoko&lt;/Author&gt;&lt;Year&gt;2020&lt;/Year&gt;&lt;Details&gt;&lt;_accessed&gt;63685014&lt;/_accessed&gt;&lt;_collection_scope&gt;SCIE&lt;/_collection_scope&gt;&lt;_created&gt;63685014&lt;/_created&gt;&lt;_date&gt;63600480&lt;/_date&gt;&lt;_db_updated&gt;CrossRef&lt;/_db_updated&gt;&lt;_doi&gt;10.3389/fmicb.2020.595910&lt;/_doi&gt;&lt;_impact_factor&gt;   4.235&lt;/_impact_factor&gt;&lt;_isbn&gt;1664-302X&lt;/_isbn&gt;&lt;_journal&gt;Frontiers in Microbiology&lt;/_journal&gt;&lt;_modified&gt;63685014&lt;/_modified&gt;&lt;_tertiary_title&gt;Front. Microbiol.&lt;/_tertiary_title&gt;&lt;_url&gt;https://www.frontiersin.org/articles/10.3389/fmicb.2020.595910/full_x000d__x000a_https://www.frontiersin.org/articles/10.3389/fmicb.2020.595910/full&lt;/_url&gt;&lt;_volume&gt;11&lt;/_volume&gt;&lt;/Details&gt;&lt;Extra&gt;&lt;DBUID&gt;{6486014E-94A3-482F-8B8D-B1496E970E79}&lt;/DBUID&gt;&lt;/Extra&gt;&lt;/Item&gt;&lt;/References&gt;&lt;/Group&gt;&lt;Group&gt;&lt;References&gt;&lt;Item&gt;&lt;ID&gt;7768&lt;/ID&gt;&lt;UID&gt;{5B086F99-1023-4721-885F-31D6FA38CA19}&lt;/UID&gt;&lt;Title&gt;Predictive metabolomic profiling of microbial communities using amplicon or metagenomic sequences&lt;/Title&gt;&lt;Template&gt;Journal Article&lt;/Template&gt;&lt;Star&gt;0&lt;/Star&gt;&lt;Tag&gt;5&lt;/Tag&gt;&lt;Author&gt;Mallick, Himel; Franzosa, Eric A; Mclver, Lauren J; Banerjee, Soumya; Sirota-Madi, Alexandra; Kostic, Aleksandar D; Clish, Clary B; Vlamakis, Hera; Xavier, Ramnik J; Huttenhower, Curtis&lt;/Author&gt;&lt;Year&gt;2019&lt;/Year&gt;&lt;Details&gt;&lt;_accessed&gt;62940729&lt;/_accessed&gt;&lt;_collection_scope&gt;SCI;SCIE&lt;/_collection_scope&gt;&lt;_created&gt;62940729&lt;/_created&gt;&lt;_db_updated&gt;CrossRef&lt;/_db_updated&gt;&lt;_doi&gt;10.1038/s41467-019-10927-1&lt;/_doi&gt;&lt;_impact_factor&gt;  12.121&lt;/_impact_factor&gt;&lt;_isbn&gt;2041-1723&lt;/_isbn&gt;&lt;_issue&gt;1&lt;/_issue&gt;&lt;_journal&gt;Nature Communications&lt;/_journal&gt;&lt;_label&gt;metabolome-microbiome&lt;/_label&gt;&lt;_modified&gt;63403788&lt;/_modified&gt;&lt;_tertiary_title&gt;Nat Commun&lt;/_tertiary_title&gt;&lt;_url&gt;http://www.nature.com/articles/s41467-019-10927-1_x000d__x000a_http://www.nature.com/articles/s41467-019-10927-1.pdf&lt;/_url&gt;&lt;_volume&gt;10&lt;/_volume&gt;&lt;/Details&gt;&lt;Extra&gt;&lt;DBUID&gt;{6486014E-94A3-482F-8B8D-B1496E970E79}&lt;/DBUID&gt;&lt;/Extra&gt;&lt;/Item&gt;&lt;/References&gt;&lt;/Group&gt;&lt;Group&gt;&lt;References&gt;&lt;Item&gt;&lt;ID&gt;7604&lt;/ID&gt;&lt;UID&gt;{258860A9-8195-415D-8446-81530F0ED1B8}&lt;/UID&gt;&lt;Title&gt;Fecal Short-Chain Fatty Acids Are Not Predictive of Colonic Tumor Status and Cannot Be Predicted Based on Bacterial Community Structure&lt;/Title&gt;&lt;Template&gt;Journal Article&lt;/Template&gt;&lt;Star&gt;0&lt;/Star&gt;&lt;Tag&gt;0&lt;/Tag&gt;&lt;Author&gt;Sze, Marc A; Topçuoğlu, Begüm D; Lesniak, Nicholas A; Ruffin, Mack T; Schloss, Patrick D&lt;/Author&gt;&lt;Year&gt;2019&lt;/Year&gt;&lt;Details&gt;&lt;_accessed&gt;63177123&lt;/_accessed&gt;&lt;_collection_scope&gt;SCIE&lt;/_collection_scope&gt;&lt;_created&gt;62860119&lt;/_created&gt;&lt;_doi&gt;10.1128/mBio.01454-19&lt;/_doi&gt;&lt;_impact_factor&gt;   6.784&lt;/_impact_factor&gt;&lt;_issue&gt;4&lt;/_issue&gt;&lt;_journal&gt;mBio&lt;/_journal&gt;&lt;_label&gt;metabolome-microbiome&lt;/_label&gt;&lt;_modified&gt;63538031&lt;/_modified&gt;&lt;_pages&gt;e01454-19&lt;/_pages&gt;&lt;_url&gt;https://mbio.asm.org/content/mbio/10/4/e01454-19.full.pdf&lt;/_url&gt;&lt;_volume&gt;10&lt;/_volume&gt;&lt;/Details&gt;&lt;Extra&gt;&lt;DBUID&gt;{6486014E-94A3-482F-8B8D-B1496E970E79}&lt;/DBUID&gt;&lt;/Extra&gt;&lt;/Item&gt;&lt;/References&gt;&lt;/Group&gt;&lt;/Citation&gt;_x000a_"/>
    <w:docVar w:name="NE.Ref{A669DA55-006E-4AA5-9DFA-F44F27767123}" w:val=" ADDIN NE.Ref.{A669DA55-006E-4AA5-9DFA-F44F27767123}&lt;Citation&gt;&lt;Group&gt;&lt;References&gt;&lt;Item&gt;&lt;ID&gt;5026&lt;/ID&gt;&lt;UID&gt;{6BC55495-9BF6-4526-90F1-01B0D004A888}&lt;/UID&gt;&lt;Title&gt;Mouse models for human intestinal microbiota research: a critical evaluation&lt;/Title&gt;&lt;Template&gt;Journal Article&lt;/Template&gt;&lt;Star&gt;0&lt;/Star&gt;&lt;Tag&gt;0&lt;/Tag&gt;&lt;Author&gt;Hugenholtz, Floor; de Vos, Willem M&lt;/Author&gt;&lt;Year&gt;2017&lt;/Year&gt;&lt;Details&gt;&lt;_accessed&gt;62056574&lt;/_accessed&gt;&lt;_collection_scope&gt;SCI;SCIE;&lt;/_collection_scope&gt;&lt;_created&gt;62056571&lt;/_created&gt;&lt;_date&gt;61986240&lt;/_date&gt;&lt;_db_updated&gt;CrossRef&lt;/_db_updated&gt;&lt;_doi&gt;10.1007/s00018-017-2693-8&lt;/_doi&gt;&lt;_impact_factor&gt;   6.496&lt;/_impact_factor&gt;&lt;_isbn&gt;1420-682X&lt;/_isbn&gt;&lt;_journal&gt;Cellular and Molecular Life Sciences&lt;/_journal&gt;&lt;_modified&gt;63405610&lt;/_modified&gt;&lt;_tertiary_title&gt;Cell. Mol. Life Sci.&lt;/_tertiary_title&gt;&lt;_url&gt;http://link.springer.com/10.1007/s00018-017-2693-8_x000d__x000a_http://link.springer.com/content/pdf/10.1007/s00018-017-2693-8.pdf&lt;/_url&gt;&lt;/Details&gt;&lt;Extra&gt;&lt;DBUID&gt;{6486014E-94A3-482F-8B8D-B1496E970E79}&lt;/DBUID&gt;&lt;/Extra&gt;&lt;/Item&gt;&lt;/References&gt;&lt;/Group&gt;&lt;/Citation&gt;_x000a_"/>
    <w:docVar w:name="NE.Ref{A6FD7D72-42B2-49AD-A022-70D73838029A}" w:val=" ADDIN NE.Ref.{A6FD7D72-42B2-49AD-A022-70D73838029A}&lt;Citation&gt;&lt;Group&gt;&lt;References&gt;&lt;Item&gt;&lt;ID&gt;8741&lt;/ID&gt;&lt;UID&gt;{D61CFB1B-2BF0-455E-A16F-3C597F218A43}&lt;/UID&gt;&lt;Title&gt;A Guide to Diet-Microbiome Study Design&lt;/Title&gt;&lt;Template&gt;Journal Article&lt;/Template&gt;&lt;Star&gt;0&lt;/Star&gt;&lt;Tag&gt;5&lt;/Tag&gt;&lt;Author&gt;Johnson, Abigail J; Zheng, Jack Jingyuan; Kang, Jea Woo; Saboe, Anna; Knights, Dan; Zivkovic, Angela M&lt;/Author&gt;&lt;Year&gt;2020&lt;/Year&gt;&lt;Details&gt;&lt;_accessed&gt;63824232&lt;/_accessed&gt;&lt;_created&gt;63551064&lt;/_created&gt;&lt;_date&gt;63348480&lt;/_date&gt;&lt;_db_updated&gt;CrossRef&lt;/_db_updated&gt;&lt;_doi&gt;10.3389/fnut.2020.00079&lt;/_doi&gt;&lt;_impact_factor&gt;   3.365&lt;/_impact_factor&gt;&lt;_isbn&gt;2296-861X&lt;/_isbn&gt;&lt;_journal&gt;Frontiers in Nutrition&lt;/_journal&gt;&lt;_modified&gt;63824232&lt;/_modified&gt;&lt;_tertiary_title&gt;Front. Nutr.&lt;/_tertiary_title&gt;&lt;_url&gt;https://www.frontiersin.org/article/10.3389/fnut.2020.00079/full_x000d__x000a_https://www.frontiersin.org/article/10.3389/fnut.2020.00079/full&lt;/_url&gt;&lt;_volume&gt;7&lt;/_volume&gt;&lt;/Details&gt;&lt;Extra&gt;&lt;DBUID&gt;{6486014E-94A3-482F-8B8D-B1496E970E79}&lt;/DBUID&gt;&lt;/Extra&gt;&lt;/Item&gt;&lt;/References&gt;&lt;/Group&gt;&lt;/Citation&gt;_x000a_"/>
    <w:docVar w:name="NE.Ref{A76F18B2-95A5-416D-8C63-7ED29A75A45E}" w:val=" ADDIN NE.Ref.{A76F18B2-95A5-416D-8C63-7ED29A75A45E}&lt;Citation&gt;&lt;Group&gt;&lt;References&gt;&lt;Item&gt;&lt;ID&gt;7065&lt;/ID&gt;&lt;UID&gt;{CFB279A3-7049-4BAF-A5DF-792727F76B89}&lt;/UID&gt;&lt;Title&gt;Dynamics of Human Gut Microbiota and Short-Chain Fatty Acids in Response to Dietary Interventions with Three Fermentable Fibers&lt;/Title&gt;&lt;Template&gt;Journal Article&lt;/Template&gt;&lt;Star&gt;1&lt;/Star&gt;&lt;Tag&gt;5&lt;/Tag&gt;&lt;Author&gt;Baxter, N T; Schmidt, A W; Venkataraman, A; Kim, K S; Waldron, C; Schmidt, T M&lt;/Author&gt;&lt;Year&gt;2019&lt;/Year&gt;&lt;Details&gt;&lt;_accessed&gt;63853814&lt;/_accessed&gt;&lt;_accession_num&gt;30696735&lt;/_accession_num&gt;&lt;_author_adr&gt;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schmidti@umich.edu.; Department of Ecology and Evolutionary Biology, University of Michigan, Ann Arbor, Michigan, USA.&lt;/_author_adr&gt;&lt;_collection_scope&gt;SCIE&lt;/_collection_scope&gt;&lt;_created&gt;62757909&lt;/_created&gt;&lt;_date&gt;62628480&lt;/_date&gt;&lt;_date_display&gt;2019 Jan 29&lt;/_date_display&gt;&lt;_db_updated&gt;PubMed&lt;/_db_updated&gt;&lt;_doi&gt;10.1128/mBio.02566-18&lt;/_doi&gt;&lt;_impact_factor&gt;   6.784&lt;/_impact_factor&gt;&lt;_isbn&gt;2150-7511 (Electronic)&lt;/_isbn&gt;&lt;_issue&gt;1&lt;/_issue&gt;&lt;_journal&gt;MBio&lt;/_journal&gt;&lt;_keywords&gt;Adolescent; Adult; Biostatistics; Chemistry Techniques, Analytical; Chicory; Dietary Fiber/*administration &amp;amp;amp; dosage; Fatty Acids, Volatile/*metabolism; Feces/*chemistry/*microbiology; Gastrointestinal Microbiome/*drug effects; Humans; Inulin/administration &amp;amp;amp; dosage; Metagenomics; Solanum tuberosum; Starch/administration &amp;amp;amp; dosage; Young Adult; Zea mays*Ruminococcus; *SCFA; *bifidobacteria; *butyrate; *microbiome; *prebiotic&lt;/_keywords&gt;&lt;_label&gt;玉米260; potato; inulin-individual_response; RS-individual; response; inulin&lt;/_label&gt;&lt;_language&gt;eng&lt;/_language&gt;&lt;_modified&gt;63853814&lt;/_modified&gt;&lt;_ori_publication&gt;Copyright (c) 2019 Baxter et al.&lt;/_ori_publication&gt;&lt;_tertiary_title&gt;mBio&lt;/_tertiary_title&gt;&lt;_type_work&gt;Journal Article; Research Support, Non-U.S. Gov&amp;apos;t&lt;/_type_work&gt;&lt;_url&gt;http://www.ncbi.nlm.nih.gov/entrez/query.fcgi?cmd=Retrieve&amp;amp;db=pubmed&amp;amp;dopt=Abstract&amp;amp;list_uids=30696735&amp;amp;query_hl=1&lt;/_url&gt;&lt;_volume&gt;10&lt;/_volume&gt;&lt;/Details&gt;&lt;Extra&gt;&lt;DBUID&gt;{6486014E-94A3-482F-8B8D-B1496E970E79}&lt;/DBUID&gt;&lt;/Extra&gt;&lt;/Item&gt;&lt;/References&gt;&lt;/Group&gt;&lt;/Citation&gt;_x000a_"/>
    <w:docVar w:name="NE.Ref{A83A1A07-7A2A-4DAB-B273-F9F204165469}" w:val=" ADDIN NE.Ref.{A83A1A07-7A2A-4DAB-B273-F9F204165469}&lt;Citation&gt;&lt;Group&gt;&lt;References&gt;&lt;Item&gt;&lt;ID&gt;5552&lt;/ID&gt;&lt;UID&gt;{0D37E0F8-CECD-4B38-A16C-199941541B40}&lt;/UID&gt;&lt;Title&gt;Enterotypes in the landscape of gut microbial community composition&lt;/Title&gt;&lt;Template&gt;Journal Article&lt;/Template&gt;&lt;Star&gt;0&lt;/Star&gt;&lt;Tag&gt;5&lt;/Tag&gt;&lt;Author&gt;Costea, Paul I; Hildebrand, Falk; Arumugam, Manimozhiyan; Bäckhed, Fredrik; Blaser, Martin J; Bushman, Frederic D; de Vos, Willem M; Ehrlich, S Dusko; Fraser, Claire M; Hattori, Masahira; Huttenhower, Curtis; Jeffery, Ian B; Knights, Dan; Lewis, James D; Ley, Ruth E; Ochman, Howard; O Toole, Paul W; Quince, Christopher; Relman, David A; Shanahan, Fergus; Sunagawa, Shinichi; Wang, Jun; Weinstock, George M; Wu, Gary D; Zeller, Georg; Zhao, Liping; Raes, Jeroen; Knight, Rob; Bork, Peer&lt;/Author&gt;&lt;Year&gt;2018&lt;/Year&gt;&lt;Details&gt;&lt;_accessed&gt;63187922&lt;/_accessed&gt;&lt;_collection_scope&gt;SCIE;&lt;/_collection_scope&gt;&lt;_created&gt;62295351&lt;/_created&gt;&lt;_db_updated&gt;CrossRef&lt;/_db_updated&gt;&lt;_doi&gt;10.1038/s41564-017-0072-8&lt;/_doi&gt;&lt;_impact_factor&gt;  15.540&lt;/_impact_factor&gt;&lt;_isbn&gt;2058-5276&lt;/_isbn&gt;&lt;_issue&gt;1&lt;/_issue&gt;&lt;_journal&gt;Nature Microbiology&lt;/_journal&gt;&lt;_modified&gt;63405610&lt;/_modified&gt;&lt;_pages&gt;8-16&lt;/_pages&gt;&lt;_tertiary_title&gt;Nat Microbiol&lt;/_tertiary_title&gt;&lt;_url&gt;http://www.nature.com/articles/s41564-017-0072-8_x000d__x000a_http://www.nature.com/articles/s41564-017-0072-8.pdf&lt;/_url&gt;&lt;_volume&gt;3&lt;/_volume&gt;&lt;/Details&gt;&lt;Extra&gt;&lt;DBUID&gt;{6486014E-94A3-482F-8B8D-B1496E970E79}&lt;/DBUID&gt;&lt;/Extra&gt;&lt;/Item&gt;&lt;/References&gt;&lt;/Group&gt;&lt;/Citation&gt;_x000a_"/>
    <w:docVar w:name="NE.Ref{A92E420E-636F-46ED-9C1A-D60F993B2771}" w:val=" ADDIN NE.Ref.{A92E420E-636F-46ED-9C1A-D60F993B2771}&lt;Citation&gt;&lt;Group&gt;&lt;References&gt;&lt;Item&gt;&lt;ID&gt;8831&lt;/ID&gt;&lt;UID&gt;{5E1C41B7-A5BC-433F-BF54-5018BCCBE516}&lt;/UID&gt;&lt;Title&gt;Identifying and Overcoming Threats to Reproducibility, Replicability, Robustness, and Generalizability in Microbiome Research&lt;/Title&gt;&lt;Template&gt;Journal Article&lt;/Template&gt;&lt;Star&gt;0&lt;/Star&gt;&lt;Tag&gt;0&lt;/Tag&gt;&lt;Author&gt;Schloss, P D&lt;/Author&gt;&lt;Year&gt;2018&lt;/Year&gt;&lt;Details&gt;&lt;_accessed&gt;63605719&lt;/_accessed&gt;&lt;_accession_num&gt;29871915&lt;/_accession_num&gt;&lt;_author_adr&gt;Department of Microbiology and Immunology, University of Michigan, Ann Arbor, Michigan, USA pschloss@umich.edu.&lt;/_author_adr&gt;&lt;_collection_scope&gt;SCIE&lt;/_collection_scope&gt;&lt;_created&gt;63605719&lt;/_created&gt;&lt;_date&gt;62285760&lt;/_date&gt;&lt;_date_display&gt;2018 Jun 5&lt;/_date_display&gt;&lt;_db_updated&gt;PubMed&lt;/_db_updated&gt;&lt;_doi&gt;10.1128/mBio.00525-18&lt;/_doi&gt;&lt;_impact_factor&gt;   6.784&lt;/_impact_factor&gt;&lt;_isbn&gt;2150-7511 (Electronic)&lt;/_isbn&gt;&lt;_issue&gt;3&lt;/_issue&gt;&lt;_journal&gt;mBio&lt;/_journal&gt;&lt;_keywords&gt;*American Academy of Microbiology; *microbiome; *reproducibility; *research ethics; *scientific method&lt;/_keywords&gt;&lt;_language&gt;eng&lt;/_language&gt;&lt;_modified&gt;63605719&lt;/_modified&gt;&lt;_ori_publication&gt;Copyright (c) 2018 Schloss.&lt;/_ori_publication&gt;&lt;_subject_headings&gt;Biomedical Research/ethics/*standards; Microbiology/ethics/standards; *Microbiota; Reproducibility of Results; Research Personnel/ethics/psychology/standards; Respect&lt;/_subject_headings&gt;&lt;_tertiary_title&gt;mBio&lt;/_tertiary_title&gt;&lt;_type_work&gt;Journal Article; Research Support, N.I.H., Extramural&lt;/_type_work&gt;&lt;_url&gt;http://www.ncbi.nlm.nih.gov/entrez/query.fcgi?cmd=Retrieve&amp;amp;db=pubmed&amp;amp;dopt=Abstract&amp;amp;list_uids=29871915&amp;amp;query_hl=1&lt;/_url&gt;&lt;_volume&gt;9&lt;/_volume&gt;&lt;/Details&gt;&lt;Extra&gt;&lt;DBUID&gt;{6486014E-94A3-482F-8B8D-B1496E970E79}&lt;/DBUID&gt;&lt;/Extra&gt;&lt;/Item&gt;&lt;/References&gt;&lt;/Group&gt;&lt;/Citation&gt;_x000a_"/>
    <w:docVar w:name="NE.Ref{AA4D5380-35C3-471C-8479-534CF2DB50AB}" w:val=" ADDIN NE.Ref.{AA4D5380-35C3-471C-8479-534CF2DB50AB}&lt;Citation&gt;&lt;Group&gt;&lt;References&gt;&lt;Item&gt;&lt;ID&gt;7809&lt;/ID&gt;&lt;UID&gt;{76B2F742-BAF4-43E8-A901-741CA6286EF0}&lt;/UID&gt;&lt;Title&gt;Interspecies Competition Impacts Targeted Manipulation of Human Gut Bacteria by Fiber-Derived Glycans&lt;/Title&gt;&lt;Template&gt;Journal Article&lt;/Template&gt;&lt;Star&gt;0&lt;/Star&gt;&lt;Tag&gt;0&lt;/Tag&gt;&lt;Author&gt;Patnode, Michael L; Beller, Zachary W; Han, Nathan D; Cheng, Jiye; Peters, Samantha L; Terrapon, Nicolas; Henrissat, Bernard; Le Gall, Sophie; Saulnier, Luc; Hayashi, David K; Meynier, Alexandra; Vinoy, Sophie; Giannone, Richard J; Hettich, Robert L; Gordon, Jeffrey I&lt;/Author&gt;&lt;Year&gt;2019&lt;/Year&gt;&lt;Details&gt;&lt;_accessed&gt;63881099&lt;/_accessed&gt;&lt;_collection_scope&gt;SCI;SCIE&lt;/_collection_scope&gt;&lt;_created&gt;63102893&lt;/_created&gt;&lt;_db_updated&gt;CrossRef&lt;/_db_updated&gt;&lt;_doi&gt;10.1016/j.cell.2019.08.011&lt;/_doi&gt;&lt;_impact_factor&gt;  38.637&lt;/_impact_factor&gt;&lt;_isbn&gt;00928674&lt;/_isbn&gt;&lt;_issue&gt;1&lt;/_issue&gt;&lt;_journal&gt;Cell&lt;/_journal&gt;&lt;_label&gt;细菌食物链&lt;/_label&gt;&lt;_modified&gt;63881099&lt;/_modified&gt;&lt;_pages&gt;59-73.e13&lt;/_pages&gt;&lt;_tertiary_title&gt;Cell&lt;/_tertiary_title&gt;&lt;_url&gt;https://linkinghub.elsevier.com/retrieve/pii/S0092867419308992_x000d__x000a_https://api.elsevier.com/content/article/PII:S0092867419308992?httpAccept=text/xml&lt;/_url&gt;&lt;_volume&gt;179&lt;/_volume&gt;&lt;/Details&gt;&lt;Extra&gt;&lt;DBUID&gt;{6486014E-94A3-482F-8B8D-B1496E970E79}&lt;/DBUID&gt;&lt;/Extra&gt;&lt;/Item&gt;&lt;/References&gt;&lt;/Group&gt;&lt;/Citation&gt;_x000a_"/>
    <w:docVar w:name="NE.Ref{AD55618F-63B1-4AEC-8D2A-F95E05BB5778}" w:val=" ADDIN NE.Ref.{AD55618F-63B1-4AEC-8D2A-F95E05BB5778}&lt;Citation&gt;&lt;Group&gt;&lt;References&gt;&lt;Item&gt;&lt;ID&gt;8341&lt;/ID&gt;&lt;UID&gt;{155EC6C4-3BF2-49E3-B5CB-4BF83B75F5A1}&lt;/UID&gt;&lt;Title&gt;A Novel Sparse Compositional Technique Reveals Microbial Perturbations&lt;/Title&gt;&lt;Template&gt;Journal Article&lt;/Template&gt;&lt;Star&gt;0&lt;/Star&gt;&lt;Tag&gt;0&lt;/Tag&gt;&lt;Author&gt;Martino, C; Morton, J T; Marotz, C A; Thompson, L R; Tripathi, A; Knight, R; Zengler, K&lt;/Author&gt;&lt;Year&gt;2019&lt;/Year&gt;&lt;Details&gt;&lt;_accessed&gt;63881183&lt;/_accessed&gt;&lt;_accession_num&gt;30801021&lt;/_accession_num&gt;&lt;_author_adr&gt;Department of Pediatrics, University of California San Diego, La Jolla, California, USA.; Bioinformatics and Systems Biology Program, University of California San Diego, La Jolla, California, USA.; Department of Pediatrics, University of California San Diego, La Jolla, California, USA.; Department of Computer Science and Engineering, University of California San Diego, La Jolla, California, USA.; Department of Pediatrics, University of California San Diego, La Jolla, California, USA.; Department of Biological Sciences and Northern Gulf Institute, University of Southern Mississippi, Hattiesburg, Mississippi, USA.; Ocean Chemistry and Ecosystems Division, Atlantic Oceanographic and Meteorological Laboratory, National Oceanic and Atmospheric Administration, stationed at Southwest Fisheries Science Center, La Jolla, California, USA.; Department of Pediatrics, University of California San Diego, La Jolla, California, USA.; Department of Pediatrics, University of California San Diego, La Jolla, California, USA.; Department of Computer Science and Engineering, University of California San Diego, La Jolla, California, USA.; Center for Microbiome Innovation, University of California San Diego, La Jolla, California, USA.; Department of Pediatrics, University of California San Diego, La Jolla, California, USA.; Center for Microbiome Innovation, University of California San Diego, La Jolla, California, USA.; Department of Bioengineering, University of California San Diego, La Jolla, California, USA.&lt;/_author_adr&gt;&lt;_collection_scope&gt;SCIE&lt;/_collection_scope&gt;&lt;_created&gt;63286163&lt;/_created&gt;&lt;_date&gt;62588160&lt;/_date&gt;&lt;_date_display&gt;2019 Jan-Feb&lt;/_date_display&gt;&lt;_db_updated&gt;PubMed&lt;/_db_updated&gt;&lt;_doi&gt;10.1128/mSystems.00016-19&lt;/_doi&gt;&lt;_impact_factor&gt;   6.633&lt;/_impact_factor&gt;&lt;_isbn&gt;2379-5077 (Print); 2379-5077 (Linking)&lt;/_isbn&gt;&lt;_issue&gt;1&lt;/_issue&gt;&lt;_journal&gt;mSystems&lt;/_journal&gt;&lt;_keywords&gt;compositional; computational biology; matrix completion; metagenomics; microbiome&lt;/_keywords&gt;&lt;_language&gt;eng&lt;/_language&gt;&lt;_modified&gt;63881183&lt;/_modified&gt;&lt;_tertiary_title&gt;mSystems&lt;/_tertiary_title&gt;&lt;_type_work&gt;Journal Article&lt;/_type_work&gt;&lt;_url&gt;http://www.ncbi.nlm.nih.gov/entrez/query.fcgi?cmd=Retrieve&amp;amp;db=pubmed&amp;amp;dopt=Abstract&amp;amp;list_uids=30801021&amp;amp;query_hl=1&lt;/_url&gt;&lt;_volume&gt;4&lt;/_volume&gt;&lt;/Details&gt;&lt;Extra&gt;&lt;DBUID&gt;{6486014E-94A3-482F-8B8D-B1496E970E79}&lt;/DBUID&gt;&lt;/Extra&gt;&lt;/Item&gt;&lt;/References&gt;&lt;/Group&gt;&lt;/Citation&gt;_x000a_"/>
    <w:docVar w:name="NE.Ref{AE651821-0B4B-409B-847A-D005075BC761}" w:val=" ADDIN NE.Ref.{AE651821-0B4B-409B-847A-D005075BC761}&lt;Citation&gt;&lt;Group&gt;&lt;References&gt;&lt;Item&gt;&lt;ID&gt;2132&lt;/ID&gt;&lt;UID&gt;{4886FA35-C462-4BBA-9442-B917C3165B82}&lt;/UID&gt;&lt;Title&gt;Diet rapidly and reproducibly alters the human gut microbiome&lt;/Title&gt;&lt;Template&gt;Journal Article&lt;/Template&gt;&lt;Star&gt;0&lt;/Star&gt;&lt;Tag&gt;0&lt;/Tag&gt;&lt;Author&gt;David, L A; Maurice, C F; Carmody, R N; Gootenberg, D B; Button, J E; Wolfe, B E; Ling, A V; Devlin, A S; Varma, Y; Fischbach, M A; Biddinger, S B; Dutton, R J; Turnbaugh, P J&lt;/Author&gt;&lt;Year&gt;2014&lt;/Year&gt;&lt;Details&gt;&lt;_accessed&gt;62936109&lt;/_accessed&gt;&lt;_accession_num&gt;24336217&lt;/_accession_num&gt;&lt;_author_adr&gt;1] FAS Center for Systems Biology, Harvard University, Cambridge, Massachusetts 02138, USA [2] Society of Fellows, Harvard University, Cambridge, Massachusetts 02138, USA [3] Molecular Genetics &amp;amp; Microbiology and Institute for Genome Sciences &amp;amp; Policy, Duke University, Durham, North Carolina 27708, USA.; FAS Center for Systems Biology, Harvard University, Cambridge, Massachusetts 02138, USA.; FAS Center for Systems Biology, Harvard University, Cambridge, Massachusetts 02138, USA.; FAS Center for Systems Biology, Harvard University, Cambridge, Massachusetts 02138, USA.; FAS Center for Systems Biology, Harvard University, Cambridge, Massachusetts 02138, USA.; FAS Center for Systems Biology, Harvard University, Cambridge, Massachusetts 02138, USA.; Division of Endocrinology, Children&amp;apos;s Hospital Boston, Harvard Medical School, Boston, Massachusetts 02115, USA.; Department of Bioengineering &amp;amp; Therapeutic Sciences and the California Institute  for Quantitative Biosciences, University of California, San Francisco, San Francisco, California 94158, USA.; Department of Bioengineering &amp;amp; Therapeutic Sciences and the California Institute  for Quantitative Biosciences, University of California, San Francisco, San Francisco, California 94158, USA.; Department of Bioengineering &amp;amp; Therapeutic Sciences and the California Institute  for Quantitative Biosciences, University of California, San Francisco, San Francisco, California 94158, USA.; Division of Endocrinology, Children&amp;apos;s Hospital Boston, Harvard Medical School, Boston, Massachusetts 02115, USA.; FAS Center for Systems Biology, Harvard University, Cambridge, Massachusetts 02138, USA.; FAS Center for Systems Biology, Harvard University, Cambridge, Massachusetts 02138, USA.&lt;/_author_adr&gt;&lt;_collection_scope&gt;SCI;SCIE;&lt;/_collection_scope&gt;&lt;_created&gt;60956445&lt;/_created&gt;&lt;_date&gt;59990400&lt;/_date&gt;&lt;_date_display&gt;2014 Jan 23&lt;/_date_display&gt;&lt;_db_updated&gt;PubMed&lt;/_db_updated&gt;&lt;_doi&gt;10.1038/nature12820&lt;/_doi&gt;&lt;_impact_factor&gt;  42.778&lt;/_impact_factor&gt;&lt;_isbn&gt;1476-4687 (Electronic); 0028-0836 (Linking)&lt;/_isbn&gt;&lt;_issue&gt;7484&lt;/_issue&gt;&lt;_journal&gt;Nature&lt;/_journal&gt;&lt;_keywords&gt;Adult; Bacteria/drug effects/*genetics/*isolation &amp;amp; purification; Bacteroides/drug effects/genetics/isolation &amp;amp; purification; Bile Acids and Salts/analysis/metabolism; Bilophila/drug effects/genetics/isolation &amp;amp; purification; Carnivory; *Diet/adverse effects; Diet, Vegetarian; Dietary Fats/adverse effects/pharmacology; Feces/chemistry/microbiology; Female; Fermentation/drug effects; Food Microbiology; Gastrointestinal Tract/drug effects/*microbiology/virology; Gene Expression Regulation, Bacterial/drug effects; Herbivory; Humans; Inflammatory Bowel Diseases/microbiology; Male; *Metagenome/drug effects/genetics; *Microbiota/drug effects/genetics; Time Factors; Young Adult&lt;/_keywords&gt;&lt;_language&gt;eng&lt;/_language&gt;&lt;_modified&gt;63439858&lt;/_modified&gt;&lt;_pages&gt;559-63&lt;/_pages&gt;&lt;_tertiary_title&gt;Nature&lt;/_tertiary_title&gt;&lt;_type_work&gt;Clinical Trial; Journal Article; Research Support, N.I.H., Extramural; Research Support, Non-U.S. Gov&amp;apos;t&lt;/_type_work&gt;&lt;_url&gt;http://www.ncbi.nlm.nih.gov/entrez/query.fcgi?cmd=Retrieve&amp;amp;db=pubmed&amp;amp;dopt=Abstract&amp;amp;list_uids=24336217&amp;amp;query_hl=1&lt;/_url&gt;&lt;_volume&gt;505&lt;/_volume&gt;&lt;/Details&gt;&lt;Extra&gt;&lt;DBUID&gt;{6486014E-94A3-482F-8B8D-B1496E970E79}&lt;/DBUID&gt;&lt;/Extra&gt;&lt;/Item&gt;&lt;/References&gt;&lt;/Group&gt;&lt;Group&gt;&lt;References&gt;&lt;Item&gt;&lt;ID&gt;5572&lt;/ID&gt;&lt;UID&gt;{270274DD-B138-4F93-9FDA-0F9077D8B9F4}&lt;/UID&gt;&lt;Title&gt;Gut microbiota richness promotes its stability upon increased dietary fibre intake in healthy adults&lt;/Title&gt;&lt;Template&gt;Journal Article&lt;/Template&gt;&lt;Star&gt;0&lt;/Star&gt;&lt;Tag&gt;0&lt;/Tag&gt;&lt;Author&gt;Tap, Julien; Furet, Jean-Pierre; Bensaada, Martine; Philippe, Catherine; Roth, Hubert; Rabot, Sylvie; Lakhdari, Omar; Lombard, Vincent; Henrissat, Bernard; Corthier, Gérard; Fontaine, Eric; Doré, Joël; Leclerc, Marion&lt;/Author&gt;&lt;Year&gt;2015&lt;/Year&gt;&lt;Details&gt;&lt;_accessed&gt;63774422&lt;/_accessed&gt;&lt;_collection_scope&gt;SCI;SCIE;&lt;/_collection_scope&gt;&lt;_created&gt;62295351&lt;/_created&gt;&lt;_db_updated&gt;CrossRef&lt;/_db_updated&gt;&lt;_doi&gt;10.1111/1462-2920.13006&lt;/_doi&gt;&lt;_impact_factor&gt;   4.933&lt;/_impact_factor&gt;&lt;_issue&gt;12&lt;/_issue&gt;&lt;_journal&gt;Environmental Microbiology&lt;/_journal&gt;&lt;_modified&gt;63562660&lt;/_modified&gt;&lt;_pages&gt;4954-4964&lt;/_pages&gt;&lt;_tertiary_title&gt;Environ Microbiol&lt;/_tertiary_title&gt;&lt;_url&gt;http://doi.wiley.com/10.1111/1462-2920.13006_x000d__x000a_https://api.wiley.com/onlinelibrary/tdm/v1/articles/10.1111%2F1462-2920.13006&lt;/_url&gt;&lt;_volume&gt;17&lt;/_volume&gt;&lt;/Details&gt;&lt;Extra&gt;&lt;DBUID&gt;{6486014E-94A3-482F-8B8D-B1496E970E79}&lt;/DBUID&gt;&lt;/Extra&gt;&lt;/Item&gt;&lt;/References&gt;&lt;/Group&gt;&lt;Group&gt;&lt;References&gt;&lt;Item&gt;&lt;ID&gt;5732&lt;/ID&gt;&lt;UID&gt;{966C1DFF-6F27-47EA-93C6-1FEC4D07F08E}&lt;/UID&gt;&lt;Title&gt;Low amounts of dietary fibre increase in vitro production of short-chain fatty acids without changing human colonic microbiota structure&lt;/Title&gt;&lt;Template&gt;Journal Article&lt;/Template&gt;&lt;Star&gt;0&lt;/Star&gt;&lt;Tag&gt;0&lt;/Tag&gt;&lt;Author&gt;Sasaki, D; Sasaki, K; Ikuta, N; Yasuda, T; Fukuda, I; Kondo, A; Osawa, R&lt;/Author&gt;&lt;Year&gt;2018&lt;/Year&gt;&lt;Details&gt;&lt;_accessed&gt;62295384&lt;/_accessed&gt;&lt;_accession_num&gt;29323180&lt;/_accession_num&gt;&lt;_author_adr&gt;Graduate School of Science, Technology and Innovation, Kobe University, 1-1 Rokkodai-cho, Nada-ku, Kobe, Hyogo, 657-8501, Japan.; Graduate School of Science, Technology and Innovation, Kobe University, 1-1 Rokkodai-cho, Nada-ku, Kobe, Hyogo, 657-8501, Japan. sikengo@people.kobe-u.ac.jp.; Graduate School of Medicine, Kobe University, 7-5-2 Kusunoki-cho Chuo-ku, Kobe, Hyogo, 650-0017, Japan.; Clinical &amp;amp;amp; Translational Research Center, Kobe University Hospital, 7-5-2 Kusunoki-cho Chuo-ku, Kobe, Hyogo, 650-0017, Japan.; Department of Bioresource Science, Graduate School of Agricultural Science, Kobe  University, 1-1 Rokkodai-cho, Nada-ku, Kobe, Hyogo, 657-8501, Japan.; Research Center for Food Safety and Security, Graduate School of Agricultural Science, Kobe University, 1-1 Rokkodai-cho, Nada-ku, Kobe, Hyogo, 657-8501, Japan.; Graduate School of Science, Technology and Innovation, Kobe University, 1-1 Rokkodai-cho, Nada-ku, Kobe, Hyogo, 657-8501, Japan.; RIKEN Center for Sustainable Resource Science, 1-7-22 Suehiro-cho, Tsurumi-ku, Yokohama, Kanagawa, 230-0045, Japan.; Department of Bioresource Science, Graduate School of Agricultural Science, Kobe  University, 1-1 Rokkodai-cho, Nada-ku, Kobe, Hyogo, 657-8501, Japan.; Research Center for Food Safety and Security, Graduate School of Agricultural Science, Kobe University, 1-1 Rokkodai-cho, Nada-ku, Kobe, Hyogo, 657-8501, Japan.&lt;/_author_adr&gt;&lt;_created&gt;62295351&lt;/_created&gt;&lt;_date&gt;62076960&lt;/_date&gt;&lt;_date_display&gt;2018 Jan 11&lt;/_date_display&gt;&lt;_db_updated&gt;PubMed&lt;/_db_updated&gt;&lt;_doi&gt;10.1038/s41598-017-18877-8&lt;/_doi&gt;&lt;_impact_factor&gt;   3.998&lt;/_impact_factor&gt;&lt;_isbn&gt;2045-2322 (Electronic); 2045-2322 (Linking)&lt;/_isbn&gt;&lt;_issue&gt;1&lt;/_issue&gt;&lt;_journal&gt;Sci Rep&lt;/_journal&gt;&lt;_language&gt;eng&lt;/_language&gt;&lt;_modified&gt;63485858&lt;/_modified&gt;&lt;_pages&gt;435&lt;/_pages&gt;&lt;_tertiary_title&gt;Scientific reports&lt;/_tertiary_title&gt;&lt;_type_work&gt;Journal Article&lt;/_type_work&gt;&lt;_url&gt;http://www.ncbi.nlm.nih.gov/entrez/query.fcgi?cmd=Retrieve&amp;amp;db=pubmed&amp;amp;dopt=Abstract&amp;amp;list_uids=29323180&amp;amp;query_hl=1&lt;/_url&gt;&lt;_volume&gt;8&lt;/_volume&gt;&lt;/Details&gt;&lt;Extra&gt;&lt;DBUID&gt;{6486014E-94A3-482F-8B8D-B1496E970E79}&lt;/DBUID&gt;&lt;/Extra&gt;&lt;/Item&gt;&lt;/References&gt;&lt;/Group&gt;&lt;/Citation&gt;_x000a_"/>
    <w:docVar w:name="NE.Ref{AF9FDC7E-976F-413F-A966-54B6A45C4A15}" w:val=" ADDIN NE.Ref.{AF9FDC7E-976F-413F-A966-54B6A45C4A15}&lt;Citation&gt;&lt;Group&gt;&lt;References&gt;&lt;Item&gt;&lt;ID&gt;7494&lt;/ID&gt;&lt;UID&gt;{4F575AF2-0365-44B4-9AC2-AC00E7631C28}&lt;/UID&gt;&lt;Title&gt;dbCAN2: a meta server for automated carbohydrate-active enzyme annotation&lt;/Title&gt;&lt;Template&gt;Journal Article&lt;/Template&gt;&lt;Star&gt;0&lt;/Star&gt;&lt;Tag&gt;0&lt;/Tag&gt;&lt;Author&gt;Zhang, Han; Yohe, Tanner; Huang, Le; Entwistle, Sarah; Wu, Peizhi; Yang, Zhenglu; Busk, Peter K; Xu, Ying; Yin, Yanbin&lt;/Author&gt;&lt;Year&gt;2018&lt;/Year&gt;&lt;Details&gt;&lt;_accessed&gt;62793558&lt;/_accessed&gt;&lt;_collection_scope&gt;SCI;SCIE&lt;/_collection_scope&gt;&lt;_created&gt;62793552&lt;/_created&gt;&lt;_date&gt;62324640&lt;/_date&gt;&lt;_db_updated&gt;CrossRef&lt;/_db_updated&gt;&lt;_doi&gt;10.1093/nar/gky418&lt;/_doi&gt;&lt;_impact_factor&gt;  11.501&lt;/_impact_factor&gt;&lt;_isbn&gt;0305-1048&lt;/_isbn&gt;&lt;_issue&gt;W1&lt;/_issue&gt;&lt;_journal&gt;Nucleic Acids Research&lt;/_journal&gt;&lt;_modified&gt;63405806&lt;/_modified&gt;&lt;_pages&gt;W95-W101&lt;/_pages&gt;&lt;_url&gt;https://academic.oup.com/nar/article/46/W1/W95/4996582_x000d__x000a_http://academic.oup.com/nar/article-pdf/46/W1/W95/25110439/gky418.pdf&lt;/_url&gt;&lt;_volume&gt;46&lt;/_volume&gt;&lt;/Details&gt;&lt;Extra&gt;&lt;DBUID&gt;{6486014E-94A3-482F-8B8D-B1496E970E79}&lt;/DBUID&gt;&lt;/Extra&gt;&lt;/Item&gt;&lt;/References&gt;&lt;/Group&gt;&lt;/Citation&gt;_x000a_"/>
    <w:docVar w:name="NE.Ref{B088ADBC-3139-4E8E-962D-46B580F3CD7A}" w:val=" ADDIN NE.Ref.{B088ADBC-3139-4E8E-962D-46B580F3CD7A}&lt;Citation&gt;&lt;Group&gt;&lt;References&gt;&lt;Item&gt;&lt;ID&gt;8774&lt;/ID&gt;&lt;UID&gt;{E6651485-B371-4472-A2F5-E7058593F9B4}&lt;/UID&gt;&lt;Title&gt;Inulin with different degrees of polymerization modulates composition of intestinal microbiota in mice&lt;/Title&gt;&lt;Template&gt;Journal Article&lt;/Template&gt;&lt;Star&gt;0&lt;/Star&gt;&lt;Tag&gt;0&lt;/Tag&gt;&lt;Author&gt;Zhu, Limeng; Qin, Song; Zhai, Shixiang; Gao, Yonglin; Li, Lili&lt;/Author&gt;&lt;Year&gt;2017&lt;/Year&gt;&lt;Details&gt;&lt;_accessed&gt;63585294&lt;/_accessed&gt;&lt;_collection_scope&gt;SCI;SCIE&lt;/_collection_scope&gt;&lt;_created&gt;63585294&lt;/_created&gt;&lt;_date&gt;61709760&lt;/_date&gt;&lt;_db_updated&gt;CrossRef&lt;/_db_updated&gt;&lt;_doi&gt;10.1093/femsle/fnx075&lt;/_doi&gt;&lt;_impact_factor&gt;   1.987&lt;/_impact_factor&gt;&lt;_isbn&gt;1574-6968&lt;/_isbn&gt;&lt;_issue&gt;10&lt;/_issue&gt;&lt;_journal&gt;FEMS Microbiology Letters&lt;/_journal&gt;&lt;_modified&gt;63585294&lt;/_modified&gt;&lt;_url&gt;https://academic.oup.com/femsle/article/doi/10.1093/femsle/fnx075/3605367_x000d__x000a_http://academic.oup.com/femsle/article-pdf/364/10/fnx075/23929018/fnx075.pdf&lt;/_url&gt;&lt;_volume&gt;364&lt;/_volume&gt;&lt;/Details&gt;&lt;Extra&gt;&lt;DBUID&gt;{6486014E-94A3-482F-8B8D-B1496E970E79}&lt;/DBUID&gt;&lt;/Extra&gt;&lt;/Item&gt;&lt;/References&gt;&lt;/Group&gt;&lt;Group&gt;&lt;References&gt;&lt;Item&gt;&lt;ID&gt;8074&lt;/ID&gt;&lt;UID&gt;{4E934721-0396-48CC-83DF-337561E944D5}&lt;/UID&gt;&lt;Title&gt;Inulin with different degrees of polymerization protects against diet-induced endotoxemia and inflammation in association with gut microbiota regulation in mice&lt;/Title&gt;&lt;Template&gt;Journal Article&lt;/Template&gt;&lt;Star&gt;1&lt;/Star&gt;&lt;Tag&gt;0&lt;/Tag&gt;&lt;Author&gt;Li, Li-Li; Wang, Yu-Ting; Zhu, Li-Meng; Liu, Zheng-Yi; Ye, Chang-Qing; Qin, Song&lt;/Author&gt;&lt;Year&gt;2020&lt;/Year&gt;&lt;Details&gt;&lt;_accessed&gt;63191016&lt;/_accessed&gt;&lt;_collection_scope&gt;SCI;SCIE&lt;/_collection_scope&gt;&lt;_created&gt;63179747&lt;/_created&gt;&lt;_date&gt;63113760&lt;/_date&gt;&lt;_date_display&gt;2020&lt;/_date_display&gt;&lt;_db_updated&gt;PKU Search&lt;/_db_updated&gt;&lt;_doi&gt;10.1038/s41598-020-58048-w&lt;/_doi&gt;&lt;_impact_factor&gt;   3.998&lt;/_impact_factor&gt;&lt;_isbn&gt;2045-2322&lt;/_isbn&gt;&lt;_issue&gt;1&lt;/_issue&gt;&lt;_journal&gt;Scientific reports&lt;/_journal&gt;&lt;_keywords&gt;Dysbacteriosis; Adipose tissue; Polymerization; Inflammation; Fatty acids; Inflammatory diseases; High fat diet; Polysaccharides; Microbiota; Diet; Inulin; Dietary fiber; Endotoxemia&lt;/_keywords&gt;&lt;_label&gt;inulin&lt;/_label&gt;&lt;_modified&gt;63459927&lt;/_modified&gt;&lt;_number&gt;1&lt;/_number&gt;&lt;_ori_publication&gt;Nature Publishing Group&lt;/_ori_publication&gt;&lt;_pages&gt;978-12&lt;/_pages&gt;&lt;_place_published&gt;England&lt;/_place_published&gt;&lt;_url&gt;http://pku.summon.serialssolutions.com/2.0.0/link/0/eLvHCXMwtV3fi9QwEA7nieCLv3-snkfepV7TpE3ycIjKLSoKCgriS0iTybLotetul7v7b_xTnaTpHgr65mPbhLbM18lkpvN9hPDqWVn84RO8FSV3IKTSEhcoWQfH0EvYSJjlm0TI9_W9evehmp_Ub_fIx6k1Jpt78pLJdfvexaz5UcUFR_hpWT5f_SiijlSst06iGjaLLfhjxlnssb4au0KjuIP8IndZmFjnEkznbpqSq6MNrmix6wx3VbVCeBdnv61Yidj_L9Eoz6vS_OZ_eIFb5EYOUemLEVO3yR50d8i1UbTy4i75-aaLf6_TmMGlk77KQD3gzh02tA901X-_iIWgscOTZiqIDbULu8RoFCfBUCw7j6jyFDrcF_fncLq01HaeIuIRpGNDJR5Qe4mf8ZaL7UBPlyN_1GDpGhZZgSyOxgtwj3yen3x69brIOg-Fq4QqixYqpyQGRt56p2uNIUUUdXcqaMXLoG3b1HXLWcDNHtSNUAEkRi0gGuGtrTW_T_a7voOHhFYemONghYjMgjy0lSyl0w4qBhYYm5Gnky3NaqTzMKkMz5UZLW_Q8iZZ3pzNyMto7t3ISMWdTvTrhclftlHM6raxrdQhiNqVrQuNbfAxMFIDaNWMHEzWN9k_bMyl6WfkwQig3V14YiwSzaN_T3xMrlcRpSkddED2h_UWnpArq2_bw4Txw5Re-AWI6hNE&lt;/_url&gt;&lt;_volume&gt;10&lt;/_volume&gt;&lt;/Details&gt;&lt;Extra&gt;&lt;DBUID&gt;{6486014E-94A3-482F-8B8D-B1496E970E79}&lt;/DBUID&gt;&lt;/Extra&gt;&lt;/Item&gt;&lt;/References&gt;&lt;/Group&gt;&lt;/Citation&gt;_x000a_"/>
    <w:docVar w:name="NE.Ref{B0AEC599-CD09-4CCF-9AD3-E7EB9C5082D1}" w:val=" ADDIN NE.Ref.{B0AEC599-CD09-4CCF-9AD3-E7EB9C5082D1}&lt;Citation&gt;&lt;Group&gt;&lt;References&gt;&lt;Item&gt;&lt;ID&gt;4208&lt;/ID&gt;&lt;UID&gt;{61EE566E-7DD3-4FCA-93C5-4BE4091D54FB}&lt;/UID&gt;&lt;Title&gt;Dietary Fiber-Induced Improvement in Glucose Metabolism Is Associated with Increased Abundance of Prevotella&lt;/Title&gt;&lt;Template&gt;Journal Article&lt;/Template&gt;&lt;Star&gt;0&lt;/Star&gt;&lt;Tag&gt;5&lt;/Tag&gt;&lt;Author&gt;Kovatcheva-Datchary, Petia; Nilsson, Anne; Akrami, Rozita; Lee, Ying Shiuan; De Vadder, Filipe; Arora, Tulika; Hallen, Anna; Martens, Eric; Björck, Inger; Bäckhed, Fredrik&lt;/Author&gt;&lt;Year&gt;2015&lt;/Year&gt;&lt;Details&gt;&lt;_accessed&gt;63881090&lt;/_accessed&gt;&lt;_collection_scope&gt;SCI;SCIE;&lt;/_collection_scope&gt;&lt;_created&gt;61512411&lt;/_created&gt;&lt;_db_updated&gt;CrossRef&lt;/_db_updated&gt;&lt;_doi&gt;10.1016/j.cmet.2015.10.001&lt;/_doi&gt;&lt;_impact_factor&gt;  21.567&lt;/_impact_factor&gt;&lt;_isbn&gt;15504131&lt;/_isbn&gt;&lt;_issue&gt;6&lt;/_issue&gt;&lt;_journal&gt;Cell Metabolism&lt;/_journal&gt;&lt;_modified&gt;63881090&lt;/_modified&gt;&lt;_pages&gt;971-982&lt;/_pages&gt;&lt;_tertiary_title&gt;Cell Metabolism&lt;/_tertiary_title&gt;&lt;_url&gt;http://linkinghub.elsevier.com/retrieve/pii/S1550413115005173_x000d__x000a_http://api.elsevier.com/content/article/PII:S1550413115005173?httpAccept=text/plain&lt;/_url&gt;&lt;_volume&gt;22&lt;/_volume&gt;&lt;/Details&gt;&lt;Extra&gt;&lt;DBUID&gt;{6486014E-94A3-482F-8B8D-B1496E970E79}&lt;/DBUID&gt;&lt;/Extra&gt;&lt;/Item&gt;&lt;/References&gt;&lt;/Group&gt;&lt;/Citation&gt;_x000a_"/>
    <w:docVar w:name="NE.Ref{B209C33B-14D0-4ABE-9FBE-98B1F5DE2CA9}" w:val=" ADDIN NE.Ref.{B209C33B-14D0-4ABE-9FBE-98B1F5DE2CA9}&lt;Citation&gt;&lt;Group&gt;&lt;References&gt;&lt;Item&gt;&lt;ID&gt;9088&lt;/ID&gt;&lt;UID&gt;{0C68968D-2560-4A52-9088-39A55803D14C}&lt;/UID&gt;&lt;Title&gt;The Mouse Intestinal Bacterial Collection (miBC) provides host-specific insight into cultured diversity and functional potential of the gut microbiota&lt;/Title&gt;&lt;Template&gt;Journal Article&lt;/Template&gt;&lt;Star&gt;0&lt;/Star&gt;&lt;Tag&gt;0&lt;/Tag&gt;&lt;Author&gt;Lagkouvardos, Ilias; Pukall, Rüdiger; Abt, Birte; Foesel, Bärbel U; Meier-Kolthoff, Jan P; Kumar, Neeraj; Bresciani, Anne; Martínez, Inés; Just, Sarah; Ziegler, Caroline; Brugiroux, Sandrine; Garzetti, Debora; Wenning, Mareike; Bui, Thi P N; Wang, Jun; Hugenholtz, Floor; Plugge, Caroline M; Peterson, Daniel A; Hornef, Mathias W; Baines, John F; Smidt, Hauke; Walter, Jens; Kristiansen, Karsten; Nielsen, Henrik B; Haller, Dirk; Overmann, Jörg; Stecher, Bärbel; Clavel, Thomas&lt;/Author&gt;&lt;Year&gt;2016&lt;/Year&gt;&lt;Details&gt;&lt;_accessed&gt;63838723&lt;/_accessed&gt;&lt;_collection_scope&gt;SCIE&lt;/_collection_scope&gt;&lt;_created&gt;63774447&lt;/_created&gt;&lt;_db_updated&gt;CrossRef&lt;/_db_updated&gt;&lt;_doi&gt;10.1038/nmicrobiol.2016.131&lt;/_doi&gt;&lt;_impact_factor&gt;  15.540&lt;/_impact_factor&gt;&lt;_isbn&gt;2058-5276&lt;/_isbn&gt;&lt;_issue&gt;10&lt;/_issue&gt;&lt;_journal&gt;Nature Microbiology&lt;/_journal&gt;&lt;_modified&gt;63838723&lt;/_modified&gt;&lt;_tertiary_title&gt;Nat Microbiol&lt;/_tertiary_title&gt;&lt;_url&gt;http://www.nature.com/articles/nmicrobiol2016131_x000d__x000a_http://www.nature.com/articles/nmicrobiol2016131.pdf&lt;/_url&gt;&lt;_volume&gt;1&lt;/_volume&gt;&lt;/Details&gt;&lt;Extra&gt;&lt;DBUID&gt;{6486014E-94A3-482F-8B8D-B1496E970E79}&lt;/DBUID&gt;&lt;/Extra&gt;&lt;/Item&gt;&lt;/References&gt;&lt;/Group&gt;&lt;/Citation&gt;_x000a_"/>
    <w:docVar w:name="NE.Ref{B23831F5-7F3E-438E-BD26-1590A8CC3805}" w:val=" ADDIN NE.Ref.{B23831F5-7F3E-438E-BD26-1590A8CC3805}&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196931&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458895&lt;/_modified&gt;&lt;_number&gt;1&lt;/_number&gt;&lt;_ori_publication&gt;BMC_x000d__x000a_&lt;/_ori_publication&gt;&lt;_pages&gt;5-14_x000d__x000a_&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B2D6DB29-FC27-4D6A-826B-79F2A7685702}" w:val=" ADDIN NE.Ref.{B2D6DB29-FC27-4D6A-826B-79F2A7685702}&lt;Citation&gt;&lt;Group&gt;&lt;References&gt;&lt;Item&gt;&lt;ID&gt;9086&lt;/ID&gt;&lt;UID&gt;{52C62E92-870D-4248-A214-FE5B0E2D6AA4}&lt;/UID&gt;&lt;Title&gt;Use of Gifu Anaerobic Medium for culturing 32 dominant species of human gut microbes and its evaluation based on short-chain fatty acids fermentation profiles&lt;/Title&gt;&lt;Template&gt;Journal Article&lt;/Template&gt;&lt;Star&gt;0&lt;/Star&gt;&lt;Tag&gt;0&lt;/Tag&gt;&lt;Author&gt;Gotoh, A; Nara, M; Sugiyama, Y; Sakanaka, M; Yachi, H; Kitakata, A; Nakagawa, A; Minami, H; Okuda, S; Katoh, T; Katayama, T; Kurihara, S&lt;/Author&gt;&lt;Year&gt;2017&lt;/Year&gt;&lt;Details&gt;&lt;_accession_num&gt;28782454&lt;/_accession_num&gt;&lt;_author_adr&gt;a Research Institute for Bioresources and Biotechnology , Ishikawa Prefectural University , Nonoichi , Japan.; b Graduate School of Biostudies , Kyoto University , Kyoto , Japan.; a Research Institute for Bioresources and Biotechnology , Ishikawa Prefectural University , Nonoichi , Japan.; a Research Institute for Bioresources and Biotechnology , Ishikawa Prefectural University , Nonoichi , Japan.; a Research Institute for Bioresources and Biotechnology , Ishikawa Prefectural University , Nonoichi , Japan.; a Research Institute for Bioresources and Biotechnology , Ishikawa Prefectural University , Nonoichi , Japan.; a Research Institute for Bioresources and Biotechnology , Ishikawa Prefectural University , Nonoichi , Japan.; a Research Institute for Bioresources and Biotechnology , Ishikawa Prefectural University , Nonoichi , Japan.; a Research Institute for Bioresources and Biotechnology , Ishikawa Prefectural University , Nonoichi , Japan.; c Graduate School of Medical and Dental Sciences , Niigata University , Niigata , Japan.; b Graduate School of Biostudies , Kyoto University , Kyoto , Japan.; a Research Institute for Bioresources and Biotechnology , Ishikawa Prefectural University , Nonoichi , Japan.; b Graduate School of Biostudies , Kyoto University , Kyoto , Japan.; a Research Institute for Bioresources and Biotechnology , Ishikawa Prefectural University , Nonoichi , Japan.&lt;/_author_adr&gt;&lt;_created&gt;63774439&lt;/_created&gt;&lt;_date&gt;2017-10-01&lt;/_date&gt;&lt;_date_display&gt;2017 Oct&lt;/_date_display&gt;&lt;_db_updated&gt;PubMed&lt;/_db_updated&gt;&lt;_doi&gt;10.1080/09168451.2017.1359486&lt;/_doi&gt;&lt;_impact_factor&gt;   1.516&lt;/_impact_factor&gt;&lt;_isbn&gt;1347-6947 (Electronic); 0916-8451 (Linking)&lt;/_isbn&gt;&lt;_issue&gt;10&lt;/_issue&gt;&lt;_journal&gt;Biosci Biotechnol Biochem&lt;/_journal&gt;&lt;_keywords&gt;Gifu anaerobic medium; dominant human gut bacteria; gut microbes; short-chain fatty acids; standard medium&lt;/_keywords&gt;&lt;_language&gt;eng&lt;/_language&gt;&lt;_modified&gt;63774439&lt;/_modified&gt;&lt;_pages&gt;2009-2017&lt;/_pages&gt;&lt;_subject_headings&gt;Anaerobiosis; Bacteria/genetics/*growth &amp;amp; development/*metabolism; Computer Simulation; Culture Techniques; DNA, Bacterial/genetics; Fatty Acids, Volatile/*metabolism; *Fermentation; *Gastrointestinal Microbiome; Genomics&lt;/_subject_headings&gt;&lt;_tertiary_title&gt;Bioscience, biotechnology, and biochemistry&lt;/_tertiary_title&gt;&lt;_type_work&gt;Journal Article&lt;/_type_work&gt;&lt;_url&gt;http://www.ncbi.nlm.nih.gov/entrez/query.fcgi?cmd=Retrieve&amp;amp;db=pubmed&amp;amp;dopt=Abstract&amp;amp;list_uids=28782454&amp;amp;query_hl=1&lt;/_url&gt;&lt;_volume&gt;81&lt;/_volume&gt;&lt;/Details&gt;&lt;Extra&gt;&lt;DBUID&gt;{6486014E-94A3-482F-8B8D-B1496E970E79}&lt;/DBUID&gt;&lt;/Extra&gt;&lt;/Item&gt;&lt;/References&gt;&lt;/Group&gt;&lt;/Citation&gt;_x000a_"/>
    <w:docVar w:name="NE.Ref{B302632C-0833-4A4A-9406-44EEB2B4DF7A}" w:val=" ADDIN NE.Ref.{B302632C-0833-4A4A-9406-44EEB2B4DF7A}&lt;Citation&gt;&lt;Group&gt;&lt;References&gt;&lt;Item&gt;&lt;ID&gt;7241&lt;/ID&gt;&lt;UID&gt;{072965C8-E8E4-4D8B-A1E6-00688B87FA45}&lt;/UID&gt;&lt;Title&gt;Ruminococcus bromii is a keystone species for the degradation of resistant starch in the human colon&lt;/Title&gt;&lt;Template&gt;Journal Article&lt;/Template&gt;&lt;Star&gt;1&lt;/Star&gt;&lt;Tag&gt;5&lt;/Tag&gt;&lt;Author&gt;Ze, X; Duncan, S H; Louis, P; Flint, H J&lt;/Author&gt;&lt;Year&gt;2012&lt;/Year&gt;&lt;Details&gt;&lt;_accessed&gt;63794411&lt;/_accessed&gt;&lt;_accession_num&gt;22343308&lt;/_accession_num&gt;&lt;_author_adr&gt;Microbial Ecology Group, Rowett Institute of Nutrition and Health, Greenburn Road, Bucksburn, Aberdeen, UK.&lt;/_author_adr&gt;&lt;_collection_scope&gt;SCI;SCIE&lt;/_collection_scope&gt;&lt;_created&gt;62793533&lt;/_created&gt;&lt;_date&gt;59212800&lt;/_date&gt;&lt;_date_display&gt;2012 Aug&lt;/_date_display&gt;&lt;_db_updated&gt;PubMed&lt;/_db_updated&gt;&lt;_doi&gt;10.1038/ismej.2012.4&lt;/_doi&gt;&lt;_impact_factor&gt;   9.180&lt;/_impact_factor&gt;&lt;_isbn&gt;1751-7370 (Electronic); 1751-7362 (Linking)&lt;/_isbn&gt;&lt;_issue&gt;8&lt;/_issue&gt;&lt;_journal&gt;ISME J&lt;/_journal&gt;&lt;_keywords&gt;Bacteria/genetics/growth &amp;amp;amp; development/*metabolism; Coculture Techniques; Colon/metabolism/*microbiology; Feces/microbiology; Fermentation; Humans; Ruminococcus/*metabolism; Species Specificity; Starch/*metabolism; Time Factors&lt;/_keywords&gt;&lt;_label&gt;RS-individual; response&lt;/_label&gt;&lt;_language&gt;eng&lt;/_language&gt;&lt;_modified&gt;63794411&lt;/_modified&gt;&lt;_pages&gt;1535-43&lt;/_pages&gt;&lt;_tertiary_title&gt;The ISME journal&lt;/_tertiary_title&gt;&lt;_type_work&gt;Journal Article; Research Support, Non-U.S. Gov&amp;apos;t&lt;/_type_work&gt;&lt;_url&gt;http://www.ncbi.nlm.nih.gov/entrez/query.fcgi?cmd=Retrieve&amp;amp;db=pubmed&amp;amp;dopt=Abstract&amp;amp;list_uids=22343308&amp;amp;query_hl=1&lt;/_url&gt;&lt;_volume&gt;6&lt;/_volume&gt;&lt;/Details&gt;&lt;Extra&gt;&lt;DBUID&gt;{6486014E-94A3-482F-8B8D-B1496E970E79}&lt;/DBUID&gt;&lt;/Extra&gt;&lt;/Item&gt;&lt;/References&gt;&lt;/Group&gt;&lt;Group&gt;&lt;References&gt;&lt;Item&gt;&lt;ID&gt;7298&lt;/ID&gt;&lt;UID&gt;{A628A4EA-75A5-4C82-A446-AD29D6585366}&lt;/UID&gt;&lt;Title&gt;Prebiotic stimulation of human colonic butyrate-producing bacteria and bifidobacteria, in vitro&lt;/Title&gt;&lt;Template&gt;Journal Article&lt;/Template&gt;&lt;Star&gt;0&lt;/Star&gt;&lt;Tag&gt;5&lt;/Tag&gt;&lt;Author&gt;Scott, K P; Martin, J C; Duncan, S H; Flint, H J&lt;/Author&gt;&lt;Year&gt;2014&lt;/Year&gt;&lt;Details&gt;&lt;_accessed&gt;62793523&lt;/_accessed&gt;&lt;_accession_num&gt;23909466&lt;/_accession_num&gt;&lt;_author_adr&gt;Microbial Ecology Group, Rowett Institute of Nutrition and Health, University of  Aberdeen, Bucksburn, Aberdeen, UK.&lt;/_author_adr&gt;&lt;_collection_scope&gt;SCI;SCIE&lt;/_collection_scope&gt;&lt;_created&gt;62793522&lt;/_created&gt;&lt;_date&gt;59958720&lt;/_date&gt;&lt;_date_display&gt;2014 Jan&lt;/_date_display&gt;&lt;_db_updated&gt;PubMed&lt;/_db_updated&gt;&lt;_doi&gt;10.1111/1574-6941.12186&lt;/_doi&gt;&lt;_impact_factor&gt;   3.675&lt;/_impact_factor&gt;&lt;_isbn&gt;1574-6941 (Electronic); 0168-6496 (Linking)&lt;/_isbn&gt;&lt;_issue&gt;1&lt;/_issue&gt;&lt;_journal&gt;FEMS Microbiol Ecol&lt;/_journal&gt;&lt;_keywords&gt;Bifidobacterium/*growth &amp;amp;amp; development/*metabolism; Butyrates/*metabolism; Colon/metabolism/*microbiology; Culture Media/metabolism; Gastrointestinal Tract/metabolism/microbiology; Gram-Positive Bacteria/classification/*growth &amp;amp;amp; development/*metabolism; Humans; Prebiotics/analysis/*microbiologyFaecalibacterium prausnitzii; Firmicutes; Roseburia spp; bifidobacteria; colonic anaerobes; fructans&lt;/_keywords&gt;&lt;_label&gt;inulin&lt;/_label&gt;&lt;_language&gt;eng&lt;/_language&gt;&lt;_modified&gt;63621391&lt;/_modified&gt;&lt;_ori_publication&gt;(c) 2013 Federation of European Microbiological Societies. Published by John_x000d__x000a_      Wiley &amp;amp;amp; Sons Ltd. All rights reserved.&lt;/_ori_publication&gt;&lt;_pages&gt;30-40&lt;/_pages&gt;&lt;_tertiary_title&gt;FEMS microbiology ecology&lt;/_tertiary_title&gt;&lt;_type_work&gt;Journal Article; Research Support, Non-U.S. Gov&amp;apos;t&lt;/_type_work&gt;&lt;_url&gt;http://www.ncbi.nlm.nih.gov/entrez/query.fcgi?cmd=Retrieve&amp;amp;db=pubmed&amp;amp;dopt=Abstract&amp;amp;list_uids=23909466&amp;amp;query_hl=1&lt;/_url&gt;&lt;_volume&gt;87&lt;/_volume&gt;&lt;/Details&gt;&lt;Extra&gt;&lt;DBUID&gt;{6486014E-94A3-482F-8B8D-B1496E970E79}&lt;/DBUID&gt;&lt;/Extra&gt;&lt;/Item&gt;&lt;/References&gt;&lt;/Group&gt;&lt;/Citation&gt;_x000a_"/>
    <w:docVar w:name="NE.Ref{B3664FB5-2233-4187-9D99-705696434411}" w:val=" ADDIN NE.Ref.{B3664FB5-2233-4187-9D99-705696434411}&lt;Citation&gt;&lt;Group&gt;&lt;References&gt;&lt;Item&gt;&lt;ID&gt;7241&lt;/ID&gt;&lt;UID&gt;{072965C8-E8E4-4D8B-A1E6-00688B87FA45}&lt;/UID&gt;&lt;Title&gt;Ruminococcus bromii is a keystone species for the degradation of resistant starch in the human colon&lt;/Title&gt;&lt;Template&gt;Journal Article&lt;/Template&gt;&lt;Star&gt;1&lt;/Star&gt;&lt;Tag&gt;5&lt;/Tag&gt;&lt;Author&gt;Ze, X; Duncan, S H; Louis, P; Flint, H J&lt;/Author&gt;&lt;Year&gt;2012&lt;/Year&gt;&lt;Details&gt;&lt;_accessed&gt;63225361&lt;/_accessed&gt;&lt;_accession_num&gt;22343308&lt;/_accession_num&gt;&lt;_author_adr&gt;Microbial Ecology Group, Rowett Institute of Nutrition and Health, Greenburn Road, Bucksburn, Aberdeen, UK.&lt;/_author_adr&gt;&lt;_collection_scope&gt;SCI;SCIE&lt;/_collection_scope&gt;&lt;_created&gt;62793533&lt;/_created&gt;&lt;_date&gt;59212800&lt;/_date&gt;&lt;_date_display&gt;2012 Aug&lt;/_date_display&gt;&lt;_db_updated&gt;PubMed&lt;/_db_updated&gt;&lt;_doi&gt;10.1038/ismej.2012.4&lt;/_doi&gt;&lt;_impact_factor&gt;   9.180&lt;/_impact_factor&gt;&lt;_isbn&gt;1751-7370 (Electronic); 1751-7362 (Linking)&lt;/_isbn&gt;&lt;_issue&gt;8&lt;/_issue&gt;&lt;_journal&gt;ISME J&lt;/_journal&gt;&lt;_keywords&gt;Bacteria/genetics/growth &amp;amp;amp; development/*metabolism; Coculture Techniques; Colon/metabolism/*microbiology; Feces/microbiology; Fermentation; Humans; Ruminococcus/*metabolism; Species Specificity; Starch/*metabolism; Time Factors&lt;/_keywords&gt;&lt;_label&gt;RS-individual; response&lt;/_label&gt;&lt;_language&gt;eng&lt;/_language&gt;&lt;_modified&gt;63458694&lt;/_modified&gt;&lt;_pages&gt;1535-43&lt;/_pages&gt;&lt;_tertiary_title&gt;The ISME journal&lt;/_tertiary_title&gt;&lt;_type_work&gt;Journal Article; Research Support, Non-U.S. Gov&amp;apos;t&lt;/_type_work&gt;&lt;_url&gt;http://www.ncbi.nlm.nih.gov/entrez/query.fcgi?cmd=Retrieve&amp;amp;db=pubmed&amp;amp;dopt=Abstract&amp;amp;list_uids=22343308&amp;amp;query_hl=1&lt;/_url&gt;&lt;_volume&gt;6&lt;/_volume&gt;&lt;/Details&gt;&lt;Extra&gt;&lt;DBUID&gt;{6486014E-94A3-482F-8B8D-B1496E970E79}&lt;/DBUID&gt;&lt;/Extra&gt;&lt;/Item&gt;&lt;/References&gt;&lt;/Group&gt;&lt;/Citation&gt;_x000a_"/>
    <w:docVar w:name="NE.Ref{B67DA7F2-DA21-4423-A8DC-515D861D87AB}" w:val=" ADDIN NE.Ref.{B67DA7F2-DA21-4423-A8DC-515D861D87AB}&lt;Citation&gt;&lt;Group&gt;&lt;References&gt;&lt;Item&gt;&lt;ID&gt;6846&lt;/ID&gt;&lt;UID&gt;{3CDCC67D-FA26-4EE9-9393-48723AE39416}&lt;/UID&gt;&lt;Title&gt;Microbiome Composition in Both Wild-Type and Disease Model Mice Is Heavily Influenced by Mouse Facility&lt;/Title&gt;&lt;Template&gt;Journal Article&lt;/Template&gt;&lt;Star&gt;0&lt;/Star&gt;&lt;Tag&gt;5&lt;/Tag&gt;&lt;Author&gt;Parker, Kristopher D; Albeke, Shannon E; Gigley, Jason P; Goldstein, Allan M; Ward, Naomi L&lt;/Author&gt;&lt;Year&gt;2018&lt;/Year&gt;&lt;Details&gt;&lt;_accessed&gt;63794420&lt;/_accessed&gt;&lt;_collection_scope&gt;SCIE&lt;/_collection_scope&gt;&lt;_created&gt;62699006&lt;/_created&gt;&lt;_date&gt;62350560&lt;/_date&gt;&lt;_db_updated&gt;CrossRef&lt;/_db_updated&gt;&lt;_doi&gt;10.3389/fmicb.2018.01598&lt;/_doi&gt;&lt;_impact_factor&gt;   4.235&lt;/_impact_factor&gt;&lt;_isbn&gt;1664-302X&lt;/_isbn&gt;&lt;_journal&gt;Frontiers in Microbiology&lt;/_journal&gt;&lt;_modified&gt;63794420&lt;/_modified&gt;&lt;_tertiary_title&gt;Front. Microbiol.&lt;/_tertiary_title&gt;&lt;_url&gt;https://www.frontiersin.org/article/10.3389/fmicb.2018.01598/full_x000d__x000a_https://www.frontiersin.org/article/10.3389/fmicb.2018.01598/full&lt;/_url&gt;&lt;_volume&gt;9&lt;/_volume&gt;&lt;/Details&gt;&lt;Extra&gt;&lt;DBUID&gt;{6486014E-94A3-482F-8B8D-B1496E970E79}&lt;/DBUID&gt;&lt;/Extra&gt;&lt;/Item&gt;&lt;/References&gt;&lt;/Group&gt;&lt;Group&gt;&lt;References&gt;&lt;Item&gt;&lt;ID&gt;6850&lt;/ID&gt;&lt;UID&gt;{261F3238-8CF0-4D9E-8992-BB316E25667A}&lt;/UID&gt;&lt;Title&gt;Effects of Vendor and Genetic Background on the Composition of the Fecal Microbiota of Inbred Mice&lt;/Title&gt;&lt;Template&gt;Journal Article&lt;/Template&gt;&lt;Star&gt;0&lt;/Star&gt;&lt;Tag&gt;0&lt;/Tag&gt;&lt;Author&gt;Ericsson, Aaron C; Davis, J Wade; Spollen, William; Bivens, Nathan; Givan, Scott; Hagan, Catherine E; McIntosh, Mark; Franklin, Craig L&lt;/Author&gt;&lt;Year&gt;2015&lt;/Year&gt;&lt;Details&gt;&lt;_accessed&gt;63794429&lt;/_accessed&gt;&lt;_collection_scope&gt;SCIE&lt;/_collection_scope&gt;&lt;_created&gt;62699006&lt;/_created&gt;&lt;_date&gt;60544800&lt;/_date&gt;&lt;_db_updated&gt;CrossRef&lt;/_db_updated&gt;&lt;_doi&gt;10.1371/journal.pone.0116704&lt;/_doi&gt;&lt;_impact_factor&gt;   2.740&lt;/_impact_factor&gt;&lt;_isbn&gt;1932-6203&lt;/_isbn&gt;&lt;_issue&gt;2&lt;/_issue&gt;&lt;_journal&gt;PLOS ONE&lt;/_journal&gt;&lt;_modified&gt;63794429&lt;/_modified&gt;&lt;_pages&gt;e0116704&lt;/_pages&gt;&lt;_tertiary_title&gt;PLoS ONE&lt;/_tertiary_title&gt;&lt;_url&gt;https://dx.plos.org/10.1371/journal.pone.0116704_x000d__x000a_http://dx.plos.org/10.1371/journal.pone.0116704&lt;/_url&gt;&lt;_volume&gt;10&lt;/_volume&gt;&lt;/Details&gt;&lt;Extra&gt;&lt;DBUID&gt;{6486014E-94A3-482F-8B8D-B1496E970E79}&lt;/DBUID&gt;&lt;/Extra&gt;&lt;/Item&gt;&lt;/References&gt;&lt;/Group&gt;&lt;/Citation&gt;_x000a_"/>
    <w:docVar w:name="NE.Ref{B83A98AD-6B2B-4CDA-A374-2BBA65258168}" w:val=" ADDIN NE.Ref.{B83A98AD-6B2B-4CDA-A374-2BBA65258168}&lt;Citation&gt;&lt;Group&gt;&lt;References&gt;&lt;Item&gt;&lt;ID&gt;4113&lt;/ID&gt;&lt;UID&gt;{DD498C6E-79C8-4E8D-98AD-ABE5DE95DD9E}&lt;/UID&gt;&lt;Title&gt;Polysaccharide Degradation by the Intestinal Microbiota and Its Influence on Human Health and Disease&lt;/Title&gt;&lt;Template&gt;Journal Article&lt;/Template&gt;&lt;Star&gt;1&lt;/Star&gt;&lt;Tag&gt;5&lt;/Tag&gt;&lt;Author&gt;Cockburn, D W; Koropatkin, N M&lt;/Author&gt;&lt;Year&gt;2016&lt;/Year&gt;&lt;Details&gt;&lt;_accessed&gt;62233151&lt;/_accessed&gt;&lt;_accession_num&gt;27393306&lt;/_accession_num&gt;&lt;_author_adr&gt;Department of Microbiology and Immunology, University of Michigan Medical School, Ann Arbor, MI 48109, USA.; Department of Microbiology and Immunology, University of Michigan Medical School, Ann Arbor, MI 48109, USA. Electronic address: nkoropat@umich.edu.&lt;/_author_adr&gt;&lt;_collection_scope&gt;SCI;SCIE;&lt;/_collection_scope&gt;&lt;_created&gt;61425309&lt;/_created&gt;&lt;_date&gt;61335360&lt;/_date&gt;&lt;_date_display&gt;2016 Aug 14&lt;/_date_display&gt;&lt;_db_updated&gt;PubMed&lt;/_db_updated&gt;&lt;_doi&gt;10.1016/j.jmb.2016.06.021&lt;/_doi&gt;&lt;_impact_factor&gt;   4.760&lt;/_impact_factor&gt;&lt;_isbn&gt;1089-8638 (Electronic); 0022-2836 (Linking)&lt;/_isbn&gt;&lt;_issue&gt;16&lt;/_issue&gt;&lt;_journal&gt;J Mol Biol&lt;/_journal&gt;&lt;_keywords&gt;Animals; Bacteria/*metabolism/*pathogenicity; Diet/methods; Gastrointestinal Microbiome/*physiology; Gastrointestinal Tract/*metabolism/*microbiology; Humans; Microbiota/*physiology; Polysaccharides/*metabolism*Bacteroidetes; *Firmicutes; *carbohydrates; *microbiome; *prebiotics&lt;/_keywords&gt;&lt;_language&gt;eng&lt;/_language&gt;&lt;_modified&gt;63596810&lt;/_modified&gt;&lt;_ori_publication&gt;Copyright (c) 2016 Elsevier Ltd. All rights reserved.&lt;/_ori_publication&gt;&lt;_pages&gt;3230-3252&lt;/_pages&gt;&lt;_tertiary_title&gt;Journal of molecular biology&lt;/_tertiary_title&gt;&lt;_type_work&gt;Journal Article; Review; Research Support, Non-U.S. Gov&amp;apos;t; Research Support, N.I.H., Extramural&lt;/_type_work&gt;&lt;_url&gt;http://www.ncbi.nlm.nih.gov/entrez/query.fcgi?cmd=Retrieve&amp;amp;db=pubmed&amp;amp;dopt=Abstract&amp;amp;list_uids=27393306&amp;amp;query_hl=1&lt;/_url&gt;&lt;_volume&gt;428&lt;/_volume&gt;&lt;/Details&gt;&lt;Extra&gt;&lt;DBUID&gt;{6486014E-94A3-482F-8B8D-B1496E970E79}&lt;/DBUID&gt;&lt;/Extra&gt;&lt;/Item&gt;&lt;/References&gt;&lt;/Group&gt;&lt;Group&gt;&lt;References&gt;&lt;Item&gt;&lt;ID&gt;7241&lt;/ID&gt;&lt;UID&gt;{072965C8-E8E4-4D8B-A1E6-00688B87FA45}&lt;/UID&gt;&lt;Title&gt;Ruminococcus bromii is a keystone species for the degradation of resistant starch in the human colon&lt;/Title&gt;&lt;Template&gt;Journal Article&lt;/Template&gt;&lt;Star&gt;1&lt;/Star&gt;&lt;Tag&gt;5&lt;/Tag&gt;&lt;Author&gt;Ze, X; Duncan, S H; Louis, P; Flint, H J&lt;/Author&gt;&lt;Year&gt;2012&lt;/Year&gt;&lt;Details&gt;&lt;_accessed&gt;63225361&lt;/_accessed&gt;&lt;_accession_num&gt;22343308&lt;/_accession_num&gt;&lt;_author_adr&gt;Microbial Ecology Group, Rowett Institute of Nutrition and Health, Greenburn Road, Bucksburn, Aberdeen, UK.&lt;/_author_adr&gt;&lt;_collection_scope&gt;SCI;SCIE&lt;/_collection_scope&gt;&lt;_created&gt;62793533&lt;/_created&gt;&lt;_date&gt;59212800&lt;/_date&gt;&lt;_date_display&gt;2012 Aug&lt;/_date_display&gt;&lt;_db_updated&gt;PubMed&lt;/_db_updated&gt;&lt;_doi&gt;10.1038/ismej.2012.4&lt;/_doi&gt;&lt;_impact_factor&gt;   9.180&lt;/_impact_factor&gt;&lt;_isbn&gt;1751-7370 (Electronic); 1751-7362 (Linking)&lt;/_isbn&gt;&lt;_issue&gt;8&lt;/_issue&gt;&lt;_journal&gt;ISME J&lt;/_journal&gt;&lt;_keywords&gt;Bacteria/genetics/growth &amp;amp;amp; development/*metabolism; Coculture Techniques; Colon/metabolism/*microbiology; Feces/microbiology; Fermentation; Humans; Ruminococcus/*metabolism; Species Specificity; Starch/*metabolism; Time Factors&lt;/_keywords&gt;&lt;_label&gt;RS-individual; response&lt;/_label&gt;&lt;_language&gt;eng&lt;/_language&gt;&lt;_modified&gt;63458694&lt;/_modified&gt;&lt;_pages&gt;1535-43&lt;/_pages&gt;&lt;_tertiary_title&gt;The ISME journal&lt;/_tertiary_title&gt;&lt;_type_work&gt;Journal Article; Research Support, Non-U.S. Gov&amp;apos;t&lt;/_type_work&gt;&lt;_url&gt;http://www.ncbi.nlm.nih.gov/entrez/query.fcgi?cmd=Retrieve&amp;amp;db=pubmed&amp;amp;dopt=Abstract&amp;amp;list_uids=22343308&amp;amp;query_hl=1&lt;/_url&gt;&lt;_volume&gt;6&lt;/_volume&gt;&lt;/Details&gt;&lt;Extra&gt;&lt;DBUID&gt;{6486014E-94A3-482F-8B8D-B1496E970E79}&lt;/DBUID&gt;&lt;/Extra&gt;&lt;/Item&gt;&lt;/References&gt;&lt;/Group&gt;&lt;/Citation&gt;_x000a_"/>
    <w:docVar w:name="NE.Ref{B9052BBE-D4C1-4717-B59A-A704BC176ABE}" w:val=" ADDIN NE.Ref.{B9052BBE-D4C1-4717-B59A-A704BC176ABE}&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196931&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458895&lt;/_modified&gt;&lt;_number&gt;1&lt;/_number&gt;&lt;_ori_publication&gt;BMC_x000d__x000a_&lt;/_ori_publication&gt;&lt;_pages&gt;5-14_x000d__x000a_&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BBB4847F-5015-4755-A8C4-482A03969AF2}" w:val=" ADDIN NE.Ref.{BBB4847F-5015-4755-A8C4-482A03969AF2}&lt;Citation&gt;&lt;Group&gt;&lt;References&gt;&lt;Item&gt;&lt;ID&gt;8333&lt;/ID&gt;&lt;UID&gt;{2F47CEAC-5A92-4968-8216-A153392A693C}&lt;/UID&gt;&lt;Title&gt;Reproducible, interactive, scalable and extensible microbiome data science using  QIIME 2&lt;/Title&gt;&lt;Template&gt;Journal Article&lt;/Template&gt;&lt;Star&gt;0&lt;/Star&gt;&lt;Tag&gt;0&lt;/Tag&gt;&lt;Author&gt;Bolyen, E; Rideout, J R; Dillon, M R; Bokulich, N A; Abnet, C C; Al-Ghalith, G A; Alexander, H; Alm, E J; Arumugam, M; Asnicar, F; Bai, Y; Bisanz, J E; Bittinger, K; Brejnrod, A; Brislawn, C J; Brown, C T; Callahan, B J; Caraballo-Rodriguez, A M; Chase, J; Cope, E K; Da, Silva R; Diener, C; Dorrestein, P C; Douglas, G M; Durall, D M; Duvallet, C; Edwardson, C F; Ernst, M; Estaki, M; Fouquier, J; Gauglitz, J M; Gibbons, S M; Gibson, D L; Gonzalez, A; Gorlick, K; Guo, J; Hillmann, B; Holmes, S; Holste, H; Huttenhower, C; Huttley, G A; Janssen, S; Jarmusch, A K; Jiang, L; Kaehler, B D; Kang, K B; Keefe, C R; Keim, P; Kelley, S T; Knights, D; Koester, I; Kosciolek, T; Kreps, J; Langille, MGI; Lee, J; Ley, R; Liu, Y X; Loftfield, E; Lozupone, C; Maher, M; Marotz, C; Martin, B D; McDonald, D; McIver, L J; Melnik, A V; Metcalf, J L; Morgan, S C; Morton, J T; Naimey, A T; Navas-Molina, J A; Nothias, L F; Orchanian, S B; Pearson, T; Peoples, S L; Petras, D; Preuss, M L; Pruesse, E; Rasmussen, L B; Rivers, A; Robeson, MS Nd; Rosenthal, P; Segata, N; Shaffer, M; Shiffer, A; Sinha, R; Song, S J; Spear, J R; Swafford, A D; Thompson, L R; Torres, P J; Trinh, P; Tripathi, A; Turnbaugh, P J; Ul-Hasan, S; van der Hooft, JJJ; Vargas, F; Vazquez-Baeza, Y; Vogtmann, E; von Hippel, M; Walters, W; Wan, Y; Wang, M; Warren, J; Weber, K C; Williamson, CHD; Willis, A D; Xu, Z Z; Zaneveld, J R; Zhang, Y; Zhu, Q; Knight, R; Caporaso, J G&lt;/Author&gt;&lt;Year&gt;2019&lt;/Year&gt;&lt;Details&gt;&lt;_accessed&gt;63282051&lt;/_accessed&gt;&lt;_accession_num&gt;31341288&lt;/_accession_num&gt;&lt;_author_adr&gt;Center for Applied Microbiome Science, Pathogen and Microbiome Institute, Northern Arizona University, Flagstaff, AZ, USA.; Center for Applied Microbiome Science, Pathogen and Microbiome Institute, Northern Arizona University, Flagstaff, AZ, USA.; Center for Applied Microbiome Science, Pathogen and Microbiome Institute, Northern Arizona University, Flagstaff, AZ, USA.; Center for Applied Microbiome Science, Pathogen and Microbiome Institute, Northern Arizona University, Flagstaff, AZ, USA.; Metabolic Epidemiology Branch, National Cancer Institute, Rockville, MD, USA.; Department of Computer Science and Engineering, University of Minnesota, Minneapolis, MN, USA.; Biology Department, Woods Hole Oceanographic Institution, Woods Hole, MA, USA.; Department of Population Health and Reproduction, University of California, Davis, Davis, CA, USA.; Department of Biological Engineering, Massachusetts Institute of Technology, Cambridge, MA, USA.; Center for Microbiome Informatics and Therapeutics, Massachusetts Institute of Technology, Cambridge, MA, USA.; Novo Nordisk Foundation Center for Basic Metabolic Research, Faculty of Health and Medical Sciences, University of Copenhagen, Copenhagen, Denmark.; Centre for Integrative Biology, University of Trento, Trento, Italy.; State Key Laboratory of Plant Genomics, Institute of Genetics and Developmental Biology, Chinese Academy of Sciences, Beijing, China.; Centre of Excellence for Plant and Microbial Sciences (CEPAMS), Institute of Genetics and Developmental Biology, Chinese Academy of Sciences &amp;amp;amp; John Innes Centre, Beijing, China.; University of Chinese Academy of Sciences, Beijing, China.; Department of Microbiology and Immunology, University of California, San Francisco, San Francisco, CA, USA.; Division of Gastroenterology and Nutrition, Children&amp;apos;s Hospital of Philadelphia,  Philadelphia, PA, USA.; Hepatology, Children&amp;apos;s Hospital of Philadelphia, Philadelphia, PA, USA.; Novo Nordisk Foundation Center for Basic Metabolic Research, Faculty of Health and Medical Sciences, University of Copenhagen, Copenhagen, Denmark.; Earth and Biological Sciences Directorate, Pacific Northwest National Laboratory, Richland, WA, USA.; Department of Population Health and Reproduction, University of California, Davis, Davis, CA, USA.; Department of Population Health &amp;amp;amp; Pathobiology, North Carolina State University,  Raleigh, NC, USA.; Bioinformatics Research Center, North Carolina State University, Raleigh, NC, USA.; Collaborative Mass Spectrometry Innovation Center, Skaggs School of Pharmacy and  Pharmaceutical Sciences, University of California San Diego, San Diego, CA, USA.; Center for Applied Microbiome Science, Pathogen and Microbiome Institute, Northern Arizona University, Flagstaff, AZ, USA.; Center for Applied Microbiome Science, Pathogen and Microbiome Institute, Northern Arizona University, Flagstaff, AZ, USA.; Department of Biological Sciences, Northern Arizona University, Flagstaff, AZ, USA.; Collaborative Mass Spectrometry Innovation Center, Skaggs School of Pharmacy and  Pharmaceutical Sciences, University of California San Diego, San Diego, CA, USA.; Institute for Systems Biology, Seattle, WA, USA.; Collaborative Mass Spectrometry Innovation Center, Skaggs School of Pharmacy and  Pharmaceutical Sciences, University of California San Diego, San Diego, CA, USA.; Department of Microbiology and Immunology, Dalhousie University, Halifax, Nova Scotia, Canada.; Irving K. Barber School of Arts and Sciences, University of British Columbia, Kelowna, British Columbia, Canada.; Department of Biological Engineering, Massachusetts Institute of Technology, Cambridge, MA, USA.; A. Watson Armour III Center for Animal Health and Welfare, Aquarium Microbiome Project, John G. Shedd Aquarium, Chicago, IL, USA.; Collaborative Mass Spectrometry Innovation Center, Skaggs School of Pharmacy and  Pharmaceutical Sciences, University of California San Diego, San Diego, CA, USA.; Department of Congenital Disorders, Statens Serum Institut, Copenhagen, Denmark.; Department of Biology, University of British Columbia Okanagan, Okanagan, British Columbia, Canada.; Computational Bioscience Program, University of Colorado Anschutz Medical Campus, Aurora, CO, USA.; Department of Medicine, Division of Biomedical Informatics and Personalized Medicine, University of Colorado Anschutz Medical Campus, Aurora, CO, USA.; Collaborative Mass Spectrometry Innovation Center, Skaggs School of Pharmacy and  Pharmaceutical Sciences, University of California San Diego, San Diego, CA, USA.; Institute for Systems Biology, Seattle, WA, USA.; eScience Institute, University of Washington, Seattle, WA, USA.; Irving K. Barber School of Arts and Sciences, Department of Biology, University of British Columbia, Kelowna, British Columbia, Canada.; Department of Medicine, University of British Columbia, Kelowna, British Columbia, Canada.; Department of Pediatrics, University of California San Diego, La Jolla, CA, USA.; Center for Applied Microbiome Science, Pathogen and Microbiome Institute, Northern Arizona University, Flagstaff, AZ, USA.; Center for Microbial Ecology, Michigan State University, East Lansing, MI, USA.; Department of Computer Science and Engineering, University of Minnesota, Minneapolis, MN, USA.; Statistics Department, Stanford University, Palo Alto, CA, USA.; Department of Pediatrics, University of California San Diego, La Jolla, CA, USA.; Department of Computer Science and Engineering, University of California San Diego, La Jolla, CA, USA.; Department of Biostatistics, Harvard T.H. Chan School of Public Health, Boston, MA, USA.; Broad Institute of MIT and Harvard, Cambridge, MA, USA.; Research School of Biology, The Australian National University, Canberra, Australian Capital Territory, Australia.; Department of Pediatric Oncology, Hematology and Clinical Immunology, Heinrich-Heine University Dusseldorf, Dusseldorf, Germany.; Collaborative Mass Spectrometry Innovation Center, Skaggs School of Pharmacy and  Pharmaceutical Sciences, University of California San Diego, San Diego, CA, USA.; Department of Family Medicine and Public Health, University of California San Diego, La Jolla, CA, USA.; Research School of Biology, The Australian National University, Canberra, Australian Capital Territory, Australia.; School of Science, University of New South Wales, Canberra, Australian Capital Territory, Australia.; Collaborative Mass Spectrometry Innovation Center, Skaggs School of Pharmacy and  Pharmaceutical Sciences, University of California San Diego, San Diego, CA, USA.; College of Pharmacy, Sookmyung Women&amp;apos;s University, Seoul, Republic of Korea.; Center for Applied Microbiome Science, Pathogen and Microbiome Institute, Northern Arizona University, Flagstaff, AZ, USA.; Center for Applied Microbiome Science, Pathogen and Microbiome Institute, Northern Arizona University, Flagstaff, AZ, USA.; Department of Biology, San Diego State University, San Diego, CA, USA.; Department of Computer Science and Engineering, University of Minnesota, Minneapolis, MN, USA.; Biotechnology Institute, University of Minnesota, Saint Paul, MN, USA.; Collaborative Mass Spectrometry Innovation Center, Skaggs School of Pharmacy and  Pharmaceutical Sciences, University of California San Diego, San Diego, CA, USA.; Scripps Institution of Oceanography, University of California San Diego, La Jolla, CA, USA.; Department of Pediatrics, University of California San Diego, La Jolla, California, USA.; Center for Applied Microbiome Science, Pathogen and Microbiome Institute, Northern Arizona University, Flagstaff, AZ, USA.; Department of Pharmacology, Dalhousie University, Halifax, Nova Scotia, Canada.; Science Education, Howard Hughes Medical Institute, Ashburn, VA, USA.; Department of Microbiome Science, Max Planck Institute for Developmental Biology, Tubingen, Germany.; Department of Molecular Biology and Genetics, Cornell University, Ithaca, NY, USA.; State Key Laboratory of Plant Genomics, Institute of Genetics and Developmental Biology, Chinese Academy of Sciences, Beijing, China.; Centre of Excellence for Plant and Microbial Sciences (CEPAMS), Institute of Genetics and Developmental Biology, Chinese Academy of Sciences &amp;amp;amp; John Innes Centre, Beijing, China.; Metabolic Epidemiology Branch, National Cancer Institute, Rockville, MD, USA.; Department of Medicine, Division of Biomedical Informatics and Personalized Medicine, University of Colorado Anschutz Medical Campus, Aurora, CO, USA.; Department of Computer Science &amp;amp;amp; Engineering, University of California San Diego, La Jolla, CA, USA.; Department of Pediatrics, University of California San Diego, La Jolla, CA, USA.; Department of Statistics, University of Washington, Seattle, WA, USA.; Department of Pediatrics, University of California San Diego, La Jolla, CA, USA.; Department of Biostatistics, Harvard T.H. Chan School of Public Health, Boston, MA, USA.; Broad Institute of MIT and Harvard, Cambridge, MA, USA.; Collaborative Mass Spectrometry Innovation Center, Skaggs School of Pharmacy and  Pharmaceutical Sciences, University of California San Diego, San Diego, CA, USA.; Department of Animal Science, Colorado State University, Fort Collins, CO, USA.; Irving K. Barber School of Arts and Sciences, Unit 2 (Biology), University of British Columbia, Kelowna, British Columbia, Canada.; Department of Pediatrics, University of California San Diego, La Jolla, CA, USA.; Department of Computer Science &amp;amp;amp; Engineering, University of California San Diego, La Jolla, CA, USA.; Center for Applied Microbiome Science, Pathogen and Microbiome Institute, Northern Arizona University, Flagstaff, AZ, USA.; Department of Pediatrics, University of California San Diego, La Jolla, CA, USA.; Department of Computer Science &amp;amp;amp; Engineering, University of California San Diego, La Jolla, CA, USA.; Google LLC, Mountain View, CA, USA.; Collaborative Mass Spectrometry Innovation Center, Skaggs School of Pharmacy and  Pharmaceutical Sciences, University of California San Diego, San Diego, CA, USA.; Center for Microbiome Innovation, University of California San Diego, La Jolla, CA, USA.; Center for Applied Microbiome Science, Pathogen and Microbiome Institute, Northern Arizona University, Flagstaff, AZ, USA.; School of Information Studies, Syracuse University, Syracuse, NY, USA.; School of STEM, University of Washington Bothell, Bothell, WA, USA.; Collaborative Mass Spectrometry Innovation Center, Skaggs School of Pharmacy and  Pharmaceutical Sciences, University of California San Diego, San Diego, CA, USA.; Department of Biological Sciences, Webster University, St. Louis, MO, USA.; Department of Medicine, Division of Biomedical Informatics and Personalized Medicine, University of Colorado Anschutz Medical Campus, Aurora, CO, USA.; Novo Nordisk Foundation Center for Basic Metabolic Research, Faculty of Health and Medical Sciences, University of Copenhagen, Copenhagen, Denmark.; Agricultural Research Service, Genomics and Bioinformatics Research Unit, United  States Department of Agriculture, Gainesville, FL, USA.; College of Medicine, Department of Biomedical Informatics, University of Arkansas for Medical Sciences, Little Rock, AR, USA.; Department of Biological Sciences, Webster University, St. Louis, MO, USA.; Centre for Integrative Biology, University of Trento, Trento, Italy.; Computational Bioscience Program, University of Colorado Anschutz Medical Campus, Aurora, CO, USA.; Department of Medicine, Division of Biomedical Informatics and Personalized Medicine, University of Colorado Anschutz Medical Campus, Aurora, CO, USA.; Center for Applied Microbiome Science, Pathogen and Microbiome Institute, Northern Arizona University, Flagstaff, AZ, USA.; Metabolic Epidemiology Branch, National Cancer Institute, Rockville, MD, USA.; Department of Pediatrics, University of California San Diego, La Jolla, CA, USA.; Department of Civil and Environmental Engineering, Colorado School of Mines, Golden, CO, USA.; Center for Microbiome Innovation, University of California San Diego, La Jolla, CA, USA.; Department of Biological Sciences and Northern Gulf Institute, University of Southern Mississippi, Hattiesburg, MS, USA.; Ocean Chemistry and Ecosystems Division, Atlantic Oceanographic and Meteorological Laboratory, National Oceanic and Atmospheric Administration, La Jolla, CA, USA.; Department of Biology, San Diego State University, San Diego, CA, USA.; Department of Environmental and Occupational Health Sciences, University of Washington, Seattle, WA, USA.; Collaborative Mass Spectrometry Innovation Center, Skaggs School of Pharmacy and  Pharmaceutical Sciences, University of California San Diego, San Diego, CA, USA.; Department of Pediatrics, University of California San Diego, La Jolla, CA, USA.; Division of Biological Sciences, University of California San Diego, San Diego, CA, USA.; Department of Microbiology and Immunology, University of California San Francisco, San Francisco, CA, USA.; Quantitative and Systems Biology Graduate Program, University of California Merced, Merced, CA, USA.; Bioinformatics Group, Wageningen University, Wageningen, the Netherlands.; Division of Biological Sciences, University of California San Diego, San Diego, CA, USA.; Department of Pediatrics, University of California San Diego, La Jolla, CA, USA.; Metabolic Epidemiology Branch, National Cancer Institute, Rockville, MD, USA.; Department of Mathematics, University of Arizona, Tucson, AZ, USA.; Department of Microbiome Science, Max Planck Institute for Developmental Biology, Tubingen, Germany.; Metabolic Epidemiology Branch, National Cancer Institute, Rockville, MD, USA.; Collaborative Mass Spectrometry Innovation Center, Skaggs School of Pharmacy and  Pharmaceutical Sciences, University of California San Diego, San Diego, CA, USA.; National Laboratory Service, Environment Agency, Starcross, UK.; Agricultural Research Service, Genomics and Bioinformatics Research Unit, United  States Department of Agriculture, Gainesville, FL, USA.; College of Agriculture and Life Sciences, University of Florida, Gainesville, FL, USA.; Pathogen and Microbiome Institute, Northern Arizona University, Flagstaff, AZ, USA.; Department of Biostatistics, University of Washington, Seattle, WA, USA.; Department of Pediatrics, University of California San Diego, La Jolla, CA, USA.; School of STEM, Division of Biological Sciences, University of Washington Bothell, Bothell, WA, USA.; Merck &amp;amp;amp; Co. Inc., Kenilworth, NJ, USA.; Department of Pediatrics, University of California San Diego, La Jolla, CA, USA.; Department of Pediatrics, University of California San Diego, La Jolla, CA, USA.; Center for Microbiome Innovation, University of California San Diego, La Jolla, CA, USA.; Department of Computer Science and Engineering, University of California San Diego, La Jolla, CA, USA.; Center for Applied Microbiome Science, Pathogen and Microbiome Institute, Northern Arizona University, Flagstaff, AZ, USA. greg.caporaso@nau.edu.; Department of Biological Sciences, Northern Arizona University, Flagstaff, AZ, USA. greg.caporaso@nau.edu.&lt;/_author_adr&gt;&lt;_collection_scope&gt;SCI;SCIE;EI&lt;/_collection_scope&gt;&lt;_created&gt;63282050&lt;/_created&gt;&lt;_date&gt;62893440&lt;/_date&gt;&lt;_date_display&gt;2019 Aug&lt;/_date_display&gt;&lt;_db_updated&gt;PubMed&lt;/_db_updated&gt;&lt;_doi&gt;10.1038/s41587-019-0209-9&lt;/_doi&gt;&lt;_impact_factor&gt;  36.558&lt;/_impact_factor&gt;&lt;_isbn&gt;1546-1696 (Electronic); 1087-0156 (Linking)&lt;/_isbn&gt;&lt;_issue&gt;8&lt;/_issue&gt;&lt;_journal&gt;Nat Biotechnol&lt;/_journal&gt;&lt;_keywords&gt;*Computational Biology; *Data Science; Databases, Factual; Humans; *Microbiota; *Software&lt;/_keywords&gt;&lt;_language&gt;eng&lt;/_language&gt;&lt;_modified&gt;63594385&lt;/_modified&gt;&lt;_pages&gt;852-857&lt;/_pages&gt;&lt;_tertiary_title&gt;Nature biotechnology&lt;/_tertiary_title&gt;&lt;_type_work&gt;Letter; Research Support, N.I.H., Extramural; Research Support, Non-U.S. Gov&amp;apos;t; Research Support, U.S. Gov&amp;apos;t, Non-P.H.S.&lt;/_type_work&gt;&lt;_url&gt;http://www.ncbi.nlm.nih.gov/entrez/query.fcgi?cmd=Retrieve&amp;amp;db=pubmed&amp;amp;dopt=Abstract&amp;amp;list_uids=31341288&amp;amp;query_hl=1&lt;/_url&gt;&lt;_volume&gt;37&lt;/_volume&gt;&lt;/Details&gt;&lt;Extra&gt;&lt;DBUID&gt;{6486014E-94A3-482F-8B8D-B1496E970E79}&lt;/DBUID&gt;&lt;/Extra&gt;&lt;/Item&gt;&lt;/References&gt;&lt;/Group&gt;&lt;/Citation&gt;_x000a_"/>
    <w:docVar w:name="NE.Ref{BC0E2EA1-9B63-4736-87FD-40EC7FD72AEF}" w:val=" ADDIN NE.Ref.{BC0E2EA1-9B63-4736-87FD-40EC7FD72AEF}&lt;Citation&gt;&lt;Group&gt;&lt;References&gt;&lt;Item&gt;&lt;ID&gt;8214&lt;/ID&gt;&lt;UID&gt;{5791E95F-14B6-4628-AFAC-D0C4EF576E2D}&lt;/UID&gt;&lt;Title&gt;Adjusting for age improves identification of gut microbiome alterations in multiple diseases&lt;/Title&gt;&lt;Template&gt;Journal Article&lt;/Template&gt;&lt;Star&gt;0&lt;/Star&gt;&lt;Tag&gt;0&lt;/Tag&gt;&lt;Author&gt;Ghosh, Tarini S; Das, Mrinmoy; Jeffery, Ian B; O&amp;apos;Toole, Paul W&lt;/Author&gt;&lt;Year&gt;2020&lt;/Year&gt;&lt;Details&gt;&lt;_accessed&gt;63242598&lt;/_accessed&gt;&lt;_collection_scope&gt;SCIE&lt;/_collection_scope&gt;&lt;_created&gt;63242598&lt;/_created&gt;&lt;_date&gt;63214560&lt;/_date&gt;&lt;_db_updated&gt;CrossRef&lt;/_db_updated&gt;&lt;_doi&gt;10.7554/eLife.50240&lt;/_doi&gt;&lt;_impact_factor&gt;   7.080&lt;/_impact_factor&gt;&lt;_isbn&gt;2050-084X&lt;/_isbn&gt;&lt;_journal&gt;eLife&lt;/_journal&gt;&lt;_modified&gt;63465828&lt;/_modified&gt;&lt;_url&gt;https://elifesciences.org/articles/50240_x000d__x000a_https://cdn.elifesciences.org/articles/50240/elife-50240-v1.pdf&lt;/_url&gt;&lt;_volume&gt;9&lt;/_volume&gt;&lt;/Details&gt;&lt;Extra&gt;&lt;DBUID&gt;{6486014E-94A3-482F-8B8D-B1496E970E79}&lt;/DBUID&gt;&lt;/Extra&gt;&lt;/Item&gt;&lt;/References&gt;&lt;/Group&gt;&lt;/Citation&gt;_x000a_"/>
    <w:docVar w:name="NE.Ref{BC772D82-3A18-4236-B9D3-373E8EAD9489}" w:val=" ADDIN NE.Ref.{BC772D82-3A18-4236-B9D3-373E8EAD9489}&lt;Citation&gt;&lt;Group&gt;&lt;References&gt;&lt;Item&gt;&lt;ID&gt;9178&lt;/ID&gt;&lt;UID&gt;{789AD4F7-4E71-4B74-A951-BA62605F69A0}&lt;/UID&gt;&lt;Title&gt;Multi-kingdom ecological drivers of microbiota assembly in preterm infants&lt;/Title&gt;&lt;Template&gt;Journal Article&lt;/Template&gt;&lt;Star&gt;0&lt;/Star&gt;&lt;Tag&gt;0&lt;/Tag&gt;&lt;Author&gt;Rao, Chitong; Coyte, Katharine Z; Bainter, Wayne; Geha, Raif S; Martin, Camilia R; Rakoff-Nahoum, Seth&lt;/Author&gt;&lt;Year&gt;2021&lt;/Year&gt;&lt;Details&gt;&lt;_accessed&gt;63881095&lt;/_accessed&gt;&lt;_collection_scope&gt;SCI;SCIE&lt;/_collection_scope&gt;&lt;_created&gt;63847480&lt;/_created&gt;&lt;_date&gt;63760320&lt;/_date&gt;&lt;_db_updated&gt;CrossRef&lt;/_db_updated&gt;&lt;_doi&gt;10.1038/s41586-021-03241-8&lt;/_doi&gt;&lt;_impact_factor&gt;  42.778&lt;/_impact_factor&gt;&lt;_isbn&gt;0028-0836&lt;/_isbn&gt;&lt;_issue&gt;7851&lt;/_issue&gt;&lt;_journal&gt;Nature&lt;/_journal&gt;&lt;_modified&gt;63881095&lt;/_modified&gt;&lt;_pages&gt;633-638&lt;/_pages&gt;&lt;_tertiary_title&gt;Nature&lt;/_tertiary_title&gt;&lt;_url&gt;http://www.nature.com/articles/s41586-021-03241-8_x000d__x000a_http://www.nature.com/articles/s41586-021-03241-8.pdf&lt;/_url&gt;&lt;_volume&gt;591&lt;/_volume&gt;&lt;/Details&gt;&lt;Extra&gt;&lt;DBUID&gt;{6486014E-94A3-482F-8B8D-B1496E970E79}&lt;/DBUID&gt;&lt;/Extra&gt;&lt;/Item&gt;&lt;/References&gt;&lt;/Group&gt;&lt;/Citation&gt;_x000a_"/>
    <w:docVar w:name="NE.Ref{BD3C8309-C6BA-4C97-B2E8-5C9C35ACE610}" w:val=" ADDIN NE.Ref.{BD3C8309-C6BA-4C97-B2E8-5C9C35ACE610}&lt;Citation&gt;&lt;Group&gt;&lt;References&gt;&lt;Item&gt;&lt;ID&gt;8596&lt;/ID&gt;&lt;UID&gt;{5EDB925E-7E01-4D75-B978-FC29901FA83C}&lt;/UID&gt;&lt;Title&gt;Sequence and cultivation study of Muribaculaceae reveals novel species, host preference, and functional potential of this yet undescribed family&lt;/Title&gt;&lt;Template&gt;Journal Article&lt;/Template&gt;&lt;Star&gt;0&lt;/Star&gt;&lt;Tag&gt;0&lt;/Tag&gt;&lt;Author&gt;Lagkouvardos, Ilias; Lesker, Till R; Hitch, Thomas C A; Gálvez, Eric J C; Smit, Nathiana; Neuhaus, Klaus; Wang, Jun; Baines, John F; Abt, Birte; Stecher, Bärbel; Overmann, Jörg; Strowig, Till; Clavel, Thomas&lt;/Author&gt;&lt;Year&gt;2019&lt;/Year&gt;&lt;Details&gt;&lt;_accessed&gt;63461737&lt;/_accessed&gt;&lt;_collection_scope&gt;SCIE&lt;/_collection_scope&gt;&lt;_created&gt;63461737&lt;/_created&gt;&lt;_db_updated&gt;CrossRef&lt;/_db_updated&gt;&lt;_doi&gt;10.1186/s40168-019-0637-2&lt;/_doi&gt;&lt;_impact_factor&gt;  11.607&lt;/_impact_factor&gt;&lt;_isbn&gt;2049-2618&lt;/_isbn&gt;&lt;_issue&gt;1&lt;/_issue&gt;&lt;_journal&gt;Microbiome&lt;/_journal&gt;&lt;_modified&gt;63461737&lt;/_modified&gt;&lt;_tertiary_title&gt;Microbiome&lt;/_tertiary_title&gt;&lt;_url&gt;https://microbiomejournal.biomedcentral.com/articles/10.1186/s40168-019-0637-2_x000d__x000a_http://link.springer.com/content/pdf/10.1186/s40168-019-0637-2.pdf&lt;/_url&gt;&lt;_volume&gt;7&lt;/_volume&gt;&lt;/Details&gt;&lt;Extra&gt;&lt;DBUID&gt;{6486014E-94A3-482F-8B8D-B1496E970E79}&lt;/DBUID&gt;&lt;/Extra&gt;&lt;/Item&gt;&lt;/References&gt;&lt;/Group&gt;&lt;/Citation&gt;_x000a_"/>
    <w:docVar w:name="NE.Ref{BE02B692-A98C-413B-A23D-4D62B44F7805}" w:val=" ADDIN NE.Ref.{BE02B692-A98C-413B-A23D-4D62B44F7805}&lt;Citation&gt;&lt;Group&gt;&lt;References&gt;&lt;Item&gt;&lt;ID&gt;8784&lt;/ID&gt;&lt;UID&gt;{DD5EFA32-ABA6-4CB1-9753-CA7FD3960B3C}&lt;/UID&gt;&lt;Title&gt;Cross-Feeding between Bifidobacterium longum BB536 and Acetate-Converting, Butyrate-Producing Colon Bacteria during Growth on Oligofructose&lt;/Title&gt;&lt;Template&gt;Journal Article&lt;/Template&gt;&lt;Star&gt;0&lt;/Star&gt;&lt;Tag&gt;0&lt;/Tag&gt;&lt;Author&gt;Falony, Gwen; Vlachou, Angeliki; Verbrugghe, Kristof; Vuyst, Luc De&lt;/Author&gt;&lt;Year&gt;2006&lt;/Year&gt;&lt;Details&gt;&lt;_accessed&gt;63586843&lt;/_accessed&gt;&lt;_collection_scope&gt;SCI;SCIE;EI&lt;/_collection_scope&gt;&lt;_created&gt;63586843&lt;/_created&gt;&lt;_db_updated&gt;CrossRef&lt;/_db_updated&gt;&lt;_doi&gt;10.1128/AEM.01296-06&lt;/_doi&gt;&lt;_impact_factor&gt;   4.016&lt;/_impact_factor&gt;&lt;_isbn&gt;0099-2240&lt;/_isbn&gt;&lt;_issue&gt;12&lt;/_issue&gt;&lt;_journal&gt;Applied and Environmental Microbiology&lt;/_journal&gt;&lt;_modified&gt;63586843&lt;/_modified&gt;&lt;_pages&gt;7835-7841&lt;/_pages&gt;&lt;_tertiary_title&gt;AEM&lt;/_tertiary_title&gt;&lt;_url&gt;https://AEM.asm.org/content/72/12/7835_x000d__x000a_https://syndication.highwire.org/content/doi/10.1128/AEM.01296-06&lt;/_url&gt;&lt;_volume&gt;72&lt;/_volume&gt;&lt;/Details&gt;&lt;Extra&gt;&lt;DBUID&gt;{6486014E-94A3-482F-8B8D-B1496E970E79}&lt;/DBUID&gt;&lt;/Extra&gt;&lt;/Item&gt;&lt;/References&gt;&lt;/Group&gt;&lt;/Citation&gt;_x000a_"/>
    <w:docVar w:name="NE.Ref{BFA32DA1-2C97-4512-88C7-18DB170369A9}" w:val=" ADDIN NE.Ref.{BFA32DA1-2C97-4512-88C7-18DB170369A9}&lt;Citation&gt;&lt;Group&gt;&lt;References&gt;&lt;Item&gt;&lt;ID&gt;7241&lt;/ID&gt;&lt;UID&gt;{072965C8-E8E4-4D8B-A1E6-00688B87FA45}&lt;/UID&gt;&lt;Title&gt;Ruminococcus bromii is a keystone species for the degradation of resistant starch in the human colon&lt;/Title&gt;&lt;Template&gt;Journal Article&lt;/Template&gt;&lt;Star&gt;1&lt;/Star&gt;&lt;Tag&gt;5&lt;/Tag&gt;&lt;Author&gt;Ze, X; Duncan, S H; Louis, P; Flint, H J&lt;/Author&gt;&lt;Year&gt;2012&lt;/Year&gt;&lt;Details&gt;&lt;_accessed&gt;63794411&lt;/_accessed&gt;&lt;_accession_num&gt;22343308&lt;/_accession_num&gt;&lt;_author_adr&gt;Microbial Ecology Group, Rowett Institute of Nutrition and Health, Greenburn Road, Bucksburn, Aberdeen, UK.&lt;/_author_adr&gt;&lt;_collection_scope&gt;SCI;SCIE&lt;/_collection_scope&gt;&lt;_created&gt;62793533&lt;/_created&gt;&lt;_date&gt;59212800&lt;/_date&gt;&lt;_date_display&gt;2012 Aug&lt;/_date_display&gt;&lt;_db_updated&gt;PubMed&lt;/_db_updated&gt;&lt;_doi&gt;10.1038/ismej.2012.4&lt;/_doi&gt;&lt;_impact_factor&gt;   9.180&lt;/_impact_factor&gt;&lt;_isbn&gt;1751-7370 (Electronic); 1751-7362 (Linking)&lt;/_isbn&gt;&lt;_issue&gt;8&lt;/_issue&gt;&lt;_journal&gt;ISME J&lt;/_journal&gt;&lt;_keywords&gt;Bacteria/genetics/growth &amp;amp;amp; development/*metabolism; Coculture Techniques; Colon/metabolism/*microbiology; Feces/microbiology; Fermentation; Humans; Ruminococcus/*metabolism; Species Specificity; Starch/*metabolism; Time Factors&lt;/_keywords&gt;&lt;_label&gt;RS-individual; response&lt;/_label&gt;&lt;_language&gt;eng&lt;/_language&gt;&lt;_modified&gt;63794411&lt;/_modified&gt;&lt;_pages&gt;1535-43&lt;/_pages&gt;&lt;_tertiary_title&gt;The ISME journal&lt;/_tertiary_title&gt;&lt;_type_work&gt;Journal Article; Research Support, Non-U.S. Gov&amp;apos;t&lt;/_type_work&gt;&lt;_url&gt;http://www.ncbi.nlm.nih.gov/entrez/query.fcgi?cmd=Retrieve&amp;amp;db=pubmed&amp;amp;dopt=Abstract&amp;amp;list_uids=22343308&amp;amp;query_hl=1&lt;/_url&gt;&lt;_volume&gt;6&lt;/_volume&gt;&lt;/Details&gt;&lt;Extra&gt;&lt;DBUID&gt;{6486014E-94A3-482F-8B8D-B1496E970E79}&lt;/DBUID&gt;&lt;/Extra&gt;&lt;/Item&gt;&lt;/References&gt;&lt;/Group&gt;&lt;/Citation&gt;_x000a_"/>
    <w:docVar w:name="NE.Ref{C15BE33E-ABEC-4632-B930-CD1181EBE287}" w:val=" ADDIN NE.Ref.{C15BE33E-ABEC-4632-B930-CD1181EBE287}&lt;Citation&gt;&lt;Group&gt;&lt;References&gt;&lt;Item&gt;&lt;ID&gt;7829&lt;/ID&gt;&lt;UID&gt;{6DE2AA55-F332-4F11-8BAA-D14C0B61114E}&lt;/UID&gt;&lt;Title&gt;Diet-microbiota interactions and personalized nutrition&lt;/Title&gt;&lt;Template&gt;Journal Article&lt;/Template&gt;&lt;Star&gt;0&lt;/Star&gt;&lt;Tag&gt;5&lt;/Tag&gt;&lt;Author&gt;Kolodziejczyk, A A; Zheng, D; Elinav, E&lt;/Author&gt;&lt;Year&gt;2019&lt;/Year&gt;&lt;Details&gt;&lt;_accessed&gt;63135151&lt;/_accessed&gt;&lt;_accession_num&gt;31541197&lt;/_accession_num&gt;&lt;_author_adr&gt;Immunology Department, Weizmann Institute of Science, Rehovot, Israel.; Immunology Department, Weizmann Institute of Science, Rehovot, Israel.; Department of Gastroenterology, The First Affiliated Hospital, Sun Yat-sen University, Guangzhou, China.; Immunology Department, Weizmann Institute of Science, Rehovot, Israel. eran.elinav@weizmann.ac.il.; Division of Microbiome and Cancer, Deutsches Krebsforschungszentrum (DKFZ), Heidelberg, Germany. eran.elinav@weizmann.ac.il.&lt;/_author_adr&gt;&lt;_collection_scope&gt;SCI;SCIE&lt;/_collection_scope&gt;&lt;_created&gt;63135150&lt;/_created&gt;&lt;_date&gt;63069120&lt;/_date&gt;&lt;_date_display&gt;2019 Dec&lt;/_date_display&gt;&lt;_db_updated&gt;PubMed&lt;/_db_updated&gt;&lt;_doi&gt;10.1038/s41579-019-0256-8&lt;/_doi&gt;&lt;_impact_factor&gt;  34.209&lt;/_impact_factor&gt;&lt;_isbn&gt;1740-1534 (Electronic); 1740-1526 (Linking)&lt;/_isbn&gt;&lt;_issue&gt;12&lt;/_issue&gt;&lt;_journal&gt;Nat Rev Microbiol&lt;/_journal&gt;&lt;_language&gt;eng&lt;/_language&gt;&lt;_modified&gt;63415596&lt;/_modified&gt;&lt;_pages&gt;742-753&lt;/_pages&gt;&lt;_tertiary_title&gt;Nature reviews. Microbiology&lt;/_tertiary_title&gt;&lt;_type_work&gt;Journal Article; Review&lt;/_type_work&gt;&lt;_url&gt;http://www.ncbi.nlm.nih.gov/entrez/query.fcgi?cmd=Retrieve&amp;amp;db=pubmed&amp;amp;dopt=Abstract&amp;amp;list_uids=31541197&amp;amp;query_hl=1&lt;/_url&gt;&lt;_volume&gt;17&lt;/_volume&gt;&lt;/Details&gt;&lt;Extra&gt;&lt;DBUID&gt;{6486014E-94A3-482F-8B8D-B1496E970E79}&lt;/DBUID&gt;&lt;/Extra&gt;&lt;/Item&gt;&lt;/References&gt;&lt;/Group&gt;&lt;/Citation&gt;_x000a_"/>
    <w:docVar w:name="NE.Ref{C51A214A-5FA8-4DBE-95F7-BB3B381A3B7C}" w:val=" ADDIN NE.Ref.{C51A214A-5FA8-4DBE-95F7-BB3B381A3B7C}&lt;Citation&gt;&lt;Group&gt;&lt;References&gt;&lt;Item&gt;&lt;ID&gt;7298&lt;/ID&gt;&lt;UID&gt;{A628A4EA-75A5-4C82-A446-AD29D6585366}&lt;/UID&gt;&lt;Title&gt;Prebiotic stimulation of human colonic butyrate-producing bacteria and bifidobacteria, in vitro&lt;/Title&gt;&lt;Template&gt;Journal Article&lt;/Template&gt;&lt;Star&gt;0&lt;/Star&gt;&lt;Tag&gt;5&lt;/Tag&gt;&lt;Author&gt;Scott, K P; Martin, J C; Duncan, S H; Flint, H J&lt;/Author&gt;&lt;Year&gt;2014&lt;/Year&gt;&lt;Details&gt;&lt;_accessed&gt;62793523&lt;/_accessed&gt;&lt;_accession_num&gt;23909466&lt;/_accession_num&gt;&lt;_author_adr&gt;Microbial Ecology Group, Rowett Institute of Nutrition and Health, University of  Aberdeen, Bucksburn, Aberdeen, UK.&lt;/_author_adr&gt;&lt;_collection_scope&gt;SCI;SCIE&lt;/_collection_scope&gt;&lt;_created&gt;62793522&lt;/_created&gt;&lt;_date&gt;59958720&lt;/_date&gt;&lt;_date_display&gt;2014 Jan&lt;/_date_display&gt;&lt;_db_updated&gt;PubMed&lt;/_db_updated&gt;&lt;_doi&gt;10.1111/1574-6941.12186&lt;/_doi&gt;&lt;_impact_factor&gt;   3.675&lt;/_impact_factor&gt;&lt;_isbn&gt;1574-6941 (Electronic); 0168-6496 (Linking)&lt;/_isbn&gt;&lt;_issue&gt;1&lt;/_issue&gt;&lt;_journal&gt;FEMS Microbiol Ecol&lt;/_journal&gt;&lt;_keywords&gt;Bifidobacterium/*growth &amp;amp;amp; development/*metabolism; Butyrates/*metabolism; Colon/metabolism/*microbiology; Culture Media/metabolism; Gastrointestinal Tract/metabolism/microbiology; Gram-Positive Bacteria/classification/*growth &amp;amp;amp; development/*metabolism; Humans; Prebiotics/analysis/*microbiologyFaecalibacterium prausnitzii; Firmicutes; Roseburia spp; bifidobacteria; colonic anaerobes; fructans&lt;/_keywords&gt;&lt;_label&gt;inulin&lt;/_label&gt;&lt;_language&gt;eng&lt;/_language&gt;&lt;_modified&gt;63621391&lt;/_modified&gt;&lt;_ori_publication&gt;(c) 2013 Federation of European Microbiological Societies. Published by John_x000d__x000a_      Wiley &amp;amp;amp; Sons Ltd. All rights reserved.&lt;/_ori_publication&gt;&lt;_pages&gt;30-40&lt;/_pages&gt;&lt;_tertiary_title&gt;FEMS microbiology ecology&lt;/_tertiary_title&gt;&lt;_type_work&gt;Journal Article; Research Support, Non-U.S. Gov&amp;apos;t&lt;/_type_work&gt;&lt;_url&gt;http://www.ncbi.nlm.nih.gov/entrez/query.fcgi?cmd=Retrieve&amp;amp;db=pubmed&amp;amp;dopt=Abstract&amp;amp;list_uids=23909466&amp;amp;query_hl=1&lt;/_url&gt;&lt;_volume&gt;87&lt;/_volume&gt;&lt;/Details&gt;&lt;Extra&gt;&lt;DBUID&gt;{6486014E-94A3-482F-8B8D-B1496E970E79}&lt;/DBUID&gt;&lt;/Extra&gt;&lt;/Item&gt;&lt;/References&gt;&lt;/Group&gt;&lt;/Citation&gt;_x000a_"/>
    <w:docVar w:name="NE.Ref{C96A9BA6-76E2-4485-9783-8DA7668EC33F}" w:val=" ADDIN NE.Ref.{C96A9BA6-76E2-4485-9783-8DA7668EC33F}&lt;Citation&gt;&lt;Group&gt;&lt;References&gt;&lt;Item&gt;&lt;ID&gt;8740&lt;/ID&gt;&lt;UID&gt;{7EFED3D4-2893-4700-BCBE-96C3ABFA7E6A}&lt;/UID&gt;&lt;Title&gt;Modulating gut microbes&lt;/Title&gt;&lt;Template&gt;Journal Article&lt;/Template&gt;&lt;Star&gt;0&lt;/Star&gt;&lt;Tag&gt;0&lt;/Tag&gt;&lt;Author&gt;Wargo, J A&lt;/Author&gt;&lt;Year&gt;2020&lt;/Year&gt;&lt;Details&gt;&lt;_accessed&gt;63549696&lt;/_accessed&gt;&lt;_accession_num&gt;32913089&lt;/_accession_num&gt;&lt;_author_adr&gt;Departments of Surgical Oncology and Genomic Medicine, The University of Texas MD Anderson Cancer Center, Houston, TX 77030, USA. jwargo@mdanderson.org.&lt;/_author_adr&gt;&lt;_collection_scope&gt;SCI;SCIE&lt;/_collection_scope&gt;&lt;_created&gt;63549696&lt;/_created&gt;&lt;_date&gt;63479520&lt;/_date&gt;&lt;_date_display&gt;2020 Sep 11&lt;/_date_display&gt;&lt;_db_updated&gt;PubMed&lt;/_db_updated&gt;&lt;_doi&gt;10.1126/science.abc3965&lt;/_doi&gt;&lt;_impact_factor&gt;  41.845&lt;/_impact_factor&gt;&lt;_isbn&gt;1095-9203 (Electronic); 0036-8075 (Linking)&lt;/_isbn&gt;&lt;_issue&gt;6509&lt;/_issue&gt;&lt;_journal&gt;Science&lt;/_journal&gt;&lt;_language&gt;eng&lt;/_language&gt;&lt;_modified&gt;63549696&lt;/_modified&gt;&lt;_pages&gt;1302-1303&lt;/_pages&gt;&lt;_tertiary_title&gt;Science (New York, N.Y.)&lt;/_tertiary_title&gt;&lt;_type_work&gt;Journal Article; Research Support, N.I.H., Extramural; Research Support, Non-U.S. Gov&amp;apos;t&lt;/_type_work&gt;&lt;_url&gt;http://www.ncbi.nlm.nih.gov/entrez/query.fcgi?cmd=Retrieve&amp;amp;db=pubmed&amp;amp;dopt=Abstract&amp;amp;list_uids=32913089&amp;amp;query_hl=1&lt;/_url&gt;&lt;_volume&gt;369&lt;/_volume&gt;&lt;/Details&gt;&lt;Extra&gt;&lt;DBUID&gt;{6486014E-94A3-482F-8B8D-B1496E970E79}&lt;/DBUID&gt;&lt;/Extra&gt;&lt;/Item&gt;&lt;/References&gt;&lt;/Group&gt;&lt;/Citation&gt;_x000a_"/>
    <w:docVar w:name="NE.Ref{C98F12F1-7E99-47DC-A089-E548093A6DD5}" w:val=" ADDIN NE.Ref.{C98F12F1-7E99-47DC-A089-E548093A6DD5}&lt;Citation&gt;&lt;Group&gt;&lt;References&gt;&lt;Item&gt;&lt;ID&gt;9083&lt;/ID&gt;&lt;UID&gt;{B6BD0076-B3D2-410B-BCA1-7DF40814D9B9}&lt;/UID&gt;&lt;Title&gt;Integrated, systems metabolic picture of acetone-butanol-ethanol fermentation by  Clostridium acetobutylicum&lt;/Title&gt;&lt;Template&gt;Journal Article&lt;/Template&gt;&lt;Star&gt;0&lt;/Star&gt;&lt;Tag&gt;0&lt;/Tag&gt;&lt;Author&gt;Liao, C; Seo, S O; Celik, V; Liu, H; Kong, W; Wang, Y; Blaschek, H; Jin, Y S; Lu, T&lt;/Author&gt;&lt;Year&gt;2015&lt;/Year&gt;&lt;Details&gt;&lt;_accession_num&gt;26100881&lt;/_accession_num&gt;&lt;_author_adr&gt;Department of Bioengineering, University of Illinois at Urbana-Champaign, Urbana, IL 61801; Carl R. Woese Institute for Genomic Biology, University of Illinois at  Urbana-Champaign, Urbana, IL 61801;; Carl R. Woese Institute for Genomic Biology, University of Illinois at Urbana-Champaign, Urbana, IL 61801; Department of Food Science and Human Nutrition, University of Illinois at Urbana-Champaign, Urbana, IL 61801;; Department of Bioengineering, University of Illinois at Urbana-Champaign, Urbana, IL 61801; Carl R. Woese Institute for Genomic Biology, University of Illinois at  Urbana-Champaign, Urbana, IL 61801; Department of Bioengineering, Faculty of Engineering, University of Firat, 23119 Elazig, Turkey;; Department of Bioengineering, University of Illinois at Urbana-Champaign, Urbana, IL 61801; Carl R. Woese Institute for Genomic Biology, University of Illinois at  Urbana-Champaign, Urbana, IL 61801;; Department of Bioengineering, University of Illinois at Urbana-Champaign, Urbana, IL 61801; Carl R. Woese Institute for Genomic Biology, University of Illinois at  Urbana-Champaign, Urbana, IL 61801;; Department of Food Science and Human Nutrition, University of Illinois at Urbana-Champaign, Urbana, IL 61801;; Department of Food Science and Human Nutrition, University of Illinois at Urbana-Champaign, Urbana, IL 61801; Integrated Bioprocessing Research Laboratory, University of Illinois at Urbana-Champaign, Urbana, IL 61801;; Carl R. Woese Institute for Genomic Biology, University of Illinois at Urbana-Champaign, Urbana, IL 61801; Department of Food Science and Human Nutrition, University of Illinois at Urbana-Champaign, Urbana, IL 61801; Energy Bioscience Institute, University of Illinois at Urbana-Champaign, Urbana, IL 61801;; Department of Bioengineering, University of Illinois at Urbana-Champaign, Urbana, IL 61801; Carl R. Woese Institute for Genomic Biology, University of Illinois at  Urbana-Champaign, Urbana, IL 61801; Department of Physics, University of Illinois at Urbana-Champaign, Urbana, IL 61801 luting@illinois.edu.&lt;/_author_adr&gt;&lt;_created&gt;63774282&lt;/_created&gt;&lt;_date&gt;2015-07-07&lt;/_date&gt;&lt;_date_display&gt;2015 Jul 7&lt;/_date_display&gt;&lt;_db_updated&gt;PubMed&lt;/_db_updated&gt;&lt;_doi&gt;10.1073/pnas.1423143112&lt;/_doi&gt;&lt;_impact_factor&gt;   9.412&lt;/_impact_factor&gt;&lt;_isbn&gt;1091-6490 (Electronic); 0027-8424 (Linking)&lt;/_isbn&gt;&lt;_issue&gt;27&lt;/_issue&gt;&lt;_journal&gt;Proc Natl Acad Sci U S A&lt;/_journal&gt;&lt;_keywords&gt;ABE fermentation; clostridial physiology; integrated modeling; metabolic engineering; systems biology&lt;/_keywords&gt;&lt;_language&gt;eng&lt;/_language&gt;&lt;_modified&gt;63774282&lt;/_modified&gt;&lt;_pages&gt;8505-10&lt;/_pages&gt;&lt;_subject_headings&gt;Acetone/*metabolism; Algorithms; Bacterial Proteins/genetics/metabolism; Biofuels; Butanols/*metabolism; Clostridium acetobutylicum/genetics/*metabolism; Computer Simulation; Ethanol/*metabolism; *Fermentation; Gene Expression Regulation, Bacterial; Hydrogen-Ion Concentration; Kinetics; Models, Biological&lt;/_subject_headings&gt;&lt;_tertiary_title&gt;Proceedings of the National Academy of Sciences of the United States of America&lt;/_tertiary_title&gt;&lt;_type_work&gt;Journal Article; Research Support, Non-U.S. Gov&amp;apos;t&lt;/_type_work&gt;&lt;_url&gt;http://www.ncbi.nlm.nih.gov/entrez/query.fcgi?cmd=Retrieve&amp;amp;db=pubmed&amp;amp;dopt=Abstract&amp;amp;list_uids=26100881&amp;amp;query_hl=1&lt;/_url&gt;&lt;_volume&gt;112&lt;/_volume&gt;&lt;/Details&gt;&lt;Extra&gt;&lt;DBUID&gt;{6486014E-94A3-482F-8B8D-B1496E970E79}&lt;/DBUID&gt;&lt;/Extra&gt;&lt;/Item&gt;&lt;/References&gt;&lt;/Group&gt;&lt;/Citation&gt;_x000a_"/>
    <w:docVar w:name="NE.Ref{C998C189-685C-47D2-9780-3C81DCD83C0D}" w:val=" ADDIN NE.Ref.{C998C189-685C-47D2-9780-3C81DCD83C0D}&lt;Citation&gt;&lt;Group&gt;&lt;References&gt;&lt;Item&gt;&lt;ID&gt;7534&lt;/ID&gt;&lt;UID&gt;{568F438C-5C14-4056-87F0-3D6C3EE72FCF}&lt;/UID&gt;&lt;Title&gt;Two routes of metabolic cross-feeding between Bifidobacterium adolescentis and butyrate-producing anaerobes from the human gut&lt;/Title&gt;&lt;Template&gt;Journal Article&lt;/Template&gt;&lt;Star&gt;0&lt;/Star&gt;&lt;Tag&gt;0&lt;/Tag&gt;&lt;Author&gt;Belenguer, A; Duncan, S H; Calder, A G; Holtrop, G; Louis, P; Lobley, G E; Flint, H J&lt;/Author&gt;&lt;Year&gt;2006&lt;/Year&gt;&lt;Details&gt;&lt;_accessed&gt;63794119&lt;/_accessed&gt;&lt;_accession_num&gt;16672507&lt;/_accession_num&gt;&lt;_author_adr&gt;Microbial Ecology Group, Rowett Research Institute, Greenburn Road, Bucksburn, Aberdeen AB21 9SB, United Kingdom.&lt;/_author_adr&gt;&lt;_created&gt;62820840&lt;/_created&gt;&lt;_date&gt;55923840&lt;/_date&gt;&lt;_date_display&gt;2006 May&lt;/_date_display&gt;&lt;_db_updated&gt;PubMed&lt;/_db_updated&gt;&lt;_doi&gt;10.1128/AEM.72.5.3593-3599.2006&lt;/_doi&gt;&lt;_impact_factor&gt;   4.016&lt;/_impact_factor&gt;&lt;_isbn&gt;0099-2240 (Print); 0099-2240 (Linking)&lt;/_isbn&gt;&lt;_issue&gt;5&lt;/_issue&gt;&lt;_journal&gt;Appl Environ Microbiol&lt;/_journal&gt;&lt;_keywords&gt;Acetates/metabolism; Bacteria, Anaerobic/growth &amp;amp;amp; development/*metabolism; Bifidobacterium/growth &amp;amp;amp; development/*metabolism; Butyrates/*metabolism; Culture Media; Digestive System/*microbiology; Ecosystem; Fatty Acids/metabolism; Fructose; Humans; Lactates/metabolism; Oligosaccharides/metabolism&lt;/_keywords&gt;&lt;_language&gt;eng&lt;/_language&gt;&lt;_modified&gt;63794119&lt;/_modified&gt;&lt;_pages&gt;3593-9&lt;/_pages&gt;&lt;_tertiary_title&gt;Applied and environmental microbiology&lt;/_tertiary_title&gt;&lt;_type_work&gt;Journal Article; Research Support, Non-U.S. Gov&amp;apos;t&lt;/_type_work&gt;&lt;_url&gt;http://www.ncbi.nlm.nih.gov/entrez/query.fcgi?cmd=Retrieve&amp;amp;db=pubmed&amp;amp;dopt=Abstract&amp;amp;list_uids=16672507&amp;amp;query_hl=1&lt;/_url&gt;&lt;_volume&gt;72&lt;/_volume&gt;&lt;/Details&gt;&lt;Extra&gt;&lt;DBUID&gt;{6486014E-94A3-482F-8B8D-B1496E970E79}&lt;/DBUID&gt;&lt;/Extra&gt;&lt;/Item&gt;&lt;/References&gt;&lt;/Group&gt;&lt;/Citation&gt;_x000a_"/>
    <w:docVar w:name="NE.Ref{CDB12FDA-9565-455B-AC0B-A50EC7BABC4E}" w:val=" ADDIN NE.Ref.{CDB12FDA-9565-455B-AC0B-A50EC7BABC4E}&lt;Citation&gt;&lt;Group&gt;&lt;References&gt;&lt;Item&gt;&lt;ID&gt;7350&lt;/ID&gt;&lt;UID&gt;{7B015C0E-838E-44E3-9BAF-9E9D077DC01F}&lt;/UID&gt;&lt;Title&gt;Colonic Butyrate-Producing Communities in Humans: an Overview Using Omics Data&lt;/Title&gt;&lt;Template&gt;Journal Article&lt;/Template&gt;&lt;Star&gt;0&lt;/Star&gt;&lt;Tag&gt;5&lt;/Tag&gt;&lt;Author&gt;Vital, M; Karch, A; Pieper, D H&lt;/Author&gt;&lt;Year&gt;2017&lt;/Year&gt;&lt;Details&gt;&lt;_accessed&gt;62793536&lt;/_accessed&gt;&lt;_accession_num&gt;29238752&lt;/_accession_num&gt;&lt;_author_adr&gt;Microbial Interactions and Processes Research Group, Helmholtz Centre for Infection Research, Braunschweig, Germany.; Epidemiological and Statistical Methods Research Group, Helmholtz Centre for Infection Research, Braunschweig, Germany.; Microbial Interactions and Processes Research Group, Helmholtz Centre for Infection Research, Braunschweig, Germany.&lt;/_author_adr&gt;&lt;_collection_scope&gt;SCIE&lt;/_collection_scope&gt;&lt;_created&gt;62793533&lt;/_created&gt;&lt;_date&gt;61974720&lt;/_date&gt;&lt;_date_display&gt;2017 Nov-Dec&lt;/_date_display&gt;&lt;_db_updated&gt;PubMed&lt;/_db_updated&gt;&lt;_doi&gt;10.1128/mSystems.00130-17&lt;/_doi&gt;&lt;_impact_factor&gt;   6.633&lt;/_impact_factor&gt;&lt;_isbn&gt;2379-5077 (Print); 2379-5077 (Linking)&lt;/_isbn&gt;&lt;_issue&gt;6&lt;/_issue&gt;&lt;_journal&gt;mSystems&lt;/_journal&gt;&lt;_keywords&gt;butyrate; cardiometabolic disease; ecology; functional stability; gut microbiota&lt;/_keywords&gt;&lt;_label&gt;SCFA-bacteria-individual-variation&lt;/_label&gt;&lt;_language&gt;eng&lt;/_language&gt;&lt;_modified&gt;63397191&lt;/_modified&gt;&lt;_tertiary_title&gt;mSystems&lt;/_tertiary_title&gt;&lt;_type_work&gt;Journal Article&lt;/_type_work&gt;&lt;_url&gt;http://www.ncbi.nlm.nih.gov/entrez/query.fcgi?cmd=Retrieve&amp;amp;db=pubmed&amp;amp;dopt=Abstract&amp;amp;list_uids=29238752&amp;amp;query_hl=1&lt;/_url&gt;&lt;_volume&gt;2&lt;/_volume&gt;&lt;/Details&gt;&lt;Extra&gt;&lt;DBUID&gt;{6486014E-94A3-482F-8B8D-B1496E970E79}&lt;/DBUID&gt;&lt;/Extra&gt;&lt;/Item&gt;&lt;/References&gt;&lt;/Group&gt;&lt;/Citation&gt;_x000a_"/>
    <w:docVar w:name="NE.Ref{CFC43DE8-2B96-4672-BE12-05C7D396EC08}" w:val=" ADDIN NE.Ref.{CFC43DE8-2B96-4672-BE12-05C7D396EC08}&lt;Citation&gt;&lt;Group&gt;&lt;References&gt;&lt;Item&gt;&lt;ID&gt;3642&lt;/ID&gt;&lt;UID&gt;{2136260D-B1D2-47E1-96A5-5DE4730384EC}&lt;/UID&gt;&lt;Title&gt;From Dietary Fiber to Host Physiology: Short-Chain Fatty Acids as Key Bacterial Metabolites&lt;/Title&gt;&lt;Template&gt;Journal Article&lt;/Template&gt;&lt;Star&gt;0&lt;/Star&gt;&lt;Tag&gt;0&lt;/Tag&gt;&lt;Author&gt;Koh, Ara; De Vadder, Filipe; Kovatcheva-Datchary, Petia; B Ckhed, Fredrik&lt;/Author&gt;&lt;Year&gt;2016&lt;/Year&gt;&lt;Details&gt;&lt;_accessed&gt;63187099&lt;/_accessed&gt;&lt;_alternate_title&gt;Cell&lt;/_alternate_title&gt;&lt;_collection_scope&gt;SCI;SCIE;&lt;/_collection_scope&gt;&lt;_created&gt;61317577&lt;/_created&gt;&lt;_date&gt;61230240&lt;/_date&gt;&lt;_date_display&gt;2016/6/2/&lt;/_date_display&gt;&lt;_db_updated&gt;ScienceDirect&lt;/_db_updated&gt;&lt;_doi&gt;10.1016/j.cell.2016.05.041&lt;/_doi&gt;&lt;_impact_factor&gt;  38.637&lt;/_impact_factor&gt;&lt;_isbn&gt;0092-8674&lt;/_isbn&gt;&lt;_issue&gt;6&lt;/_issue&gt;&lt;_journal&gt;Cell&lt;/_journal&gt;&lt;_modified&gt;63403784&lt;/_modified&gt;&lt;_pages&gt;1332-1345&lt;/_pages&gt;&lt;_url&gt;http://www.sciencedirect.com/science/article/pii/S009286741630592X&lt;/_url&gt;&lt;_volume&gt;165&lt;/_volume&gt;&lt;/Details&gt;&lt;Extra&gt;&lt;DBUID&gt;{6486014E-94A3-482F-8B8D-B1496E970E79}&lt;/DBUID&gt;&lt;/Extra&gt;&lt;/Item&gt;&lt;/References&gt;&lt;/Group&gt;&lt;/Citation&gt;_x000a_"/>
    <w:docVar w:name="NE.Ref{D0C80CD3-8E99-4777-994A-3D2AAB20FE99}" w:val=" ADDIN NE.Ref.{D0C80CD3-8E99-4777-994A-3D2AAB20FE99}&lt;Citation&gt;&lt;Group&gt;&lt;References&gt;&lt;Item&gt;&lt;ID&gt;6395&lt;/ID&gt;&lt;UID&gt;{94B52A5C-C2CF-48E6-9B59-EB5B7F4C42E1}&lt;/UID&gt;&lt;Title&gt;Colonocyte metabolism shapes the gut microbiota&lt;/Title&gt;&lt;Template&gt;Journal Article&lt;/Template&gt;&lt;Star&gt;0&lt;/Star&gt;&lt;Tag&gt;0&lt;/Tag&gt;&lt;Author&gt;Litvak, Yael; Byndloss, Mariana X; Bäumler, Andreas J&lt;/Author&gt;&lt;Year&gt;2018&lt;/Year&gt;&lt;Details&gt;&lt;_accessed&gt;63881068&lt;/_accessed&gt;&lt;_collection_scope&gt;SCI;SCIE;&lt;/_collection_scope&gt;&lt;_created&gt;62557824&lt;/_created&gt;&lt;_date&gt;62542080&lt;/_date&gt;&lt;_db_updated&gt;CrossRef&lt;/_db_updated&gt;&lt;_doi&gt;10.1126/science.aat9076&lt;/_doi&gt;&lt;_impact_factor&gt;  41.845&lt;/_impact_factor&gt;&lt;_isbn&gt;0036-8075&lt;/_isbn&gt;&lt;_issue&gt;6418&lt;/_issue&gt;&lt;_journal&gt;Science&lt;/_journal&gt;&lt;_modified&gt;63881068&lt;/_modified&gt;&lt;_pages&gt;eaat9076&lt;/_pages&gt;&lt;_tertiary_title&gt;Science&lt;/_tertiary_title&gt;&lt;_url&gt;http://www.sciencemag.org/lookup/doi/10.1126/science.aat9076_x000d__x000a_https://syndication.highwire.org/content/doi/10.1126/science.aat9076&lt;/_url&gt;&lt;_volume&gt;362&lt;/_volume&gt;&lt;/Details&gt;&lt;Extra&gt;&lt;DBUID&gt;{6486014E-94A3-482F-8B8D-B1496E970E79}&lt;/DBUID&gt;&lt;/Extra&gt;&lt;/Item&gt;&lt;/References&gt;&lt;/Group&gt;&lt;/Citation&gt;_x000a_"/>
    <w:docVar w:name="NE.Ref{D0D6019C-1888-4172-9E08-C4CF6ED8E380}" w:val=" ADDIN NE.Ref.{D0D6019C-1888-4172-9E08-C4CF6ED8E380}&lt;Citation&gt;&lt;Group&gt;&lt;References&gt;&lt;Item&gt;&lt;ID&gt;8987&lt;/ID&gt;&lt;UID&gt;{CBACB76D-AF46-4BFF-88A5-F989A89808B7}&lt;/UID&gt;&lt;Title&gt;metaSPAdes: a new versatile metagenomic assembler&lt;/Title&gt;&lt;Template&gt;Journal Article&lt;/Template&gt;&lt;Star&gt;0&lt;/Star&gt;&lt;Tag&gt;0&lt;/Tag&gt;&lt;Author&gt;Nurk, S; Meleshko, D; Korobeynikov, A; Pevzner, P A&lt;/Author&gt;&lt;Year&gt;2017&lt;/Year&gt;&lt;Details&gt;&lt;_accession_num&gt;28298430&lt;/_accession_num&gt;&lt;_author_adr&gt;Center for Algorithmic Biotechnology, Institute for Translational Biomedicine, St. Petersburg State University, St. Petersburg, Russia 199004.; Center for Algorithmic Biotechnology, Institute for Translational Biomedicine, St. Petersburg State University, St. Petersburg, Russia 199004.; Center for Algorithmic Biotechnology, Institute for Translational Biomedicine, St. Petersburg State University, St. Petersburg, Russia 199004.; Department of Statistical Modelling, St. Petersburg State University, St. Petersburg, Russia 198515.; Center for Algorithmic Biotechnology, Institute for Translational Biomedicine, St. Petersburg State University, St. Petersburg, Russia 199004.; Department of Computer Science and Engineering, University of California, San Diego, California 92093-0404, USA.&lt;/_author_adr&gt;&lt;_collection_scope&gt;SCI;SCIE&lt;/_collection_scope&gt;&lt;_created&gt;63726392&lt;/_created&gt;&lt;_date&gt;2017-05-01&lt;/_date&gt;&lt;_date_display&gt;2017 May&lt;/_date_display&gt;&lt;_db_updated&gt;PubMed&lt;/_db_updated&gt;&lt;_doi&gt;10.1101/gr.213959.116&lt;/_doi&gt;&lt;_impact_factor&gt;  11.093&lt;/_impact_factor&gt;&lt;_isbn&gt;1549-5469 (Electronic); 1088-9051 (Linking)&lt;/_isbn&gt;&lt;_issue&gt;5&lt;/_issue&gt;&lt;_journal&gt;Genome Res&lt;/_journal&gt;&lt;_language&gt;eng&lt;/_language&gt;&lt;_modified&gt;63726392&lt;/_modified&gt;&lt;_ori_publication&gt;(c) 2017 Nurk et al.; Published by Cold Spring Harbor Laboratory Press.&lt;/_ori_publication&gt;&lt;_pages&gt;824-834&lt;/_pages&gt;&lt;_subject_headings&gt;Contig Mapping/*methods; Genome, Bacterial; Genomics/*methods; *Metagenome; Sequence Analysis, DNA/*methods; *Software&lt;/_subject_headings&gt;&lt;_tertiary_title&gt;Genome research&lt;/_tertiary_title&gt;&lt;_type_work&gt;Journal Article; Research Support, Non-U.S. Gov&amp;apos;t&lt;/_type_work&gt;&lt;_url&gt;http://www.ncbi.nlm.nih.gov/entrez/query.fcgi?cmd=Retrieve&amp;amp;db=pubmed&amp;amp;dopt=Abstract&amp;amp;list_uids=28298430&amp;amp;query_hl=1&lt;/_url&gt;&lt;_volume&gt;27&lt;/_volume&gt;&lt;/Details&gt;&lt;Extra&gt;&lt;DBUID&gt;{6486014E-94A3-482F-8B8D-B1496E970E79}&lt;/DBUID&gt;&lt;/Extra&gt;&lt;/Item&gt;&lt;/References&gt;&lt;/Group&gt;&lt;/Citation&gt;_x000a_"/>
    <w:docVar w:name="NE.Ref{D15AD28C-8533-4ECE-8920-B8BA4D0DF309}" w:val=" ADDIN NE.Ref.{D15AD28C-8533-4ECE-8920-B8BA4D0DF309}&lt;Citation&gt;&lt;Group&gt;&lt;References&gt;&lt;Item&gt;&lt;ID&gt;8986&lt;/ID&gt;&lt;UID&gt;{2A481061-4409-4825-8DAA-21BE86199B16}&lt;/UID&gt;&lt;Title&gt;iNEXT: an R package for rarefaction and extrapolation of species diversity (H ill numbers)&lt;/Title&gt;&lt;Template&gt;Journal Article&lt;/Template&gt;&lt;Star&gt;0&lt;/Star&gt;&lt;Tag&gt;0&lt;/Tag&gt;&lt;Author&gt;Hsieh, T C; Ma, K H; Chao, Anne&lt;/Author&gt;&lt;Year&gt;2016&lt;/Year&gt;&lt;Details&gt;&lt;_collection_scope&gt;SCIE&lt;/_collection_scope&gt;&lt;_created&gt;63726389&lt;/_created&gt;&lt;_impact_factor&gt;   6.511&lt;/_impact_factor&gt;&lt;_isbn&gt;2041-210X&lt;/_isbn&gt;&lt;_issue&gt;12&lt;/_issue&gt;&lt;_journal&gt;Methods in Ecology and Evolution&lt;/_journal&gt;&lt;_modified&gt;63726389&lt;/_modified&gt;&lt;_pages&gt;1451-1456&lt;/_pages&gt;&lt;_volume&gt;7&lt;/_volume&gt;&lt;/Details&gt;&lt;Extra&gt;&lt;DBUID&gt;{6486014E-94A3-482F-8B8D-B1496E970E79}&lt;/DBUID&gt;&lt;/Extra&gt;&lt;/Item&gt;&lt;/References&gt;&lt;/Group&gt;&lt;/Citation&gt;_x000a_"/>
    <w:docVar w:name="NE.Ref{D1F3CB28-35E3-40C8-81B1-E4D5E3F3E2BB}" w:val=" ADDIN NE.Ref.{D1F3CB28-35E3-40C8-81B1-E4D5E3F3E2BB}&lt;Citation&gt;&lt;Group&gt;&lt;References&gt;&lt;Item&gt;&lt;ID&gt;7241&lt;/ID&gt;&lt;UID&gt;{072965C8-E8E4-4D8B-A1E6-00688B87FA45}&lt;/UID&gt;&lt;Title&gt;Ruminococcus bromii is a keystone species for the degradation of resistant starch in the human colon&lt;/Title&gt;&lt;Template&gt;Journal Article&lt;/Template&gt;&lt;Star&gt;1&lt;/Star&gt;&lt;Tag&gt;5&lt;/Tag&gt;&lt;Author&gt;Ze, X; Duncan, S H; Louis, P; Flint, H J&lt;/Author&gt;&lt;Year&gt;2012&lt;/Year&gt;&lt;Details&gt;&lt;_accessed&gt;63794411&lt;/_accessed&gt;&lt;_accession_num&gt;22343308&lt;/_accession_num&gt;&lt;_author_adr&gt;Microbial Ecology Group, Rowett Institute of Nutrition and Health, Greenburn Road, Bucksburn, Aberdeen, UK.&lt;/_author_adr&gt;&lt;_collection_scope&gt;SCI;SCIE&lt;/_collection_scope&gt;&lt;_created&gt;62793533&lt;/_created&gt;&lt;_date&gt;59212800&lt;/_date&gt;&lt;_date_display&gt;2012 Aug&lt;/_date_display&gt;&lt;_db_updated&gt;PubMed&lt;/_db_updated&gt;&lt;_doi&gt;10.1038/ismej.2012.4&lt;/_doi&gt;&lt;_impact_factor&gt;   9.180&lt;/_impact_factor&gt;&lt;_isbn&gt;1751-7370 (Electronic); 1751-7362 (Linking)&lt;/_isbn&gt;&lt;_issue&gt;8&lt;/_issue&gt;&lt;_journal&gt;ISME J&lt;/_journal&gt;&lt;_keywords&gt;Bacteria/genetics/growth &amp;amp;amp; development/*metabolism; Coculture Techniques; Colon/metabolism/*microbiology; Feces/microbiology; Fermentation; Humans; Ruminococcus/*metabolism; Species Specificity; Starch/*metabolism; Time Factors&lt;/_keywords&gt;&lt;_label&gt;RS-individual; response&lt;/_label&gt;&lt;_language&gt;eng&lt;/_language&gt;&lt;_modified&gt;63794411&lt;/_modified&gt;&lt;_pages&gt;1535-43&lt;/_pages&gt;&lt;_tertiary_title&gt;The ISME journal&lt;/_tertiary_title&gt;&lt;_type_work&gt;Journal Article; Research Support, Non-U.S. Gov&amp;apos;t&lt;/_type_work&gt;&lt;_url&gt;http://www.ncbi.nlm.nih.gov/entrez/query.fcgi?cmd=Retrieve&amp;amp;db=pubmed&amp;amp;dopt=Abstract&amp;amp;list_uids=22343308&amp;amp;query_hl=1&lt;/_url&gt;&lt;_volume&gt;6&lt;/_volume&gt;&lt;/Details&gt;&lt;Extra&gt;&lt;DBUID&gt;{6486014E-94A3-482F-8B8D-B1496E970E79}&lt;/DBUID&gt;&lt;/Extra&gt;&lt;/Item&gt;&lt;/References&gt;&lt;/Group&gt;&lt;/Citation&gt;_x000a_"/>
    <w:docVar w:name="NE.Ref{D2469E0C-6B61-45A5-BE70-59DD924D5F47}" w:val=" ADDIN NE.Ref.{D2469E0C-6B61-45A5-BE70-59DD924D5F47}&lt;Citation&gt;&lt;Group&gt;&lt;References&gt;&lt;Item&gt;&lt;ID&gt;8829&lt;/ID&gt;&lt;UID&gt;{EA15951C-3C9E-4F11-B293-F88B1B688B24}&lt;/UID&gt;&lt;Title&gt;The genome sequence of Bifidobacterium longum reflects its adaptation to the human gastrointestinal tract&lt;/Title&gt;&lt;Template&gt;Journal Article&lt;/Template&gt;&lt;Star&gt;0&lt;/Star&gt;&lt;Tag&gt;0&lt;/Tag&gt;&lt;Author&gt;Schell, M A; Karmirantzou, M; Snel, B; Vilanova, D; Berger, B; Pessi, G; Zwahlen, M C; Desiere, F; Bork, P; Delley, M; Pridmore, R D; Arigoni, F&lt;/Author&gt;&lt;Year&gt;2002&lt;/Year&gt;&lt;Details&gt;&lt;_accession_num&gt;12381787&lt;/_accession_num&gt;&lt;_author_adr&gt;Nestle Research Center, Vers-Chez-les-Blanc, Lausanne 1000, Switzerland.&lt;/_author_adr&gt;&lt;_created&gt;63601444&lt;/_created&gt;&lt;_date&gt;2002-10-29&lt;/_date&gt;&lt;_date_display&gt;2002 Oct 29&lt;/_date_display&gt;&lt;_db_updated&gt;PubMed&lt;/_db_updated&gt;&lt;_doi&gt;10.1073/pnas.212527599&lt;/_doi&gt;&lt;_impact_factor&gt;   9.412&lt;/_impact_factor&gt;&lt;_isbn&gt;0027-8424 (Print); 0027-8424 (Linking)&lt;/_isbn&gt;&lt;_issue&gt;22&lt;/_issue&gt;&lt;_journal&gt;Proc Natl Acad Sci U S A&lt;/_journal&gt;&lt;_language&gt;eng&lt;/_language&gt;&lt;_modified&gt;63601444&lt;/_modified&gt;&lt;_pages&gt;14422-7&lt;/_pages&gt;&lt;_subject_headings&gt;Adaptation, Physiological/*genetics; Anaerobiosis; Base Sequence; Bifidobacterium/*genetics; Carbohydrate Metabolism; Colon/microbiology; DNA, Bacterial; Digestive System/*microbiology; Energy Metabolism; Gene Expression Regulation, Bacterial; Gene Transfer, Horizontal; *Genome, Bacterial; Humans; Molecular Sequence Data; Transcription, Genetic&lt;/_subject_headings&gt;&lt;_tertiary_title&gt;Proceedings of the National Academy of Sciences of the United States of America&lt;/_tertiary_title&gt;&lt;_type_work&gt;Journal Article&lt;/_type_work&gt;&lt;_url&gt;http://www.ncbi.nlm.nih.gov/entrez/query.fcgi?cmd=Retrieve&amp;amp;db=pubmed&amp;amp;dopt=Abstract&amp;amp;list_uids=12381787&amp;amp;query_hl=1&lt;/_url&gt;&lt;_volume&gt;99&lt;/_volume&gt;&lt;/Details&gt;&lt;Extra&gt;&lt;DBUID&gt;{6486014E-94A3-482F-8B8D-B1496E970E79}&lt;/DBUID&gt;&lt;/Extra&gt;&lt;/Item&gt;&lt;/References&gt;&lt;/Group&gt;&lt;/Citation&gt;_x000a_"/>
    <w:docVar w:name="NE.Ref{D3B0C3BC-95E8-42EF-8D14-BB563BAD7106}" w:val=" ADDIN NE.Ref.{D3B0C3BC-95E8-42EF-8D14-BB563BAD7106}&lt;Citation&gt;&lt;Group&gt;&lt;References&gt;&lt;Item&gt;&lt;ID&gt;9092&lt;/ID&gt;&lt;UID&gt;{6CA6077E-233E-4F83-BD2F-E43FB8467E08}&lt;/UID&gt;&lt;Title&gt;Unsupervised discovery of temporal sequences in high-dimensional datasets, with applications to neuroscience&lt;/Title&gt;&lt;Template&gt;Journal Article&lt;/Template&gt;&lt;Star&gt;0&lt;/Star&gt;&lt;Tag&gt;0&lt;/Tag&gt;&lt;Author&gt;Mackevicius, E L; Bahle, A H; Williams, A H; Gu, S; Denisenko, N I; Goldman, M S; Fee, M S&lt;/Author&gt;&lt;Year&gt;2019&lt;/Year&gt;&lt;Details&gt;&lt;_accession_num&gt;30719973&lt;/_accession_num&gt;&lt;_author_adr&gt;McGovern Institute for Brain Research, Department of Brain and Cognitive Sciences, Massachusetts Institute of Technology, Cambridge, United States.; McGovern Institute for Brain Research, Department of Brain and Cognitive Sciences, Massachusetts Institute of Technology, Cambridge, United States.; Neurosciences Program, Stanford University, Stanford, United States.; McGovern Institute for Brain Research, Department of Brain and Cognitive Sciences, Massachusetts Institute of Technology, Cambridge, United States.; School of Life Sciences and Technology, ShanghaiTech University, Shanghai, China.; McGovern Institute for Brain Research, Department of Brain and Cognitive Sciences, Massachusetts Institute of Technology, Cambridge, United States.; Center for Neuroscience, Department of Neurobiology, Physiology and Behavior, University of California, Davis, Davis, United States.; Department of Ophthamology and Vision Science, University of California, Davis, Davis, United States.; McGovern Institute for Brain Research, Department of Brain and Cognitive Sciences, Massachusetts Institute of Technology, Cambridge, United States.&lt;/_author_adr&gt;&lt;_collection_scope&gt;SCIE&lt;/_collection_scope&gt;&lt;_created&gt;63774530&lt;/_created&gt;&lt;_date&gt;2019-02-05&lt;/_date&gt;&lt;_date_display&gt;2019 Feb 5&lt;/_date_display&gt;&lt;_db_updated&gt;PubMed&lt;/_db_updated&gt;&lt;_doi&gt;10.7554/eLife.38471&lt;/_doi&gt;&lt;_impact_factor&gt;   7.080&lt;/_impact_factor&gt;&lt;_isbn&gt;2050-084X (Electronic); 2050-084X (Linking)&lt;/_isbn&gt;&lt;_journal&gt;Elife&lt;/_journal&gt;&lt;_keywords&gt;*Zebra finch; *matrix factorization; *neuroscience; *rat; *sequence; *unsupervised&lt;/_keywords&gt;&lt;_language&gt;eng&lt;/_language&gt;&lt;_modified&gt;63881098&lt;/_modified&gt;&lt;_ori_publication&gt;(c) 2019, Mackevicius et al.&lt;/_ori_publication&gt;&lt;_subject_headings&gt;Action Potentials; Animals; Brain/*physiology; Data Mining/*methods; Neurosciences/*methods; Rats; *Software; Songbirds&lt;/_subject_headings&gt;&lt;_tertiary_title&gt;eLife&lt;/_tertiary_title&gt;&lt;_type_work&gt;Journal Article; Research Support, N.I.H., Extramural; Research Support, Non-U.S. Gov&amp;apos;t; Research Support, U.S. Gov&amp;apos;t, Non-P.H.S.&lt;/_type_work&gt;&lt;_url&gt;http://www.ncbi.nlm.nih.gov/entrez/query.fcgi?cmd=Retrieve&amp;amp;db=pubmed&amp;amp;dopt=Abstract&amp;amp;list_uids=30719973&amp;amp;query_hl=1&lt;/_url&gt;&lt;_volume&gt;8&lt;/_volume&gt;&lt;_accessed&gt;63881098&lt;/_accessed&gt;&lt;/Details&gt;&lt;Extra&gt;&lt;DBUID&gt;{6486014E-94A3-482F-8B8D-B1496E970E79}&lt;/DBUID&gt;&lt;/Extra&gt;&lt;/Item&gt;&lt;/References&gt;&lt;/Group&gt;&lt;/Citation&gt;_x000a_"/>
    <w:docVar w:name="NE.Ref{D51A0376-805C-4545-A401-49C21FA60033}" w:val=" ADDIN NE.Ref.{D51A0376-805C-4545-A401-49C21FA60033}&lt;Citation&gt;&lt;Group&gt;&lt;References&gt;&lt;Item&gt;&lt;ID&gt;7766&lt;/ID&gt;&lt;UID&gt;{61C9ED0F-2975-43F4-A249-8E0CC7068B2A}&lt;/UID&gt;&lt;Title&gt;Effects of microbiota-directed foods in gnotobiotic animals and undernourished children&lt;/Title&gt;&lt;Template&gt;Journal Article&lt;/Template&gt;&lt;Star&gt;0&lt;/Star&gt;&lt;Tag&gt;5&lt;/Tag&gt;&lt;Author&gt;Gehrig, Jeanette L; Venkatesh, Siddarth; Chang, Hao-Wei; Hibberd, Matthew C; Kung, Vanderlene L; Cheng, Jiye; Chen, Robert Y; Subramanian, Sathish; Cowardin, Carrie A; Meier, Martin F; O Donnell, David; Talcott, Michael; Spears, Larry D; Semenkovich, Clay F; Henrissat, Bernard; Giannone, Richard J; Hettich, Robert L; Ilkayeva, Olga; Muehlbauer, Michael; Newgard, Christopher B; Sawyer, Christopher; Head, Richard D; Rodionov, Dmitry A; Arzamasov, Aleksandr A; Leyn, Semen A; Osterman, Andrei L; Hossain, Md Iqbal; Islam, Munirul; Choudhury, Nuzhat; Sarker, Shafiqul Alam; Huq, Sayeeda; Mahmud, Imteaz; Mostafa, Ishita; Mahfuz, Mustafa; Barratt, Michael J; Ahmed, Tahmeed; Gordon, Jeffrey I&lt;/Author&gt;&lt;Year&gt;2019&lt;/Year&gt;&lt;Details&gt;&lt;_accessed&gt;63187062&lt;/_accessed&gt;&lt;_collection_scope&gt;SCI;SCIE&lt;/_collection_scope&gt;&lt;_created&gt;62938981&lt;/_created&gt;&lt;_date&gt;62864640&lt;/_date&gt;&lt;_db_updated&gt;CrossRef&lt;/_db_updated&gt;&lt;_doi&gt;10.1126/science.aau4732&lt;/_doi&gt;&lt;_impact_factor&gt;  41.845&lt;/_impact_factor&gt;&lt;_isbn&gt;0036-8075&lt;/_isbn&gt;&lt;_issue&gt;6449&lt;/_issue&gt;&lt;_journal&gt;Science&lt;/_journal&gt;&lt;_modified&gt;63464674&lt;/_modified&gt;&lt;_pages&gt;eaau4732&lt;/_pages&gt;&lt;_tertiary_title&gt;Science&lt;/_tertiary_title&gt;&lt;_url&gt;http://www.sciencemag.org/lookup/doi/10.1126/science.aau4732_x000d__x000a_https://syndication.highwire.org/content/doi/10.1126/science.aau4732&lt;/_url&gt;&lt;_volume&gt;365&lt;/_volume&gt;&lt;/Details&gt;&lt;Extra&gt;&lt;DBUID&gt;{6486014E-94A3-482F-8B8D-B1496E970E79}&lt;/DBUID&gt;&lt;/Extra&gt;&lt;/Item&gt;&lt;/References&gt;&lt;/Group&gt;&lt;/Citation&gt;_x000a_"/>
    <w:docVar w:name="NE.Ref{D7236CE5-6B4D-4EAC-B73B-80E78D46C78B}" w:val=" ADDIN NE.Ref.{D7236CE5-6B4D-4EAC-B73B-80E78D46C78B}&lt;Citation&gt;&lt;Group&gt;&lt;References&gt;&lt;Item&gt;&lt;ID&gt;8991&lt;/ID&gt;&lt;UID&gt;{3C16B855-B8D2-472E-B241-9B7E644B392E}&lt;/UID&gt;&lt;Title&gt;GTDB-Tk: a toolkit to classify genomes with the Genome Taxonomy Database&lt;/Title&gt;&lt;Template&gt;Journal Article&lt;/Template&gt;&lt;Star&gt;0&lt;/Star&gt;&lt;Tag&gt;0&lt;/Tag&gt;&lt;Author&gt;Chaumeil, P A; Mussig, A J; Hugenholtz, P; Parks, D H&lt;/Author&gt;&lt;Year&gt;2019&lt;/Year&gt;&lt;Details&gt;&lt;_accession_num&gt;31730192&lt;/_accession_num&gt;&lt;_author_adr&gt;Australian Centre for Ecogenomics, School of Chemistry and Molecular Biosciences, The University of Queensland, St Lucia, QLD, Australia.; Australian Centre for Ecogenomics, School of Chemistry and Molecular Biosciences, The University of Queensland, St Lucia, QLD, Australia.; Australian Centre for Ecogenomics, School of Chemistry and Molecular Biosciences, The University of Queensland, St Lucia, QLD, Australia.; Australian Centre for Ecogenomics, School of Chemistry and Molecular Biosciences, The University of Queensland, St Lucia, QLD, Australia.&lt;/_author_adr&gt;&lt;_collection_scope&gt;SCI;SCIE&lt;/_collection_scope&gt;&lt;_created&gt;63726416&lt;/_created&gt;&lt;_date&gt;2019-11-15&lt;/_date&gt;&lt;_date_display&gt;2019 Nov 15&lt;/_date_display&gt;&lt;_db_updated&gt;PubMed&lt;/_db_updated&gt;&lt;_doi&gt;10.1093/bioinformatics/btz848&lt;/_doi&gt;&lt;_impact_factor&gt;   5.610&lt;/_impact_factor&gt;&lt;_isbn&gt;1367-4811 (Electronic); 1367-4803 (Linking)&lt;/_isbn&gt;&lt;_journal&gt;Bioinformatics&lt;/_journal&gt;&lt;_language&gt;eng&lt;/_language&gt;&lt;_modified&gt;63726416&lt;/_modified&gt;&lt;_ori_publication&gt;(c) The Author(s) 2019. Published by Oxford University Press.&lt;/_ori_publication&gt;&lt;_tertiary_title&gt;Bioinformatics (Oxford, England)&lt;/_tertiary_title&gt;&lt;_type_work&gt;Journal Article&lt;/_type_work&gt;&lt;_url&gt;http://www.ncbi.nlm.nih.gov/entrez/query.fcgi?cmd=Retrieve&amp;amp;db=pubmed&amp;amp;dopt=Abstract&amp;amp;list_uids=31730192&amp;amp;query_hl=1&lt;/_url&gt;&lt;/Details&gt;&lt;Extra&gt;&lt;DBUID&gt;{6486014E-94A3-482F-8B8D-B1496E970E79}&lt;/DBUID&gt;&lt;/Extra&gt;&lt;/Item&gt;&lt;/References&gt;&lt;/Group&gt;&lt;/Citation&gt;_x000a_"/>
    <w:docVar w:name="NE.Ref{D8BA8477-8702-45AC-B148-B8AE5E774384}" w:val=" ADDIN NE.Ref.{D8BA8477-8702-45AC-B148-B8AE5E774384}&lt;Citation&gt;&lt;Group&gt;&lt;References&gt;&lt;Item&gt;&lt;ID&gt;2513&lt;/ID&gt;&lt;UID&gt;{5054D8D7-C068-4292-8186-68AB87885C7C}&lt;/UID&gt;&lt;Title&gt;Impact of diet and individual variation on intestinal microbiota composition and  fermentation products in obese men&lt;/Title&gt;&lt;Template&gt;Journal Article&lt;/Template&gt;&lt;Star&gt;0&lt;/Star&gt;&lt;Tag&gt;5&lt;/Tag&gt;&lt;Author&gt;Salonen, A; Lahti, L; Salojarvi, J; Holtrop, G; Korpela, K; Duncan, S H; Date, P; Farquharson, F; Johnstone, A M; Lobley, G E; Louis, P; Flint, H J; de Vos, W M&lt;/Author&gt;&lt;Year&gt;2014&lt;/Year&gt;&lt;Details&gt;&lt;_accessed&gt;63881105&lt;/_accessed&gt;&lt;_accession_num&gt;24763370&lt;/_accession_num&gt;&lt;_author_adr&gt;Immunobiology Research Program, Department of Bacteriology and Immunology, Haartman Institute, University of Helsinki, Helsinki, Finland.; 1] Laboratory of Microbiology, Wageningen University, Wageningen, The Netherlands [2] Department of Veterinary Biosciences, University of Helsinki, Helsinki, Finland.; Department of Veterinary Biosciences, University of Helsinki, Helsinki, Finland.; Biomathematics and Statistics Scotland, Aberdeen, UK.; Immunobiology Research Program, Department of Bacteriology and Immunology, Haartman Institute, University of Helsinki, Helsinki, Finland.;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1] Immunobiology Research Program, Department of Bacteriology and Immunology, Haartman Institute, University of Helsinki, Helsinki, Finland [2] Laboratory of Microbiology, Wageningen University, Wageningen, The Netherlands [3] Department of Veterinary Biosciences, University of Helsinki, Helsinki, Finland.&lt;/_author_adr&gt;&lt;_collection_scope&gt;SCI;SCIE;&lt;/_collection_scope&gt;&lt;_created&gt;61105500&lt;/_created&gt;&lt;_date&gt;60396480&lt;/_date&gt;&lt;_date_display&gt;2014 Nov&lt;/_date_display&gt;&lt;_db_updated&gt;PubMed&lt;/_db_updated&gt;&lt;_doi&gt;10.1038/ismej.2014.63&lt;/_doi&gt;&lt;_impact_factor&gt;   9.180&lt;/_impact_factor&gt;&lt;_isbn&gt;1751-7370 (Electronic); 1751-7362 (Linking)&lt;/_isbn&gt;&lt;_issue&gt;11&lt;/_issue&gt;&lt;_journal&gt;ISME J&lt;/_journal&gt;&lt;_keywords&gt;Adult; Aged; Bacteria/classification/genetics/isolation &amp;amp; purification/metabolism; Cross-Over Studies; Diet, Reducing; Fatty Acids, Volatile/analysis; Feces/chemistry/microbiology; Fermentation; Humans; Intestines/*microbiology; Male; Metabolic Syndrome X/diet therapy/microbiology; *Microbiota; Middle Aged; Obesity/*diet therapy/*microbiology; Phylogeny&lt;/_keywords&gt;&lt;_label&gt;RS-individual&lt;/_label&gt;&lt;_language&gt;eng&lt;/_language&gt;&lt;_modified&gt;63881105&lt;/_modified&gt;&lt;_pages&gt;2218-30&lt;/_pages&gt;&lt;_tertiary_title&gt;The ISME journal&lt;/_tertiary_title&gt;&lt;_type_work&gt;Journal Article; Randomized Controlled Trial; Research Support, Non-U.S. Gov&amp;apos;t&lt;/_type_work&gt;&lt;_url&gt;http://www.ncbi.nlm.nih.gov/entrez/query.fcgi?cmd=Retrieve&amp;amp;db=pubmed&amp;amp;dopt=Abstract&amp;amp;list_uids=24763370&amp;amp;query_hl=1&lt;/_url&gt;&lt;_volume&gt;8&lt;/_volume&gt;&lt;/Details&gt;&lt;Extra&gt;&lt;DBUID&gt;{6486014E-94A3-482F-8B8D-B1496E970E79}&lt;/DBUID&gt;&lt;/Extra&gt;&lt;/Item&gt;&lt;/References&gt;&lt;/Group&gt;&lt;/Citation&gt;_x000a_"/>
    <w:docVar w:name="NE.Ref{DB42C5B1-BE4E-487B-B5A3-F1D3AA9F2E51}" w:val=" ADDIN NE.Ref.{DB42C5B1-BE4E-487B-B5A3-F1D3AA9F2E51}&lt;Citation&gt;&lt;Group&gt;&lt;References&gt;&lt;Item&gt;&lt;ID&gt;7637&lt;/ID&gt;&lt;UID&gt;{4C4C9BB9-F0C3-4538-A868-BA0D7B1FCDF2}&lt;/UID&gt;&lt;Title&gt;Systematic improvement of amplicon marker gene methods for increased accuracy in microbiome studies&lt;/Title&gt;&lt;Template&gt;Journal Article&lt;/Template&gt;&lt;Star&gt;0&lt;/Star&gt;&lt;Tag&gt;0&lt;/Tag&gt;&lt;Author&gt;Gohl, Daryl M; Vangay, Pajau; Garbe, John; MacLean, Allison; Hauge, Adam; Becker, Aaron; Gould, Trevor J; Clayton, Jonathan B; Johnson, Timothy J; Hunter, Ryan; Knights, Dan; Beckman, Kenneth B&lt;/Author&gt;&lt;Year&gt;2016&lt;/Year&gt;&lt;Details&gt;&lt;_accessed&gt;63881076&lt;/_accessed&gt;&lt;_collection_scope&gt;SCI;SCIE;EI&lt;/_collection_scope&gt;&lt;_created&gt;62884460&lt;/_created&gt;&lt;_db_updated&gt;CrossRef&lt;/_db_updated&gt;&lt;_doi&gt;10.1038/nbt.3601&lt;/_doi&gt;&lt;_impact_factor&gt;  36.558&lt;/_impact_factor&gt;&lt;_isbn&gt;1087-0156&lt;/_isbn&gt;&lt;_issue&gt;9&lt;/_issue&gt;&lt;_journal&gt;Nature Biotechnology&lt;/_journal&gt;&lt;_modified&gt;63881076&lt;/_modified&gt;&lt;_pages&gt;942-949&lt;/_pages&gt;&lt;_tertiary_title&gt;Nat Biotechnol&lt;/_tertiary_title&gt;&lt;_url&gt;http://www.nature.com/articles/nbt.3601_x000d__x000a_http://www.nature.com/articles/nbt.3601.pdf&lt;/_url&gt;&lt;_volume&gt;34&lt;/_volume&gt;&lt;/Details&gt;&lt;Extra&gt;&lt;DBUID&gt;{6486014E-94A3-482F-8B8D-B1496E970E79}&lt;/DBUID&gt;&lt;/Extra&gt;&lt;/Item&gt;&lt;/References&gt;&lt;/Group&gt;&lt;/Citation&gt;_x000a_"/>
    <w:docVar w:name="NE.Ref{DC9513B1-017A-4F88-912B-2E971FAEE40B}" w:val=" ADDIN NE.Ref.{DC9513B1-017A-4F88-912B-2E971FAEE40B}&lt;Citation&gt;&lt;Group&gt;&lt;References&gt;&lt;Item&gt;&lt;ID&gt;9092&lt;/ID&gt;&lt;UID&gt;{6CA6077E-233E-4F83-BD2F-E43FB8467E08}&lt;/UID&gt;&lt;Title&gt;Unsupervised discovery of temporal sequences in high-dimensional datasets, with applications to neuroscience&lt;/Title&gt;&lt;Template&gt;Journal Article&lt;/Template&gt;&lt;Star&gt;0&lt;/Star&gt;&lt;Tag&gt;0&lt;/Tag&gt;&lt;Author&gt;Mackevicius, E L; Bahle, A H; Williams, A H; Gu, S; Denisenko, N I; Goldman, M S; Fee, M S&lt;/Author&gt;&lt;Year&gt;2019&lt;/Year&gt;&lt;Details&gt;&lt;_accession_num&gt;30719973&lt;/_accession_num&gt;&lt;_author_adr&gt;McGovern Institute for Brain Research, Department of Brain and Cognitive Sciences, Massachusetts Institute of Technology, Cambridge, United States.; McGovern Institute for Brain Research, Department of Brain and Cognitive Sciences, Massachusetts Institute of Technology, Cambridge, United States.; Neurosciences Program, Stanford University, Stanford, United States.; McGovern Institute for Brain Research, Department of Brain and Cognitive Sciences, Massachusetts Institute of Technology, Cambridge, United States.; School of Life Sciences and Technology, ShanghaiTech University, Shanghai, China.; McGovern Institute for Brain Research, Department of Brain and Cognitive Sciences, Massachusetts Institute of Technology, Cambridge, United States.; Center for Neuroscience, Department of Neurobiology, Physiology and Behavior, University of California, Davis, Davis, United States.; Department of Ophthamology and Vision Science, University of California, Davis, Davis, United States.; McGovern Institute for Brain Research, Department of Brain and Cognitive Sciences, Massachusetts Institute of Technology, Cambridge, United States.&lt;/_author_adr&gt;&lt;_collection_scope&gt;SCIE&lt;/_collection_scope&gt;&lt;_created&gt;63774530&lt;/_created&gt;&lt;_date&gt;2019-02-05&lt;/_date&gt;&lt;_date_display&gt;2019 Feb 5&lt;/_date_display&gt;&lt;_db_updated&gt;PubMed&lt;/_db_updated&gt;&lt;_doi&gt;10.7554/eLife.38471&lt;/_doi&gt;&lt;_impact_factor&gt;   7.080&lt;/_impact_factor&gt;&lt;_isbn&gt;2050-084X (Electronic); 2050-084X (Linking)&lt;/_isbn&gt;&lt;_journal&gt;Elife&lt;/_journal&gt;&lt;_keywords&gt;*Zebra finch; *matrix factorization; *neuroscience; *rat; *sequence; *unsupervised&lt;/_keywords&gt;&lt;_language&gt;eng&lt;/_language&gt;&lt;_modified&gt;63881098&lt;/_modified&gt;&lt;_ori_publication&gt;(c) 2019, Mackevicius et al.&lt;/_ori_publication&gt;&lt;_subject_headings&gt;Action Potentials; Animals; Brain/*physiology; Data Mining/*methods; Neurosciences/*methods; Rats; *Software; Songbirds&lt;/_subject_headings&gt;&lt;_tertiary_title&gt;eLife&lt;/_tertiary_title&gt;&lt;_type_work&gt;Journal Article; Research Support, N.I.H., Extramural; Research Support, Non-U.S. Gov&amp;apos;t; Research Support, U.S. Gov&amp;apos;t, Non-P.H.S.&lt;/_type_work&gt;&lt;_url&gt;http://www.ncbi.nlm.nih.gov/entrez/query.fcgi?cmd=Retrieve&amp;amp;db=pubmed&amp;amp;dopt=Abstract&amp;amp;list_uids=30719973&amp;amp;query_hl=1&lt;/_url&gt;&lt;_volume&gt;8&lt;/_volume&gt;&lt;_accessed&gt;63881098&lt;/_accessed&gt;&lt;/Details&gt;&lt;Extra&gt;&lt;DBUID&gt;{6486014E-94A3-482F-8B8D-B1496E970E79}&lt;/DBUID&gt;&lt;/Extra&gt;&lt;/Item&gt;&lt;/References&gt;&lt;/Group&gt;&lt;/Citation&gt;_x000a_"/>
    <w:docVar w:name="NE.Ref{E0EC0640-6447-4D73-849F-F61019AAAF84}" w:val=" ADDIN NE.Ref.{E0EC0640-6447-4D73-849F-F61019AAAF84}&lt;Citation&gt;&lt;Group&gt;&lt;References&gt;&lt;Item&gt;&lt;ID&gt;8768&lt;/ID&gt;&lt;UID&gt;{D990AF28-E4EB-43BD-93C6-C3AFDDF50810}&lt;/UID&gt;&lt;Title&gt;Interspecies cross-feeding orchestrates carbon degradation in the rumen ecosystem&lt;/Title&gt;&lt;Template&gt;Journal Article&lt;/Template&gt;&lt;Star&gt;0&lt;/Star&gt;&lt;Tag&gt;5&lt;/Tag&gt;&lt;Author&gt;Solden, Lindsey M; Naas, Adrian E; Roux, Simon; Daly, Rebecca A; Collins, William B; Nicora, Carrie D; Purvine, Sam O; Hoyt, David W; Schückel, Julia; Jørgensen, Bodil; Willats, William; Spalinger, Donald E; Firkins, Jeffrey L; Lipton, Mary S; Sullivan, Matthew B; Pope, Phillip B; Wrighton, Kelly C&lt;/Author&gt;&lt;Year&gt;2018&lt;/Year&gt;&lt;Details&gt;&lt;_accessed&gt;63878182&lt;/_accessed&gt;&lt;_collection_scope&gt;SCIE&lt;/_collection_scope&gt;&lt;_created&gt;63581511&lt;/_created&gt;&lt;_db_updated&gt;CrossRef&lt;/_db_updated&gt;&lt;_doi&gt;10.1038/s41564-018-0225-4&lt;/_doi&gt;&lt;_impact_factor&gt;  15.540&lt;/_impact_factor&gt;&lt;_isbn&gt;2058-5276&lt;/_isbn&gt;&lt;_issue&gt;11&lt;/_issue&gt;&lt;_journal&gt;Nature Microbiology&lt;/_journal&gt;&lt;_modified&gt;63878182&lt;/_modified&gt;&lt;_pages&gt;1274-1284&lt;/_pages&gt;&lt;_tertiary_title&gt;Nat Microbiol&lt;/_tertiary_title&gt;&lt;_url&gt;http://www.nature.com/articles/s41564-018-0225-4_x000d__x000a_http://www.nature.com/articles/s41564-018-0225-4.pdf&lt;/_url&gt;&lt;_volume&gt;3&lt;/_volume&gt;&lt;/Details&gt;&lt;Extra&gt;&lt;DBUID&gt;{6486014E-94A3-482F-8B8D-B1496E970E79}&lt;/DBUID&gt;&lt;/Extra&gt;&lt;/Item&gt;&lt;/References&gt;&lt;/Group&gt;&lt;Group&gt;&lt;References&gt;&lt;Item&gt;&lt;ID&gt;5440&lt;/ID&gt;&lt;UID&gt;{245B9B85-A38D-4189-B535-2C19EB44EC78}&lt;/UID&gt;&lt;Title&gt;An Ecological Network of Polysaccharide Utilization among Human Intestinal Symbionts&lt;/Title&gt;&lt;Template&gt;Journal Article&lt;/Template&gt;&lt;Star&gt;0&lt;/Star&gt;&lt;Tag&gt;5&lt;/Tag&gt;&lt;Author&gt;Rakoff-Nahoum, Seth; Coyne, Michael J; Comstock, Laurie E&lt;/Author&gt;&lt;Year&gt;2014&lt;/Year&gt;&lt;Details&gt;&lt;_accessed&gt;63879330&lt;/_accessed&gt;&lt;_collection_scope&gt;SCI;SCIE;&lt;/_collection_scope&gt;&lt;_created&gt;62233155&lt;/_created&gt;&lt;_db_updated&gt;CrossRef&lt;/_db_updated&gt;&lt;_doi&gt;10.1016/j.cub.2013.10.077&lt;/_doi&gt;&lt;_impact_factor&gt;   9.601&lt;/_impact_factor&gt;&lt;_isbn&gt;09609822&lt;/_isbn&gt;&lt;_issue&gt;1&lt;/_issue&gt;&lt;_journal&gt;Current Biology&lt;/_journal&gt;&lt;_modified&gt;63879330&lt;/_modified&gt;&lt;_pages&gt;40-49&lt;/_pages&gt;&lt;_tertiary_title&gt;Current Biology&lt;/_tertiary_title&gt;&lt;_url&gt;http://linkinghub.elsevier.com/retrieve/pii/S0960982213013857_x000d__x000a_http://api.elsevier.com/content/article/PII:S0960982213013857?httpAccept=text/xml&lt;/_url&gt;&lt;_volume&gt;24&lt;/_volume&gt;&lt;/Details&gt;&lt;Extra&gt;&lt;DBUID&gt;{6486014E-94A3-482F-8B8D-B1496E970E79}&lt;/DBUID&gt;&lt;/Extra&gt;&lt;/Item&gt;&lt;/References&gt;&lt;/Group&gt;&lt;/Citation&gt;_x000a_"/>
    <w:docVar w:name="NE.Ref{E1430205-25E3-4216-961F-280C4200A147}" w:val=" ADDIN NE.Ref.{E1430205-25E3-4216-961F-280C4200A147}&lt;Citation&gt;&lt;Group&gt;&lt;References&gt;&lt;Item&gt;&lt;ID&gt;2771&lt;/ID&gt;&lt;UID&gt;{64816E92-A705-4203-BEDF-F08A4F070E38}&lt;/UID&gt;&lt;Title&gt;Fecal Butyrate Levels Vary Widely among Individuals but Are Usually Increased by a Diet High in Resistant Starch&lt;/Title&gt;&lt;Template&gt;Journal Article&lt;/Template&gt;&lt;Star&gt;1&lt;/Star&gt;&lt;Tag&gt;5&lt;/Tag&gt;&lt;Author&gt;McOrist, A L; Miller, R B; Bird, A R; Keogh, J B; Noakes, M; Topping, D L; Conlon, M A&lt;/Author&gt;&lt;Year&gt;2011&lt;/Year&gt;&lt;Details&gt;&lt;_accessed&gt;61168870&lt;/_accessed&gt;&lt;_collection_scope&gt;SCI;SCIE;&lt;/_collection_scope&gt;&lt;_created&gt;61168867&lt;/_created&gt;&lt;_date&gt;58553280&lt;/_date&gt;&lt;_db_updated&gt;CrossRef&lt;/_db_updated&gt;&lt;_doi&gt;10.3945/jn.110.128504&lt;/_doi&gt;&lt;_impact_factor&gt;   4.281&lt;/_impact_factor&gt;&lt;_isbn&gt;0022-3166&lt;/_isbn&gt;&lt;_issue&gt;5&lt;/_issue&gt;&lt;_journal&gt;Journal of Nutrition&lt;/_journal&gt;&lt;_label&gt;RS-individual; response&lt;/_label&gt;&lt;_modified&gt;63458700&lt;/_modified&gt;&lt;_pages&gt;883-889&lt;/_pages&gt;&lt;_tertiary_title&gt;Journal of Nutrition&lt;/_tertiary_title&gt;&lt;_url&gt;http://jn.nutrition.org/cgi/doi/10.3945/jn.110.128504&lt;/_url&gt;&lt;_volume&gt;141&lt;/_volume&gt;&lt;/Details&gt;&lt;Extra&gt;&lt;DBUID&gt;{6486014E-94A3-482F-8B8D-B1496E970E79}&lt;/DBUID&gt;&lt;/Extra&gt;&lt;/Item&gt;&lt;/References&gt;&lt;/Group&gt;&lt;Group&gt;&lt;References&gt;&lt;Item&gt;&lt;ID&gt;1339&lt;/ID&gt;&lt;UID&gt;{CEFC66DE-1CDB-4CF8-8678-862B81B39CEB}&lt;/UID&gt;&lt;Title&gt;A Diet High in Resistant Starch Modulates Microbiota Composition, SCFA Concentrations, and Gene Expression in Pig Intestine&lt;/Title&gt;&lt;Template&gt;Journal Article&lt;/Template&gt;&lt;Star&gt;1&lt;/Star&gt;&lt;Tag&gt;0&lt;/Tag&gt;&lt;Author&gt;Haenen, D; Zhang, J; Souza Da Silva, C; Bosch, G; van der Meer, I M; van Arkel, J; van den Borne, J J G C; Perez Gutierrez, O; Smidt, H; Kemp, B; Muller, M; Hooiveld, G J E J&lt;/Author&gt;&lt;Year&gt;2013&lt;/Year&gt;&lt;Details&gt;&lt;_accessed&gt;60705279&lt;/_accessed&gt;&lt;_collection_scope&gt;SCI;SCIE;&lt;/_collection_scope&gt;&lt;_created&gt;60705279&lt;/_created&gt;&lt;_date&gt;59518080&lt;/_date&gt;&lt;_db_updated&gt;CrossRef&lt;/_db_updated&gt;&lt;_doi&gt;10.3945/jn.112.169672&lt;/_doi&gt;&lt;_impact_factor&gt;   4.281&lt;/_impact_factor&gt;&lt;_isbn&gt;0022-3166&lt;/_isbn&gt;&lt;_issue&gt;3&lt;/_issue&gt;&lt;_journal&gt;Journal of Nutrition&lt;/_journal&gt;&lt;_label&gt;spatial_metabolism&lt;/_label&gt;&lt;_modified&gt;63582716&lt;/_modified&gt;&lt;_pages&gt;274-283&lt;/_pages&gt;&lt;_tertiary_title&gt;Journal of Nutrition&lt;/_tertiary_title&gt;&lt;_url&gt;http://jn.nutrition.org/cgi/doi/10.3945/jn.112.169672&lt;/_url&gt;&lt;_volume&gt;143&lt;/_volume&gt;&lt;/Details&gt;&lt;Extra&gt;&lt;DBUID&gt;{6486014E-94A3-482F-8B8D-B1496E970E79}&lt;/DBUID&gt;&lt;/Extra&gt;&lt;/Item&gt;&lt;/References&gt;&lt;/Group&gt;&lt;Group&gt;&lt;References&gt;&lt;Item&gt;&lt;ID&gt;7065&lt;/ID&gt;&lt;UID&gt;{CFB279A3-7049-4BAF-A5DF-792727F76B89}&lt;/UID&gt;&lt;Title&gt;Dynamics of Human Gut Microbiota and Short-Chain Fatty Acids in Response to Dietary Interventions with Three Fermentable Fibers&lt;/Title&gt;&lt;Template&gt;Journal Article&lt;/Template&gt;&lt;Star&gt;1&lt;/Star&gt;&lt;Tag&gt;5&lt;/Tag&gt;&lt;Author&gt;Baxter, N T; Schmidt, A W; Venkataraman, A; Kim, K S; Waldron, C; Schmidt, T M&lt;/Author&gt;&lt;Year&gt;2019&lt;/Year&gt;&lt;Details&gt;&lt;_accessed&gt;63794319&lt;/_accessed&gt;&lt;_accession_num&gt;30696735&lt;/_accession_num&gt;&lt;_author_adr&gt;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schmidti@umich.edu.; Department of Ecology and Evolutionary Biology, University of Michigan, Ann Arbor, Michigan, USA.&lt;/_author_adr&gt;&lt;_collection_scope&gt;SCIE&lt;/_collection_scope&gt;&lt;_created&gt;62757909&lt;/_created&gt;&lt;_date&gt;62628480&lt;/_date&gt;&lt;_date_display&gt;2019 Jan 29&lt;/_date_display&gt;&lt;_db_updated&gt;PubMed&lt;/_db_updated&gt;&lt;_doi&gt;10.1128/mBio.02566-18&lt;/_doi&gt;&lt;_impact_factor&gt;   6.784&lt;/_impact_factor&gt;&lt;_isbn&gt;2150-7511 (Electronic)&lt;/_isbn&gt;&lt;_issue&gt;1&lt;/_issue&gt;&lt;_journal&gt;MBio&lt;/_journal&gt;&lt;_keywords&gt;Adolescent; Adult; Biostatistics; Chemistry Techniques, Analytical; Chicory; Dietary Fiber/*administration &amp;amp;amp; dosage; Fatty Acids, Volatile/*metabolism; Feces/*chemistry/*microbiology; Gastrointestinal Microbiome/*drug effects; Humans; Inulin/administration &amp;amp;amp; dosage; Metagenomics; Solanum tuberosum; Starch/administration &amp;amp;amp; dosage; Young Adult; Zea mays*Ruminococcus; *SCFA; *bifidobacteria; *butyrate; *microbiome; *prebiotic&lt;/_keywords&gt;&lt;_label&gt;玉米260; potato; inulin-individual_response; RS-individual; response; inulin&lt;/_label&gt;&lt;_language&gt;eng&lt;/_language&gt;&lt;_modified&gt;63794319&lt;/_modified&gt;&lt;_ori_publication&gt;Copyright (c) 2019 Baxter et al.&lt;/_ori_publication&gt;&lt;_tertiary_title&gt;mBio&lt;/_tertiary_title&gt;&lt;_type_work&gt;Journal Article; Research Support, Non-U.S. Gov&amp;apos;t&lt;/_type_work&gt;&lt;_url&gt;http://www.ncbi.nlm.nih.gov/entrez/query.fcgi?cmd=Retrieve&amp;amp;db=pubmed&amp;amp;dopt=Abstract&amp;amp;list_uids=30696735&amp;amp;query_hl=1&lt;/_url&gt;&lt;_volume&gt;10&lt;/_volume&gt;&lt;/Details&gt;&lt;Extra&gt;&lt;DBUID&gt;{6486014E-94A3-482F-8B8D-B1496E970E79}&lt;/DBUID&gt;&lt;/Extra&gt;&lt;/Item&gt;&lt;/References&gt;&lt;/Group&gt;&lt;/Citation&gt;_x000a_"/>
    <w:docVar w:name="NE.Ref{E2804FCD-4089-4106-8C0E-707F62279B70}" w:val=" ADDIN NE.Ref.{E2804FCD-4089-4106-8C0E-707F62279B70}&lt;Citation&gt;&lt;Group&gt;&lt;References&gt;&lt;Item&gt;&lt;ID&gt;8234&lt;/ID&gt;&lt;UID&gt;{05E827FF-7AB0-402B-9A64-38F3B1A7CFB2}&lt;/UID&gt;&lt;Title&gt;Long-term dietary intervention reveals resilience of the gut microbiota despite changes in diet and weight&lt;/Title&gt;&lt;Template&gt;Journal Article&lt;/Template&gt;&lt;Star&gt;0&lt;/Star&gt;&lt;Tag&gt;0&lt;/Tag&gt;&lt;Author&gt;Fragiadakis, Gabriela K; Wastyk, Hannah C; Robinson, Jennifer L; Sonnenburg, Erica D; Sonnenburg, Justin L; Gardner, Christopher D&lt;/Author&gt;&lt;Year&gt;2020&lt;/Year&gt;&lt;Details&gt;&lt;_accessed&gt;63651778&lt;/_accessed&gt;&lt;_created&gt;63253074&lt;/_created&gt;&lt;_date&gt;63224640&lt;/_date&gt;&lt;_db_updated&gt;CrossRef&lt;/_db_updated&gt;&lt;_doi&gt;10.1093/ajcn/nqaa046&lt;/_doi&gt;&lt;_impact_factor&gt;   6.766&lt;/_impact_factor&gt;&lt;_isbn&gt;0002-9165&lt;/_isbn&gt;&lt;_journal&gt;The American Journal of Clinical Nutrition&lt;/_journal&gt;&lt;_modified&gt;63459925&lt;/_modified&gt;&lt;_url&gt;https://academic.oup.com/ajcn/advance-article/doi/10.1093/ajcn/nqaa046/5809430_x000d__x000a_http://academic.oup.com/ajcn/advance-article-pdf/doi/10.1093/ajcn/nqaa046/32957675/nqaa046.pdf&lt;/_url&gt;&lt;/Details&gt;&lt;Extra&gt;&lt;DBUID&gt;{6486014E-94A3-482F-8B8D-B1496E970E79}&lt;/DBUID&gt;&lt;/Extra&gt;&lt;/Item&gt;&lt;/References&gt;&lt;/Group&gt;&lt;/Citation&gt;_x000a_"/>
    <w:docVar w:name="NE.Ref{E350E479-AA61-4D68-A0B1-49CF6BFA882C}" w:val=" ADDIN NE.Ref.{E350E479-AA61-4D68-A0B1-49CF6BFA882C}&lt;Citation&gt;&lt;Group&gt;&lt;References&gt;&lt;Item&gt;&lt;ID&gt;6970&lt;/ID&gt;&lt;UID&gt;{CA2EB168-A61B-4C05-B07F-64866C6DEF16}&lt;/UID&gt;&lt;Title&gt;Barcoded pyrosequencing reveals that consumption of galactooligosaccharides results in a highly specific bifidogenic response in humans&lt;/Title&gt;&lt;Template&gt;Journal Article&lt;/Template&gt;&lt;Star&gt;0&lt;/Star&gt;&lt;Tag&gt;0&lt;/Tag&gt;&lt;Author&gt;Davis, Lauren M G; Martínez, Inés; Walter, Jens; Goin, Caitlin; Hutkins, Robert W&lt;/Author&gt;&lt;Year&gt;2011&lt;/Year&gt;&lt;Details&gt;&lt;_accessed&gt;63881184&lt;/_accessed&gt;&lt;_collection_scope&gt;SCIE&lt;/_collection_scope&gt;&lt;_created&gt;62740053&lt;/_created&gt;&lt;_date&gt;58380480&lt;/_date&gt;&lt;_date_display&gt;2011&lt;/_date_display&gt;&lt;_db_updated&gt;PKU Search&lt;/_db_updated&gt;&lt;_doi&gt;10.1371/journal.pone.0025200&lt;/_doi&gt;&lt;_impact_factor&gt;   2.740&lt;/_impact_factor&gt;&lt;_isbn&gt;1932-6203_x000d__x000a_&lt;/_isbn&gt;&lt;_issue&gt;9&lt;/_issue&gt;&lt;_journal&gt;PloS one&lt;/_journal&gt;&lt;_keywords&gt;Bacteroides - genetics_x000d__x000a_; Oligosaccharides - pharmacology_x000d__x000a_; Feces - microbiology_x000d__x000a_; Bifidobacterium - drug effects_x000d__x000a_; DNA, Ribosomal_x000d__x000a_; Bifidobacterium - genetics_x000d__x000a_; Gastrointestinal Tract - microbiology_x000d__x000a_; High-Throughput Nucleotide Sequencing - methods_x000d__x000a_; Bacteroides - drug effects_x000d__x000a_; Prebiotics_x000d__x000a_; Microbiota (Symbiotic organisms)_x000d__x000a_; Gastrointestinal system_x000d__x000a_; Bacteria_x000d__x000a_; Research_x000d__x000a_; Nucleotide sequencing_x000d__x000a_; Fermentation_x000d__x000a_; DNA sequencing_x000d__x000a_; Enrichment_x000d__x000a_; Multiplexing_x000d__x000a_; Carbohydrates_x000d__x000a_; rRNA 16S_x000d__x000a_; Change detection_x000d__x000a_; Gastrointestinal tract_x000d__x000a_; Food science_x000d__x000a_; Human subjects_x000d__x000a_; Probiotics_x000d__x000a_; Intestine_x000d__x000a_; Adults_x000d__x000a_; Bakeries_x000d__x000a_; Feces_x000d__x000a_; Galactooligosaccharides_x000d__x000a_; Tags_x000d__x000a_&lt;/_keywords&gt;&lt;_modified&gt;63881184&lt;/_modified&gt;&lt;_number&gt;1&lt;/_number&gt;&lt;_ori_publication&gt;Public Library of Science_x000d__x000a_&lt;/_ori_publication&gt;&lt;_pages&gt;e25200&lt;/_pages&gt;&lt;_place_published&gt;United States_x000d__x000a_&lt;/_place_published&gt;&lt;_url&gt;http://pku.summon.serialssolutions.com/2.0.0/link/0/eLvHCXMwtV1Lb9QwELbKcuFCKa8ulMo34JA2jp3YOSDUrbo8VMSyFIS4RI7ttBXRJmx2kfoL-NvMOM4iEHDjYu0ju3Yy48-e8cw3hPDkII5-w4QklqUDk9mUoiy5wQxIleicGaaUlRo9BZ_fqNNZMj1JX2-Rd0NqTBD3gJIeum1j0Gt-COirkH2Nq-ft1wjrSOF561BUQ4diC_YZ4wxzrK8zjOcEjZefNiYZzPYsCwl1XLLDIL-Dtlk4dLUgJ9EvC5bn9d-g96itm-7vW1O_RE23_8Pd3CI3w36VHvUKtkO23OI22QmI0NEngbb66R3yfQLdNtZZOruCO-lDtGFhpHP3DXajHT270Ct67FM-PU7RpqIvdI0Ff5r68rzpoPsLMN0t_O_cdet61dHLBdUUY1HqK_q-dT6AkE6gtQ1oPrye9zG-Dq_0BxLdXfJhenJ2_DIKZR4iJKoRkdalNWnpFFhmGTwCE-dcCZdJW4HG6NjIHEAjtmAI2RIZ5RBHKpPiVjY2yvF7ZLQAge0SmmipnMgzm-lSiNTmnMNbUWGyijZCjUk0yLJoezaPwh_pSbCC-gdaoOyLIPsxmaDAN9ciF7f_oFmeF2FqFzDWJK3SKpNCi0RznWtTulymrLKMVWJMHqO6FIgYq6U2OiQ-QD_IvVUcCTD5kFQJhreLGjUMpSt-KsWY7A1q8-ev7_eatxkqrEQZsrU9-PcPH5IbvZcco-b2yGi1XLtH5Fr7Zb3vZ8q-d1JAO52dQvvq7ccf7sMqmQ&lt;/_url&gt;&lt;_volume&gt;6&lt;/_volume&gt;&lt;/Details&gt;&lt;Extra&gt;&lt;DBUID&gt;{6486014E-94A3-482F-8B8D-B1496E970E79}&lt;/DBUID&gt;&lt;/Extra&gt;&lt;/Item&gt;&lt;/References&gt;&lt;/Group&gt;&lt;/Citation&gt;_x000a_"/>
    <w:docVar w:name="NE.Ref{E4DB8DD2-7D13-46B2-AF1B-BAFB052DEA66}" w:val=" ADDIN NE.Ref.{E4DB8DD2-7D13-46B2-AF1B-BAFB052DEA66}&lt;Citation&gt;&lt;Group&gt;&lt;References&gt;&lt;Item&gt;&lt;ID&gt;8691&lt;/ID&gt;&lt;UID&gt;{23A8ED41-BFDA-40DC-A97F-5C4635ED51E0}&lt;/UID&gt;&lt;Title&gt;Rapid and precise alignment of raw reads against redundant databases with KMA&lt;/Title&gt;&lt;Template&gt;Journal Article&lt;/Template&gt;&lt;Star&gt;0&lt;/Star&gt;&lt;Tag&gt;0&lt;/Tag&gt;&lt;Author&gt;Clausen, Philip T L C; Aarestrup, Frank M; Lund, Ole&lt;/Author&gt;&lt;Year&gt;2018&lt;/Year&gt;&lt;Details&gt;&lt;_accessed&gt;63872457&lt;/_accessed&gt;&lt;_collection_scope&gt;SCIE;EI&lt;/_collection_scope&gt;&lt;_created&gt;63493586&lt;/_created&gt;&lt;_db_updated&gt;CrossRef&lt;/_db_updated&gt;&lt;_doi&gt;10.1186/s12859-018-2336-6&lt;/_doi&gt;&lt;_impact_factor&gt;   3.242&lt;/_impact_factor&gt;&lt;_isbn&gt;1471-2105&lt;/_isbn&gt;&lt;_issue&gt;1&lt;/_issue&gt;&lt;_journal&gt;BMC Bioinformatics&lt;/_journal&gt;&lt;_modified&gt;63872457&lt;/_modified&gt;&lt;_tertiary_title&gt;BMC Bioinformatics&lt;/_tertiary_title&gt;&lt;_url&gt;https://bmcbioinformatics.biomedcentral.com/articles/10.1186/s12859-018-2336-6_x000d__x000a_http://link.springer.com/content/pdf/10.1186/s12859-018-2336-6.pdf&lt;/_url&gt;&lt;_volume&gt;19&lt;/_volume&gt;&lt;/Details&gt;&lt;Extra&gt;&lt;DBUID&gt;{6486014E-94A3-482F-8B8D-B1496E970E79}&lt;/DBUID&gt;&lt;/Extra&gt;&lt;/Item&gt;&lt;/References&gt;&lt;/Group&gt;&lt;/Citation&gt;_x000a_"/>
    <w:docVar w:name="NE.Ref{E4FAEAA4-C55F-4A5C-909B-62697434F5E6}" w:val=" ADDIN NE.Ref.{E4FAEAA4-C55F-4A5C-909B-62697434F5E6}&lt;Citation&gt;&lt;Group&gt;&lt;References&gt;&lt;Item&gt;&lt;ID&gt;3639&lt;/ID&gt;&lt;UID&gt;{9BDD0A70-5AFC-4470-8E2D-BC9E5F6F9B44}&lt;/UID&gt;&lt;Title&gt;The evolution of cooperation within the gut microbiota&lt;/Title&gt;&lt;Template&gt;Journal Article&lt;/Template&gt;&lt;Star&gt;0&lt;/Star&gt;&lt;Tag&gt;5&lt;/Tag&gt;&lt;Author&gt;Rakoff-Nahoum, Seth; Foster, Kevin R; Comstock, Laurie E&lt;/Author&gt;&lt;Year&gt;2016&lt;/Year&gt;&lt;Details&gt;&lt;_accessed&gt;63859202&lt;/_accessed&gt;&lt;_collection_scope&gt;SCI;SCIE;&lt;/_collection_scope&gt;&lt;_created&gt;61317577&lt;/_created&gt;&lt;_date&gt;61175520&lt;/_date&gt;&lt;_db_updated&gt;CrossRef&lt;/_db_updated&gt;&lt;_doi&gt;10.1038/nature17626&lt;/_doi&gt;&lt;_impact_factor&gt;  42.778&lt;/_impact_factor&gt;&lt;_isbn&gt;0028-0836&lt;/_isbn&gt;&lt;_issue&gt;7602&lt;/_issue&gt;&lt;_journal&gt;Nature&lt;/_journal&gt;&lt;_label&gt;细菌食物链&lt;/_label&gt;&lt;_modified&gt;63859202&lt;/_modified&gt;&lt;_pages&gt;255-259&lt;/_pages&gt;&lt;_tertiary_title&gt;Nature&lt;/_tertiary_title&gt;&lt;_url&gt;http://www.nature.com/doifinder/10.1038/nature17626&lt;/_url&gt;&lt;_volume&gt;533&lt;/_volume&gt;&lt;/Details&gt;&lt;Extra&gt;&lt;DBUID&gt;{6486014E-94A3-482F-8B8D-B1496E970E79}&lt;/DBUID&gt;&lt;/Extra&gt;&lt;/Item&gt;&lt;/References&gt;&lt;/Group&gt;&lt;Group&gt;&lt;References&gt;&lt;Item&gt;&lt;ID&gt;3240&lt;/ID&gt;&lt;UID&gt;{20E0F874-7279-430D-ADF2-AB5CDFAA0AA9}&lt;/UID&gt;&lt;Title&gt;How glycan metabolism shapes the human gut microbiota&lt;/Title&gt;&lt;Template&gt;Journal Article&lt;/Template&gt;&lt;Star&gt;0&lt;/Star&gt;&lt;Tag&gt;5&lt;/Tag&gt;&lt;Author&gt;Koropatkin, N M; Cameron, E A; Martens, E C&lt;/Author&gt;&lt;Year&gt;2012&lt;/Year&gt;&lt;Details&gt;&lt;_accessed&gt;63845134&lt;/_accessed&gt;&lt;_accession_num&gt;22491358&lt;/_accession_num&gt;&lt;_author_adr&gt;Department of Microbiology and Immunology, University of Michigan Medical School, Ann Arbor, Michigan 48109, USA.&lt;/_author_adr&gt;&lt;_collection_scope&gt;SCI;SCIE;&lt;/_collection_scope&gt;&lt;_created&gt;61227280&lt;/_created&gt;&lt;_custom1&gt;internal-pdf://internal-pdf://Koropatkin N M Cameron E A Martens E C.pdf.pdf&lt;/_custom1&gt;&lt;_date&gt;2012-05-01&lt;/_date&gt;&lt;_date_display&gt;2012 May&lt;/_date_display&gt;&lt;_db_updated&gt;PubMed&lt;/_db_updated&gt;&lt;_doi&gt;10.1038/nrmicro2746&lt;/_doi&gt;&lt;_impact_factor&gt;  34.209&lt;/_impact_factor&gt;&lt;_isbn&gt;1740-1534 (Electronic); 1740-1526 (Linking)&lt;/_isbn&gt;&lt;_issue&gt;5&lt;/_issue&gt;&lt;_journal&gt;Nat Rev Microbiol&lt;/_journal&gt;&lt;_keywords&gt;*Biota; *Diet; Gastrointestinal Tract/*microbiology; Humans; Metagenome/*physiology; Polysaccharides/*metabolism&lt;/_keywords&gt;&lt;_label&gt;细菌食物链&lt;/_label&gt;&lt;_language&gt;eng&lt;/_language&gt;&lt;_modified&gt;63845134&lt;/_modified&gt;&lt;_pages&gt;323-35&lt;/_pages&gt;&lt;_tertiary_title&gt;Nature reviews. Microbiology&lt;/_tertiary_title&gt;&lt;_type_work&gt;Journal Article; Research Support, N.I.H., Extramural; Research Support, Non-U.S. Gov&amp;apos;t; Review&lt;/_type_work&gt;&lt;_url&gt;http://www.ncbi.nlm.nih.gov/entrez/query.fcgi?cmd=Retrieve&amp;amp;db=pubmed&amp;amp;dopt=Abstract&amp;amp;list_uids=22491358&amp;amp;query_hl=1 _x000d__x000a_http://europepmc.org/articles/./PMC4005082?pdf=render 全文链接_x000d__x000a_&lt;/_url&gt;&lt;_volume&gt;10&lt;/_volume&gt;&lt;/Details&gt;&lt;Extra&gt;&lt;DBUID&gt;{6486014E-94A3-482F-8B8D-B1496E970E79}&lt;/DBUID&gt;&lt;/Extra&gt;&lt;/Item&gt;&lt;/References&gt;&lt;/Group&gt;&lt;/Citation&gt;_x000a_"/>
    <w:docVar w:name="NE.Ref{E64736DC-80EA-407C-87A5-3740B388F085}" w:val=" ADDIN NE.Ref.{E64736DC-80EA-407C-87A5-3740B388F085}&lt;Citation&gt;&lt;Group&gt;&lt;References&gt;&lt;Item&gt;&lt;ID&gt;8900&lt;/ID&gt;&lt;UID&gt;{3102899A-AA36-4420-BB31-23C4220CB19D}&lt;/UID&gt;&lt;Title&gt;Improved metagenome binning and assembly using deep variational autoencoders&lt;/Title&gt;&lt;Template&gt;Journal Article&lt;/Template&gt;&lt;Star&gt;0&lt;/Star&gt;&lt;Tag&gt;0&lt;/Tag&gt;&lt;Author&gt;Nissen, Jakob Nybo; Johansen, Joachim; Allesøe, Rosa Lundbye; Sønderby, Casper Kaae; Armenteros, Jose Juan Almagro; Grønbech, Christopher Heje; Jensen, Lars Juhl; Nielsen, Henrik Bjørn; Petersen, Thomas Nordahl; Winther, Ole; Rasmussen, Simon&lt;/Author&gt;&lt;Year&gt;2021&lt;/Year&gt;&lt;Details&gt;&lt;_accessed&gt;63878177&lt;/_accessed&gt;&lt;_collection_scope&gt;SCI;SCIE;EI&lt;/_collection_scope&gt;&lt;_created&gt;63674910&lt;/_created&gt;&lt;_date&gt;63645120&lt;/_date&gt;&lt;_db_updated&gt;CrossRef&lt;/_db_updated&gt;&lt;_doi&gt;10.1038/s41587-020-00777-4&lt;/_doi&gt;&lt;_impact_factor&gt;  36.558&lt;/_impact_factor&gt;&lt;_isbn&gt;1087-0156&lt;/_isbn&gt;&lt;_journal&gt;Nature Biotechnology&lt;/_journal&gt;&lt;_modified&gt;63878177&lt;/_modified&gt;&lt;_tertiary_title&gt;Nat Biotechnol&lt;/_tertiary_title&gt;&lt;_url&gt;http://www.nature.com/articles/s41587-020-00777-4_x000d__x000a_http://www.nature.com/articles/s41587-020-00777-4.pdf&lt;/_url&gt;&lt;/Details&gt;&lt;Extra&gt;&lt;DBUID&gt;{6486014E-94A3-482F-8B8D-B1496E970E79}&lt;/DBUID&gt;&lt;/Extra&gt;&lt;/Item&gt;&lt;/References&gt;&lt;/Group&gt;&lt;/Citation&gt;_x000a_"/>
    <w:docVar w:name="NE.Ref{E8D6D9D8-CA48-49FB-B4C5-9D580DC47305}" w:val=" ADDIN NE.Ref.{E8D6D9D8-CA48-49FB-B4C5-9D580DC47305}&lt;Citation&gt;&lt;Group&gt;&lt;References&gt;&lt;Item&gt;&lt;ID&gt;7942&lt;/ID&gt;&lt;UID&gt;{382801BD-996B-4035-B00D-756B2285BEB7}&lt;/UID&gt;&lt;Title&gt;Precision Microbiome Modulation with Discrete Dietary Fiber Structures Directs Short-Chain Fatty Acid Production&lt;/Title&gt;&lt;Template&gt;Journal Article&lt;/Template&gt;&lt;Star&gt;0&lt;/Star&gt;&lt;Tag&gt;5&lt;/Tag&gt;&lt;Author&gt;Deehan, Edward C; Yang, Chen; Perez-Muñoz, Maria Elisa; Nguyen, Nguyen K; Cheng, Christopher C; Triador, Lucila; Zhang, Zhengxiao; Bakal, Jeffrey A; Walter, Jens&lt;/Author&gt;&lt;Year&gt;2020&lt;/Year&gt;&lt;Details&gt;&lt;_accessed&gt;63236043&lt;/_accessed&gt;&lt;_collection_scope&gt;SCI;SCIE&lt;/_collection_scope&gt;&lt;_created&gt;63164783&lt;/_created&gt;&lt;_db_updated&gt;CrossRef&lt;/_db_updated&gt;&lt;_doi&gt;10.1016/j.chom.2020.01.006&lt;/_doi&gt;&lt;_impact_factor&gt;  15.923&lt;/_impact_factor&gt;&lt;_isbn&gt;19313128&lt;/_isbn&gt;&lt;_journal&gt;Cell Host &amp;amp; Microbe&lt;/_journal&gt;&lt;_modified&gt;63405608&lt;/_modified&gt;&lt;_tertiary_title&gt;Cell Host &amp;amp; Microbe&lt;/_tertiary_title&gt;&lt;_url&gt;https://linkinghub.elsevier.com/retrieve/pii/S1931312820300457_x000d__x000a_https://api.elsevier.com/content/article/PII:S1931312820300457?httpAccept=text/xml&lt;/_url&gt;&lt;/Details&gt;&lt;Extra&gt;&lt;DBUID&gt;{6486014E-94A3-482F-8B8D-B1496E970E79}&lt;/DBUID&gt;&lt;/Extra&gt;&lt;/Item&gt;&lt;/References&gt;&lt;/Group&gt;&lt;Group&gt;&lt;References&gt;&lt;Item&gt;&lt;ID&gt;4110&lt;/ID&gt;&lt;UID&gt;{B90C8302-EC74-42AB-B5DE-4808A96DA60C}&lt;/UID&gt;&lt;Title&gt;Variable responses of human microbiomes to dietary supplementation with resistant starch&lt;/Title&gt;&lt;Template&gt;Journal Article&lt;/Template&gt;&lt;Star&gt;1&lt;/Star&gt;&lt;Tag&gt;5&lt;/Tag&gt;&lt;Author&gt;Venkataraman, A; Sieber, J R; Schmidt, A W; Waldron, C; Theis, K R; Schmidt, T M&lt;/Author&gt;&lt;Year&gt;2016&lt;/Year&gt;&lt;Details&gt;&lt;_accessed&gt;63717996&lt;/_accessed&gt;&lt;_accession_num&gt;27357127&lt;/_accession_num&gt;&lt;_author_adr&gt;Department of Internal Medicine, University of Michigan, Ann Arbor, MI, 48105, USA.; Department of Internal Medicine, University of Michigan, Ann Arbor, MI, 48105, USA.; Present address: Department of Biology, University of Minnesota, Duluth, MN, 55812, USA.; Department of Internal Medicine, University of Michigan, Ann Arbor, MI, 48105, USA.; Department of Internal Medicine, University of Michigan, Ann Arbor, MI, 48105, USA.; Department of Internal Medicine, University of Michigan, Ann Arbor, MI, 48105, USA.; Present address: Department of Immunology and Microbiology, Wayne State University School of Medicine, Detroit, MI, 48201, USA.; Department of Internal Medicine, University of Michigan, Ann Arbor, MI, 48105, USA. schmidti@umich.edu.&lt;/_author_adr&gt;&lt;_collection_scope&gt;SCIE;&lt;/_collection_scope&gt;&lt;_created&gt;61425309&lt;/_created&gt;&lt;_date&gt;61269120&lt;/_date&gt;&lt;_date_display&gt;2016 Jun 29&lt;/_date_display&gt;&lt;_db_updated&gt;PubMed&lt;/_db_updated&gt;&lt;_doi&gt;10.1186/s40168-016-0178-x&lt;/_doi&gt;&lt;_impact_factor&gt;  11.607&lt;/_impact_factor&gt;&lt;_isbn&gt;2049-2618 (Electronic); 2049-2618 (Linking)&lt;/_isbn&gt;&lt;_issue&gt;1&lt;/_issue&gt;&lt;_journal&gt;Microbiome&lt;/_journal&gt;&lt;_keywords&gt;Bacteria/*classification/drug effects; Butyric Acid/*analysis; Dietary Supplements; Feces/microbiology; Female; High-Throughput Nucleotide Sequencing; Humans; Intestine, Large/metabolism/*microbiology; Male; Microbiota/*drug effects; RNA, Ribosomal, 16S/analysis; Starch/*administration &amp;amp;amp; dosage/pharmacology; Young Adult&lt;/_keywords&gt;&lt;_label&gt;RS-individual; response&lt;/_label&gt;&lt;_language&gt;eng&lt;/_language&gt;&lt;_modified&gt;63406672&lt;/_modified&gt;&lt;_pages&gt;33&lt;/_pages&gt;&lt;_tertiary_title&gt;Microbiome&lt;/_tertiary_title&gt;&lt;_type_work&gt;Journal Article&lt;/_type_work&gt;&lt;_url&gt;http://www.ncbi.nlm.nih.gov/entrez/query.fcgi?cmd=Retrieve&amp;amp;db=pubmed&amp;amp;dopt=Abstract&amp;amp;list_uids=27357127&amp;amp;query_hl=1&lt;/_url&gt;&lt;_volume&gt;4&lt;/_volume&gt;&lt;/Details&gt;&lt;Extra&gt;&lt;DBUID&gt;{6486014E-94A3-482F-8B8D-B1496E970E79}&lt;/DBUID&gt;&lt;/Extra&gt;&lt;/Item&gt;&lt;/References&gt;&lt;/Group&gt;&lt;Group&gt;&lt;References&gt;&lt;Item&gt;&lt;ID&gt;7062&lt;/ID&gt;&lt;UID&gt;{DB2E9454-259A-4904-8F55-BEB3908AFF46}&lt;/UID&gt;&lt;Title&gt;Habitual dietary fibre intake influences gut microbiota response to an inulin-type fructan prebiotic: a randomised, double-blind, placebo-controlled, cross-over, human intervention study&lt;/Title&gt;&lt;Template&gt;Journal Article&lt;/Template&gt;&lt;Star&gt;1&lt;/Star&gt;&lt;Tag&gt;5&lt;/Tag&gt;&lt;Author&gt;Healey, Genelle; Murphy, Rinki; Butts, Christine; Brough, Louise; Whelan, Kevin; Coad, Jane&lt;/Author&gt;&lt;Year&gt;2018&lt;/Year&gt;&lt;Details&gt;&lt;_accessed&gt;63196826&lt;/_accessed&gt;&lt;_collection_scope&gt;SCI;SCIE&lt;/_collection_scope&gt;&lt;_created&gt;62757908&lt;/_created&gt;&lt;_date&gt;62101440&lt;/_date&gt;&lt;_db_updated&gt;CrossRef&lt;/_db_updated&gt;&lt;_doi&gt;10.1017/S0007114517003440&lt;/_doi&gt;&lt;_impact_factor&gt;   3.334&lt;/_impact_factor&gt;&lt;_isbn&gt;0007-1145&lt;/_isbn&gt;&lt;_issue&gt;2&lt;/_issue&gt;&lt;_journal&gt;British Journal of Nutrition&lt;/_journal&gt;&lt;_label&gt;inulin-individual_response; inulin&lt;/_label&gt;&lt;_modified&gt;63566548&lt;/_modified&gt;&lt;_pages&gt;176-189&lt;/_pages&gt;&lt;_tertiary_title&gt;Br J Nutr&lt;/_tertiary_title&gt;&lt;_url&gt;https://www.cambridge.org/core/product/identifier/S0007114517003440/type/journal_article_x000d__x000a_https://www.cambridge.org/core/services/aop-cambridge-core/content/view/S0007114517003440&lt;/_url&gt;&lt;_volume&gt;119&lt;/_volume&gt;&lt;/Details&gt;&lt;Extra&gt;&lt;DBUID&gt;{6486014E-94A3-482F-8B8D-B1496E970E79}&lt;/DBUID&gt;&lt;/Extra&gt;&lt;/Item&gt;&lt;/References&gt;&lt;/Group&gt;&lt;/Citation&gt;_x000a_"/>
    <w:docVar w:name="NE.Ref{E8FF6596-1B50-4EE2-B44F-9BD6A293A1A0}" w:val=" ADDIN NE.Ref.{E8FF6596-1B50-4EE2-B44F-9BD6A293A1A0}&lt;Citation&gt;&lt;Group&gt;&lt;References&gt;&lt;Item&gt;&lt;ID&gt;9075&lt;/ID&gt;&lt;UID&gt;{01E0F3DF-E164-47E7-98A3-0C43DEF89513}&lt;/UID&gt;&lt;Title&gt;Vancomycin-resistant Enterococcus domination of intestinal microbiota is enabled  by antibiotic treatment in mice and precedes bloodstream invasion in humans&lt;/Title&gt;&lt;Template&gt;Journal Article&lt;/Template&gt;&lt;Star&gt;0&lt;/Star&gt;&lt;Tag&gt;0&lt;/Tag&gt;&lt;Author&gt;Ubeda, C; Taur, Y; Jenq, R R; Equinda, M J; Son, T; Samstein, M; Viale, A; Socci, N D; van den Brink, M R; Kamboj, M; Pamer, E G&lt;/Author&gt;&lt;Year&gt;2010&lt;/Year&gt;&lt;Details&gt;&lt;_accession_num&gt;21099116&lt;/_accession_num&gt;&lt;_author_adr&gt;Infectious Diseases Service, Department of Medicine, Memorial Sloan-Kettering Cancer Center, New York, New York, USA. ubedamoc@mskcc.org&lt;/_author_adr&gt;&lt;_collection_scope&gt;SCI;SCIE&lt;/_collection_scope&gt;&lt;_created&gt;63772822&lt;/_created&gt;&lt;_date&gt;2010-12-01&lt;/_date&gt;&lt;_date_display&gt;2010 Dec&lt;/_date_display&gt;&lt;_db_updated&gt;PubMed&lt;/_db_updated&gt;&lt;_doi&gt;10.1172/JCI43918&lt;/_doi&gt;&lt;_impact_factor&gt;  11.864&lt;/_impact_factor&gt;&lt;_isbn&gt;1558-8238 (Electronic); 0021-9738 (Linking)&lt;/_isbn&gt;&lt;_issue&gt;12&lt;/_issue&gt;&lt;_journal&gt;J Clin Invest&lt;/_journal&gt;&lt;_language&gt;eng&lt;/_language&gt;&lt;_modified&gt;63772822&lt;/_modified&gt;&lt;_pages&gt;4332-41&lt;/_pages&gt;&lt;_subject_headings&gt;Animals; Anti-Bacterial Agents/adverse effects; Bacteremia/etiology/microbiology; Base Sequence; Cross Infection/etiology/microbiology; DNA, Bacterial/genetics; DNA, Ribosomal/genetics; Enterococcus/*drug effects/genetics/isolation &amp;amp; purification; Gram-Positive Bacterial Infections/etiology/microbiology; Hematopoietic Stem Cell Transplantation/adverse effects; Humans; Intestines/drug effects/*microbiology; Metagenome/drug effects; Mice; Mice, Inbred C57BL; Vancomycin Resistance&lt;/_subject_headings&gt;&lt;_tertiary_title&gt;The Journal of clinical investigation&lt;/_tertiary_title&gt;&lt;_type_work&gt;Journal Article; Research Support, N.I.H., Extramural; Research Support, Non-U.S. Gov&amp;apos;t&lt;/_type_work&gt;&lt;_url&gt;http://www.ncbi.nlm.nih.gov/entrez/query.fcgi?cmd=Retrieve&amp;amp;db=pubmed&amp;amp;dopt=Abstract&amp;amp;list_uids=21099116&amp;amp;query_hl=1&lt;/_url&gt;&lt;_volume&gt;120&lt;/_volume&gt;&lt;/Details&gt;&lt;Extra&gt;&lt;DBUID&gt;{6486014E-94A3-482F-8B8D-B1496E970E79}&lt;/DBUID&gt;&lt;/Extra&gt;&lt;/Item&gt;&lt;/References&gt;&lt;/Group&gt;&lt;/Citation&gt;_x000a_"/>
    <w:docVar w:name="NE.Ref{E947ADE2-8487-472F-96C6-1E0FF7521A20}" w:val=" ADDIN NE.Ref.{E947ADE2-8487-472F-96C6-1E0FF7521A20}&lt;Citation&gt;&lt;Group&gt;&lt;References&gt;&lt;Item&gt;&lt;ID&gt;8096&lt;/ID&gt;&lt;UID&gt;{3FF9DDFD-8BFD-4B94-9A8D-2AB99CCB1F5D}&lt;/UID&gt;&lt;Title&gt;Discovery of the gut microbial signature driving the efficacy of prebiotic intervention in obese patients&lt;/Title&gt;&lt;Template&gt;Journal Article&lt;/Template&gt;&lt;Star&gt;0&lt;/Star&gt;&lt;Tag&gt;5&lt;/Tag&gt;&lt;Author&gt;Rodriguez, Julie; Hiel, Sophie; Neyrinck, Audrey M; Le Roy, Tiphaine; Pötgens, Sarah A; Leyrolle, Quentin; Pachikian, Barbara D; Gianfrancesco, Marco A; Cani, Patrice D; Paquot, Nicolas; Cnop, Miriam; Lanthier, Nicolas; Thissen, Jean-Paul; Bindels, Laure B; Delzenne, Nathalie M&lt;/Author&gt;&lt;Year&gt;2020&lt;/Year&gt;&lt;Details&gt;&lt;_accessed&gt;63881183&lt;/_accessed&gt;&lt;_collection_scope&gt;SCI;SCIE&lt;/_collection_scope&gt;&lt;_created&gt;63179747&lt;/_created&gt;&lt;_date&gt;63113760&lt;/_date&gt;&lt;_date_display&gt;2020&lt;/_date_display&gt;&lt;_db_updated&gt;PKU Search&lt;/_db_updated&gt;&lt;_doi&gt;10.1136/gutjnl-2019-319726&lt;/_doi&gt;&lt;_impact_factor&gt;  19.819&lt;/_impact_factor&gt;&lt;_isbn&gt;0017-5749_x000d__x000a_&lt;/_isbn&gt;&lt;_journal&gt;Gut&lt;/_journal&gt;&lt;_label&gt;inulin-individual_response&lt;/_label&gt;&lt;_modified&gt;63881183&lt;/_modified&gt;&lt;_number&gt;1&lt;/_number&gt;&lt;_pages&gt;gutjnl-2019-319726&lt;/_pages&gt;&lt;_place_published&gt;England_x000d__x000a_&lt;/_place_published&gt;&lt;_url&gt;http://pku.summon.serialssolutions.com/2.0.0/link/0/eLvHCXMwtV1Lb9QwELbYHhAXxJvyku-rRdnYeR04VKUPoRZQu1y4RLbjbA1sEu1ukPrvO2PHzrYSEhy4RImTWIq_0Xhm8s0MISx-H83u6ISaxyqtMHqFqZ-ZzKSMJY8Ur5NCFzbV6vt5fvY1Pj5KPo19AMex_wo8jAH0mEj7D-CHSWEAzkEE4AhCAMe_EoOPZqOQpXntyQDLfjtdGVt-CVNFzNKV9pxWa_Pbp05prCuBfeCRDr3W0rRY1tXcoUe2Um-0L8y62bVyT_pAprloYeJl7-LUmIw9CpJxBIHLtrsaRz_rawz_Wx190FcgaGO89kxPL1zocGG6K-EZAUPMAhxU7KDifr9op2cx4YvFrqPfDgzdyuLA4oiDq8THTSpQB8MtLI2-qozaftDN7NvlhExAXYFC49GXsBXneYGtgPw7t2yPW16EtSYWj8jDwQ2gBw6wx-Sebp6Q--cD0eEpMQE32tYUMKGAGw240YAbHXCzz3jc8J2AG93FDS6oxY163J6RxfHR4vB0NnTFmCks45zyVMlM1Zxx1KcFSwXWFOICDMFUMNi7YlnwOpZJhe58ls2x3X2ka8niRFSMPSd7Tdvol4QqHolMRFVe64xXIhdiznQtkijVOVdztU-mfrnKztU-Ka3PyNISPvpH86sE87EoGbauS_fJC7ei4Vm_7K_-eOc1eTCKxxuyt133-i2ZdD_7dxbIGxemWI0&lt;/_url&gt;&lt;/Details&gt;&lt;Extra&gt;&lt;DBUID&gt;{6486014E-94A3-482F-8B8D-B1496E970E79}&lt;/DBUID&gt;&lt;/Extra&gt;&lt;/Item&gt;&lt;/References&gt;&lt;/Group&gt;&lt;/Citation&gt;_x000a_"/>
    <w:docVar w:name="NE.Ref{EA66BD30-BB3D-4277-94CE-7F0FBF490A84}" w:val=" ADDIN NE.Ref.{EA66BD30-BB3D-4277-94CE-7F0FBF490A84}&lt;Citation&gt;&lt;Group&gt;&lt;References&gt;&lt;Item&gt;&lt;ID&gt;5430&lt;/ID&gt;&lt;UID&gt;{0D592E0F-87A3-4652-8CEC-BC970F5E01FD}&lt;/UID&gt;&lt;Title&gt;Gut bacteria selectively promoted by dietary fibers alleviate type 2 diabetes&lt;/Title&gt;&lt;Template&gt;Journal Article&lt;/Template&gt;&lt;Star&gt;0&lt;/Star&gt;&lt;Tag&gt;0&lt;/Tag&gt;&lt;Author&gt;Zhao, L; Zhang, F; Ding, X; Wu, G; Lam, Y Y; Wang, X; Fu, H; Xue, X; Lu, C; Ma, J; Yu, L; Xu, C; Ren, Z; Xu, Y; Xu, S; Shen, H; Zhu, X; Shi, Y; Shen, Q; Dong, W; Liu, R; Ling, Y; Zeng, Y; Wang, X; Zhang, Q; Wang, J; Wang, L; Wu, Y; Zeng, B; Wei, H; Zhang, M; Peng, Y; Zhang, C&lt;/Author&gt;&lt;Year&gt;2018&lt;/Year&gt;&lt;Details&gt;&lt;_accessed&gt;63881174&lt;/_accessed&gt;&lt;_accession_num&gt;29590046&lt;/_accession_num&gt;&lt;_author_adr&gt;State Key Laboratory of Microbial Metabolism and Ministry of Education Key Laboratory of Systems Biomedicine, School of Life Sciences and Biotechnology, Shanghai Jiao Tong University, Shanghai 200240, China. lpzhao@sjtu.edu.cn pengyongde0908@126.com zhangchenhong@sjtu.edu.cn.; Department of Biochemistry and Microbiology and New Jersey Institute for Food, Nutrition, and Health, School of Environmental and Biological Sciences, Rutgers University, NJ 08901, US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Department of Biochemistry and Microbiology and New Jersey Institute for Food, Nutrition, and Health, School of Environmental and Biological Sciences, Rutgers University, NJ 08901, US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ijing Community Health Service Center of Songjiang District, Shanghai 201601, China.; Sijing Community Health Service Center of Songjiang District, Shanghai 201601, China.; Sijing Community Health Service Center of Songjiang District, Shanghai 201601, China.; Sijing Community Health Service Center of Songjiang District, Shanghai 201601, China.; Sijing Community Health Service Center of Songjiang District, Shanghai 201601, China.; Sijing Hospital of Songjiang District, Shanghai 201601, China.; Sijing Hospital of Songjiang District, Shanghai 201601, China.; Sijing Hospital of Songjiang District, Shanghai 201601, China.; Sijing Hospital of Songjiang District, Shanghai 201601, China.; Department of Endocrinology and Metabolism, Qidong People&amp;apos;s Hospital, Jiangsu 226200, China.; Department of Endocrinology and Metabolism, Qidong People&amp;apos;s Hospital, Jiangsu 226200, Chin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Department of Gastroenterology, Shanghai General Hospital, Shanghai Jiao Tong University School of Medicine, Shanghai 200080, China.; Department of Gastroenterology,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Department of Laboratory Animal Science, College of Basic Medical Sciences, Army  Medical University, Chongqing 400038, China.; Department of Laboratory Animal Science, College of Basic Medical Sciences, Army  Medical University, Chongqing 400038, Chin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lpzhao@sjtu.edu.cn pengyongde0908@126.com zhangchenhong@sjtu.edu.cn.; State Key Laboratory of Microbial Metabolism and Ministry of Education Key Laboratory of Systems Biomedicine, School of Life Sciences and Biotechnology, Shanghai Jiao Tong University, Shanghai 200240, China. lpzhao@sjtu.edu.cn pengyongde0908@126.com zhangchenhong@sjtu.edu.cn.&lt;/_author_adr&gt;&lt;_collection_scope&gt;SCI;SCIE;&lt;/_collection_scope&gt;&lt;_created&gt;62233074&lt;/_created&gt;&lt;_date&gt;62159040&lt;/_date&gt;&lt;_date_display&gt;2018 Mar 9&lt;/_date_display&gt;&lt;_db_updated&gt;PubMed&lt;/_db_updated&gt;&lt;_doi&gt;10.1126/science.aao5774&lt;/_doi&gt;&lt;_impact_factor&gt;  41.845&lt;/_impact_factor&gt;&lt;_isbn&gt;1095-9203 (Electronic); 0036-8075 (Linking)&lt;/_isbn&gt;&lt;_issue&gt;6380&lt;/_issue&gt;&lt;_journal&gt;Science&lt;/_journal&gt;&lt;_language&gt;eng&lt;/_language&gt;&lt;_modified&gt;63881174&lt;/_modified&gt;&lt;_ori_publication&gt;Copyright (c) 2018 The Authors, some rights reserved; exclusive licensee American_x000d__x000a_      Association for the Advancement of Science. No claim to original U.S. Government _x000d__x000a_      Works.&lt;/_ori_publication&gt;&lt;_pages&gt;1151-1156&lt;/_pages&gt;&lt;_tertiary_title&gt;Science (New York, N.Y.)&lt;/_tertiary_title&gt;&lt;_type_work&gt;Journal Article; Research Support, Non-U.S. Gov&amp;apos;t&lt;/_type_work&gt;&lt;_url&gt;http://www.ncbi.nlm.nih.gov/entrez/query.fcgi?cmd=Retrieve&amp;amp;db=pubmed&amp;amp;dopt=Abstract&amp;amp;list_uids=29590046&amp;amp;query_hl=1&lt;/_url&gt;&lt;_volume&gt;359&lt;/_volume&gt;&lt;/Details&gt;&lt;Extra&gt;&lt;DBUID&gt;{6486014E-94A3-482F-8B8D-B1496E970E79}&lt;/DBUID&gt;&lt;/Extra&gt;&lt;/Item&gt;&lt;/References&gt;&lt;/Group&gt;&lt;/Citation&gt;_x000a_"/>
    <w:docVar w:name="NE.Ref{ED05ACB0-D39E-49FD-A577-A2CA51C5E16D}" w:val=" ADDIN NE.Ref.{ED05ACB0-D39E-49FD-A577-A2CA51C5E16D}&lt;Citation&gt;&lt;Group&gt;&lt;References&gt;&lt;Item&gt;&lt;ID&gt;9076&lt;/ID&gt;&lt;UID&gt;{A3E1C067-7EE2-4C3E-AE05-120B8033E98A}&lt;/UID&gt;&lt;Title&gt;Rational design of a microbial consortium of mucosal sugar utilizers reduces Clostridiodes difficile colonization&lt;/Title&gt;&lt;Template&gt;Journal Article&lt;/Template&gt;&lt;Star&gt;0&lt;/Star&gt;&lt;Tag&gt;0&lt;/Tag&gt;&lt;Author&gt;Pereira, F C; Wasmund, K; Cobankovic, I; Jehmlich, N; Herbold, C W; Lee, K S; Sziranyi, B; Vesely, C; Decker, T; Stocker, R; Warth, B; von Bergen, M; Wagner, M; Berry, D&lt;/Author&gt;&lt;Year&gt;2020&lt;/Year&gt;&lt;Details&gt;&lt;_accession_num&gt;33037214&lt;/_accession_num&gt;&lt;_author_adr&gt;University of Vienna, Centre for Microbiology and Environmental Systems Science,  Department of Microbiology and Ecosystem Science, Althanstrasse 14, 1090, Vienna, Austria.; University of Vienna, Centre for Microbiology and Environmental Systems Science,  Department of Microbiology and Ecosystem Science, Althanstrasse 14, 1090, Vienna, Austria.; University of Vienna, Faculty of Chemistry, Department of Food Chemistry and Toxicology, Wahringer Strasse 38, 1090, Vienna, Austria.; Helmholtz-Centre for Environmental Research - UFZ, Department of Molecular Systems Biology, Permoserstrasse 15, 04318, Leipzig, Germany.; University of Vienna, Centre for Microbiology and Environmental Systems Science,  Department of Microbiology and Ecosystem Science, Althanstrasse 14, 1090, Vienna, Austria.; Ralph M. Parsons Laboratory for Environmental Science and Engineering, Department of Civil and Environmental Engineering, Massachusetts Institute of Technology, Cambridge, MA, USA.; Institute for Environmental Engineering, Department of Civil, Environmental and Geomatic Engineering, ETH Zurich, Zurich, Switzerland.; University of Vienna, Centre for Microbiology and Environmental Systems Science,  Department of Microbiology and Ecosystem Science, Althanstrasse 14, 1090, Vienna, Austria.; Medical University of Vienna, Center for Anatomy and Cell Biology, Division of Cell and Developmental Biology, Vienna, Austria.; Max F. Perutz Laboratories, Department of Microbiology, Immunobiology and Genetics, University of Vienna, Vienna, Austria.; Ralph M. Parsons Laboratory for Environmental Science and Engineering, Department of Civil and Environmental Engineering, Massachusetts Institute of Technology, Cambridge, MA, USA.; Institute for Environmental Engineering, Department of Civil, Environmental and Geomatic Engineering, ETH Zurich, Zurich, Switzerland.; University of Vienna, Faculty of Chemistry, Department of Food Chemistry and Toxicology, Wahringer Strasse 38, 1090, Vienna, Austria.; Helmholtz-Centre for Environmental Research - UFZ, Department of Molecular Systems Biology, Permoserstrasse 15, 04318, Leipzig, Germany.; University of Vienna, Centre for Microbiology and Environmental Systems Science,  Department of Microbiology and Ecosystem Science, Althanstrasse 14, 1090, Vienna, Austria.; Center for Microbial Communities, Department of Chemistry and Bioscience, Aalborg University, 9220, Aalborg, Denmark.; University of Vienna, Centre for Microbiology and Environmental Systems Science,  Department of Microbiology and Ecosystem Science, Althanstrasse 14, 1090, Vienna, Austria. david.berry@univie.ac.at.; Joint Microbiome Facility of the Medical University of Vienna and the University  of Vienna, Vienna, Austria. david.berry@univie.ac.at.&lt;/_author_adr&gt;&lt;_date_display&gt;2020 Oct 9&lt;/_date_display&gt;&lt;_date&gt;2020-10-09&lt;/_date&gt;&lt;_doi&gt;10.1038/s41467-020-18928-1&lt;/_doi&gt;&lt;_isbn&gt;2041-1723 (Electronic); 2041-1723 (Linking)&lt;/_isbn&gt;&lt;_issue&gt;1&lt;/_issue&gt;&lt;_journal&gt;Nat Commun&lt;/_journal&gt;&lt;_language&gt;eng&lt;/_language&gt;&lt;_pages&gt;5104&lt;/_pages&gt;&lt;_subject_headings&gt;Acetylglucosamine/metabolism; Animals; Anti-Bacterial Agents; Bacterial Proteins/metabolism; Bacterial Toxins/metabolism; Cell Separation/methods; Clostridioides difficile/genetics/growth &amp;amp; development/*pathogenicity; Clostridium Infections/microbiology; Deuterium; Female; Gastric Mucins/chemistry/metabolism; Gastrointestinal Microbiome/*physiology; Intestinal Mucosa/drug effects/microbiology; Metagenome; Mice, Inbred C57BL; Monosaccharides/*metabolism; N-Acetylneuraminic Acid/metabolism; Polysaccharides/chemistry/metabolism; Spectrum Analysis, Raman&lt;/_subject_headings&gt;&lt;_tertiary_title&gt;Nature communications&lt;/_tertiary_title&gt;&lt;_type_work&gt;Journal Article; Research Support, Non-U.S. Gov&amp;apos;t&lt;/_type_work&gt;&lt;_url&gt;http://www.ncbi.nlm.nih.gov/entrez/query.fcgi?cmd=Retrieve&amp;amp;db=pubmed&amp;amp;dopt=Abstract&amp;amp;list_uids=33037214&amp;amp;query_hl=1&lt;/_url&gt;&lt;_volume&gt;11&lt;/_volume&gt;&lt;_created&gt;63773044&lt;/_created&gt;&lt;_modified&gt;63773044&lt;/_modified&gt;&lt;_db_updated&gt;PubMed&lt;/_db_updated&gt;&lt;_impact_factor&gt;  12.121&lt;/_impact_factor&gt;&lt;_collection_scope&gt;SCI;SCIE&lt;/_collection_scope&gt;&lt;/Details&gt;&lt;Extra&gt;&lt;DBUID&gt;{6486014E-94A3-482F-8B8D-B1496E970E79}&lt;/DBUID&gt;&lt;/Extra&gt;&lt;/Item&gt;&lt;/References&gt;&lt;/Group&gt;&lt;/Citation&gt;_x000a_"/>
    <w:docVar w:name="NE.Ref{EDA424F2-4A61-4C0E-AFD1-2B9B368E1DA7}" w:val=" ADDIN NE.Ref.{EDA424F2-4A61-4C0E-AFD1-2B9B368E1DA7}&lt;Citation&gt;&lt;Group&gt;&lt;References&gt;&lt;Item&gt;&lt;ID&gt;9178&lt;/ID&gt;&lt;UID&gt;{789AD4F7-4E71-4B74-A951-BA62605F69A0}&lt;/UID&gt;&lt;Title&gt;Multi-kingdom ecological drivers of microbiota assembly in preterm infants&lt;/Title&gt;&lt;Template&gt;Journal Article&lt;/Template&gt;&lt;Star&gt;0&lt;/Star&gt;&lt;Tag&gt;0&lt;/Tag&gt;&lt;Author&gt;Rao, Chitong; Coyte, Katharine Z; Bainter, Wayne; Geha, Raif S; Martin, Camilia R; Rakoff-Nahoum, Seth&lt;/Author&gt;&lt;Year&gt;2021&lt;/Year&gt;&lt;Details&gt;&lt;_accessed&gt;63881095&lt;/_accessed&gt;&lt;_collection_scope&gt;SCI;SCIE&lt;/_collection_scope&gt;&lt;_created&gt;63847480&lt;/_created&gt;&lt;_date&gt;63760320&lt;/_date&gt;&lt;_db_updated&gt;CrossRef&lt;/_db_updated&gt;&lt;_doi&gt;10.1038/s41586-021-03241-8&lt;/_doi&gt;&lt;_impact_factor&gt;  42.778&lt;/_impact_factor&gt;&lt;_isbn&gt;0028-0836&lt;/_isbn&gt;&lt;_issue&gt;7851&lt;/_issue&gt;&lt;_journal&gt;Nature&lt;/_journal&gt;&lt;_modified&gt;63881095&lt;/_modified&gt;&lt;_pages&gt;633-638&lt;/_pages&gt;&lt;_tertiary_title&gt;Nature&lt;/_tertiary_title&gt;&lt;_url&gt;http://www.nature.com/articles/s41586-021-03241-8_x000d__x000a_http://www.nature.com/articles/s41586-021-03241-8.pdf&lt;/_url&gt;&lt;_volume&gt;591&lt;/_volume&gt;&lt;/Details&gt;&lt;Extra&gt;&lt;DBUID&gt;{6486014E-94A3-482F-8B8D-B1496E970E79}&lt;/DBUID&gt;&lt;/Extra&gt;&lt;/Item&gt;&lt;/References&gt;&lt;/Group&gt;&lt;/Citation&gt;_x000a_"/>
    <w:docVar w:name="NE.Ref{EDEE527B-B761-4985-9820-403F42371923}" w:val=" ADDIN NE.Ref.{EDEE527B-B761-4985-9820-403F42371923}&lt;Citation&gt;&lt;Group&gt;&lt;References&gt;&lt;Item&gt;&lt;ID&gt;4452&lt;/ID&gt;&lt;UID&gt;{B00C46AD-5B05-4EBF-9ABC-2938268A9FAD}&lt;/UID&gt;&lt;Title&gt;Precision microbiome reconstitution restores bile acid mediated resistance to Clostridium difficile&lt;/Title&gt;&lt;Template&gt;Journal Article&lt;/Template&gt;&lt;Star&gt;0&lt;/Star&gt;&lt;Tag&gt;0&lt;/Tag&gt;&lt;Author&gt;Buffie, C G; Bucci, V; Stein, R R; McKenney, P T; Ling, L; Gobourne, A; No, D; Liu, H; Kinnebrew, M; Viale, A; Littmann, E; van den Brink, M R; Jenq, R R; Taur, Y; Sander, C; Cross, J R; Toussaint, N C; Xavier, J B; Pamer, E G&lt;/Author&gt;&lt;Year&gt;2015&lt;/Year&gt;&lt;Details&gt;&lt;_accessed&gt;63881107&lt;/_accessed&gt;&lt;_accession_num&gt;25337874&lt;/_accession_num&gt;&lt;_author_adr&gt;1] Infectious Diseases Service, Department of Medicine, Memorial Sloan Kettering  Cancer Center, New York, New York 10065, USA [2] Lucille Castori Center for Microbes, Inflammation and Cancer, Memorial Sloan Kettering Cancer Center, New York, New York 10065, USA.; 1] Computational Biology Program, Sloan-Kettering Institute, New York, New York 10065, USA [2] Department of Biology, University of Massachusetts Dartmouth, North Dartmouth, Massachusetts 02747, USA.; Computational Biology Program, Sloan-Kettering Institute, New York, New York 10065, USA.; 1] Infectious Diseases Service, Department of Medicine, Memorial Sloan Kettering  Cancer Center, New York, New York 10065, USA [2] Lucille Castori Center for Microbes, Inflammation and Cancer, Memorial Sloan Kettering Cancer Center, New York, New York 10065, USA.; Lucille Castori Center for Microbes, Inflammation and Cancer, Memorial Sloan Kettering Cancer Center, New York, New York 10065, USA.; Lucille Castori Center for Microbes, Inflammation and Cancer, Memorial Sloan Kettering Cancer Center, New York, New York 10065, USA.; Lucille Castori Center for Microbes, Inflammation and Cancer, Memorial Sloan Kettering Cancer Center, New York, New York 10065, USA.; Donald B. and Catherine C. Marron Cancer Metabolism Center, Sloan-Kettering Institute, New York, New York 10065, USA.; 1] Infectious Diseases Service, Department of Medicine, Memorial Sloan Kettering  Cancer Center, New York, New York 10065, USA [2] Lucille Castori Center for Microbes, Inflammation and Cancer, Memorial Sloan Kettering Cancer Center, New York, New York 10065, USA.; Genomics Core Laboratory, Sloan-Kettering Institute, New York, New York 10065, USA.; Lucille Castori Center for Microbes, Inflammation and Cancer, Memorial Sloan Kettering Cancer Center, New York, New York 10065, USA.; 1] Bone Marrow Transplant Service, Department of Medicine, Memorial Sloan Kettering Cancer Center, New York, New York 10065, USA [2] Immunology Program, Sloan-Kettering Institute, New York, New York 10065, USA.; Bone Marrow Transplant Service, Department of Medicine, Memorial Sloan Kettering  Cancer Center, New York, New York 10065, USA.; 1] Infectious Diseases Service, Department of Medicine, Memorial Sloan Kettering  Cancer Center, New York, New York 10065, USA [2] Lucille Castori Center for Microbes, Inflammation and Cancer, Memorial Sloan Kettering Cancer Center, New York, New York 10065, USA.; Computational Biology Program, Sloan-Kettering Institute, New York, New York 10065, USA.; Donald B. and Catherine C. Marron Cancer Metabolism Center, Sloan-Kettering Institute, New York, New York 10065, USA.; 1] Lucille Castori Center for Microbes, Inflammation and Cancer, Memorial Sloan Kettering Cancer Center, New York, New York 10065, USA [2] Computational Biology  Program, Sloan-Kettering Institute, New York, New York 10065, USA.; 1] Lucille Castori Center for Microbes, Inflammation and Cancer, Memorial Sloan Kettering Cancer Center, New York, New York 10065, USA [2] Computational Biology  Program, Sloan-Kettering Institute, New York, New York 10065, USA.; 1] Infectious Diseases Service, Department of Medicine, Memorial Sloan Kettering  Cancer Center, New York, New York 10065, USA [2] Lucille Castori Center for Microbes, Inflammation and Cancer, Memorial Sloan Kettering Cancer Center, New York, New York 10065, USA [3] Immunology Program, Sloan-Kettering Institute, New  York, New York 10065, USA.&lt;/_author_adr&gt;&lt;_collection_scope&gt;SCI;SCIE;&lt;/_collection_scope&gt;&lt;_created&gt;61608790&lt;/_created&gt;&lt;_date&gt;60494400&lt;/_date&gt;&lt;_date_display&gt;2015 Jan 08&lt;/_date_display&gt;&lt;_db_updated&gt;PubMed&lt;/_db_updated&gt;&lt;_doi&gt;10.1038/nature13828&lt;/_doi&gt;&lt;_impact_factor&gt;  42.778&lt;/_impact_factor&gt;&lt;_isbn&gt;1476-4687 (Electronic); 0028-0836 (Linking)&lt;/_isbn&gt;&lt;_issue&gt;7533&lt;/_issue&gt;&lt;_journal&gt;Nature&lt;/_journal&gt;&lt;_keywords&gt;Animals; Anti-Bacterial Agents/pharmacology; Bile Acids and Salts/*metabolism; Biological Evolution; Clostridium/metabolism; Clostridium difficile/drug effects/*physiology; Colitis/metabolism/microbiology/prevention &amp;amp;amp; control/therapy; Disease Susceptibility/*microbiology; Feces/microbiology; Female; Humans; Intestines/drug effects/*metabolism/*microbiology; Metagenome/genetics; Mice; Mice, Inbred C57BL; Microbiota/drug effects/genetics/*physiology; Symbiosis&lt;/_keywords&gt;&lt;_language&gt;eng&lt;/_language&gt;&lt;_modified&gt;63881107&lt;/_modified&gt;&lt;_pages&gt;205-8&lt;/_pages&gt;&lt;_tertiary_title&gt;Nature&lt;/_tertiary_title&gt;&lt;_type_work&gt;Journal Article; Research Support, N.I.H., Extramural; Research Support, Non-U.S. Gov&amp;apos;t&lt;/_type_work&gt;&lt;_url&gt;http://www.ncbi.nlm.nih.gov/entrez/query.fcgi?cmd=Retrieve&amp;amp;db=pubmed&amp;amp;dopt=Abstract&amp;amp;list_uids=25337874&amp;amp;query_hl=1&lt;/_url&gt;&lt;_volume&gt;517&lt;/_volume&gt;&lt;/Details&gt;&lt;Extra&gt;&lt;DBUID&gt;{6486014E-94A3-482F-8B8D-B1496E970E79}&lt;/DBUID&gt;&lt;/Extra&gt;&lt;/Item&gt;&lt;/References&gt;&lt;/Group&gt;&lt;/Citation&gt;_x000a_"/>
    <w:docVar w:name="NE.Ref{EF135622-F792-4BAA-99EC-A8D9AC6249B7}" w:val=" ADDIN NE.Ref.{EF135622-F792-4BAA-99EC-A8D9AC6249B7}&lt;Citation&gt;&lt;Group&gt;&lt;References&gt;&lt;Item&gt;&lt;ID&gt;9087&lt;/ID&gt;&lt;UID&gt;{B39D3416-36E0-4673-B938-64EDCAD80FFC}&lt;/UID&gt;&lt;Title&gt;Obesity alters gut microbial ecology&lt;/Title&gt;&lt;Template&gt;Journal Article&lt;/Template&gt;&lt;Star&gt;0&lt;/Star&gt;&lt;Tag&gt;0&lt;/Tag&gt;&lt;Author&gt;Ley, R E; Backhed, F; Turnbaugh, P; Lozupone, C A; Knight, R D; Gordon, J I&lt;/Author&gt;&lt;Year&gt;2005&lt;/Year&gt;&lt;Details&gt;&lt;_accession_num&gt;16033867&lt;/_accession_num&gt;&lt;_author_adr&gt;Center for Genomes Sciences, Washington University School of Medicine, St. Louis, MO 63108, USA.&lt;/_author_adr&gt;&lt;_created&gt;63774444&lt;/_created&gt;&lt;_date&gt;2005-08-02&lt;/_date&gt;&lt;_date_display&gt;2005 Aug 2&lt;/_date_display&gt;&lt;_db_updated&gt;PubMed&lt;/_db_updated&gt;&lt;_doi&gt;10.1073/pnas.0504978102&lt;/_doi&gt;&lt;_impact_factor&gt;   9.412&lt;/_impact_factor&gt;&lt;_isbn&gt;0027-8424 (Print); 0027-8424 (Linking)&lt;/_isbn&gt;&lt;_issue&gt;31&lt;/_issue&gt;&lt;_journal&gt;Proc Natl Acad Sci U S A&lt;/_journal&gt;&lt;_language&gt;eng&lt;/_language&gt;&lt;_modified&gt;63774444&lt;/_modified&gt;&lt;_pages&gt;11070-5&lt;/_pages&gt;&lt;_subject_headings&gt;Animals; Bacteria/classification/genetics/isolation &amp;amp; purification; Base Sequence; Cyanobacteria/classification/genetics/isolation &amp;amp; purification; DNA/genetics; Ecosystem; Female; Genes, Bacterial; Humans; Intestines/*microbiology; Mice; Mice, Inbred C57BL; Mice, Obese; Molecular Sequence Data; Obesity/etiology/*microbiology; Pregnancy; RNA, Ribosomal, 16S/genetics&lt;/_subject_headings&gt;&lt;_tertiary_title&gt;Proceedings of the National Academy of Sciences of the United States of America&lt;/_tertiary_title&gt;&lt;_type_work&gt;Journal Article; Research Support, N.I.H., Extramural; Research Support, Non-U.S. Gov&amp;apos;t; Research Support, U.S. Gov&amp;apos;t, P.H.S.&lt;/_type_work&gt;&lt;_url&gt;http://www.ncbi.nlm.nih.gov/entrez/query.fcgi?cmd=Retrieve&amp;amp;db=pubmed&amp;amp;dopt=Abstract&amp;amp;list_uids=16033867&amp;amp;query_hl=1&lt;/_url&gt;&lt;_volume&gt;102&lt;/_volume&gt;&lt;/Details&gt;&lt;Extra&gt;&lt;DBUID&gt;{6486014E-94A3-482F-8B8D-B1496E970E79}&lt;/DBUID&gt;&lt;/Extra&gt;&lt;/Item&gt;&lt;/References&gt;&lt;/Group&gt;&lt;/Citation&gt;_x000a_"/>
    <w:docVar w:name="NE.Ref{F03581BE-5456-406C-9BF0-479B6F958ADD}" w:val=" ADDIN NE.Ref.{F03581BE-5456-406C-9BF0-479B6F958ADD}&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794150&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794150&lt;/_modified&gt;&lt;_number&gt;1&lt;/_number&gt;&lt;_ori_publication&gt;BMC_x000d__x000a_&lt;/_ori_publication&gt;&lt;_pages&gt;5-14&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F10A9CBD-A1F9-4032-AA86-75E42C32E804}" w:val=" ADDIN NE.Ref.{F10A9CBD-A1F9-4032-AA86-75E42C32E804}&lt;Citation&gt;&lt;Group&gt;&lt;References&gt;&lt;Item&gt;&lt;ID&gt;7942&lt;/ID&gt;&lt;UID&gt;{382801BD-996B-4035-B00D-756B2285BEB7}&lt;/UID&gt;&lt;Title&gt;Precision Microbiome Modulation with Discrete Dietary Fiber Structures Directs Short-Chain Fatty Acid Production&lt;/Title&gt;&lt;Template&gt;Journal Article&lt;/Template&gt;&lt;Star&gt;0&lt;/Star&gt;&lt;Tag&gt;5&lt;/Tag&gt;&lt;Author&gt;Deehan, Edward C; Yang, Chen; Perez-Muñoz, Maria Elisa; Nguyen, Nguyen K; Cheng, Christopher C; Triador, Lucila; Zhang, Zhengxiao; Bakal, Jeffrey A; Walter, Jens&lt;/Author&gt;&lt;Year&gt;2020&lt;/Year&gt;&lt;Details&gt;&lt;_accessed&gt;63236043&lt;/_accessed&gt;&lt;_collection_scope&gt;SCI;SCIE&lt;/_collection_scope&gt;&lt;_created&gt;63164783&lt;/_created&gt;&lt;_db_updated&gt;CrossRef&lt;/_db_updated&gt;&lt;_doi&gt;10.1016/j.chom.2020.01.006&lt;/_doi&gt;&lt;_impact_factor&gt;  15.923&lt;/_impact_factor&gt;&lt;_isbn&gt;19313128&lt;/_isbn&gt;&lt;_journal&gt;Cell Host &amp;amp; Microbe&lt;/_journal&gt;&lt;_modified&gt;63405608&lt;/_modified&gt;&lt;_tertiary_title&gt;Cell Host &amp;amp; Microbe&lt;/_tertiary_title&gt;&lt;_url&gt;https://linkinghub.elsevier.com/retrieve/pii/S1931312820300457_x000d__x000a_https://api.elsevier.com/content/article/PII:S1931312820300457?httpAccept=text/xml&lt;/_url&gt;&lt;/Details&gt;&lt;Extra&gt;&lt;DBUID&gt;{6486014E-94A3-482F-8B8D-B1496E970E79}&lt;/DBUID&gt;&lt;/Extra&gt;&lt;/Item&gt;&lt;/References&gt;&lt;/Group&gt;&lt;/Citation&gt;_x000a_"/>
    <w:docVar w:name="NE.Ref{F1D13B12-651B-45C4-AB4E-3F3B72D2348E}" w:val=" ADDIN NE.Ref.{F1D13B12-651B-45C4-AB4E-3F3B72D2348E}&lt;Citation&gt;&lt;Group&gt;&lt;References&gt;&lt;Item&gt;&lt;ID&gt;9089&lt;/ID&gt;&lt;UID&gt;{9A3F58F3-CB52-465C-849E-79F8C03AA2DE}&lt;/UID&gt;&lt;Title&gt;Antibiotic-Induced Shifts in Fecal Microbiota Density and Composition during Hematopoietic Stem Cell Transplantation&lt;/Title&gt;&lt;Template&gt;Journal Article&lt;/Template&gt;&lt;Star&gt;0&lt;/Star&gt;&lt;Tag&gt;0&lt;/Tag&gt;&lt;Author&gt;Morjaria, S; Schluter, J; Taylor, B P; Littmann, E R; Carter, R A; Fontana, E; Peled, J U; van den Brink, MRM; Xavier, J B; Taur, Y&lt;/Author&gt;&lt;Year&gt;2019&lt;/Year&gt;&lt;Details&gt;&lt;_accession_num&gt;31262981&lt;/_accession_num&gt;&lt;_author_adr&gt;Infectious Disease Service, Department of Medicine, Memorial Sloan Kettering, New York, New York, USA.; Center for Microbes, Inflammation and Cancer, Memorial Sloan Kettering, New York, New York, USA.; Weill Cornell Medical College, New York, New York, USA.; Center for Microbes, Inflammation and Cancer, Memorial Sloan Kettering, New York, New York, USA.; Computational Biology Program, Sloan Kettering Institute, Memorial Sloan Kettering, New York, New York, USA.; Center for Microbes, Inflammation and Cancer, Memorial Sloan Kettering, New York, New York, USA.; Computational Biology Program, Sloan Kettering Institute, Memorial Sloan Kettering, New York, New York, USA.; Immunology Program, Sloan Kettering Institute, Memorial Sloan Kettering, New York, New York, USA.; Center for Microbes, Inflammation and Cancer, Memorial Sloan Kettering, New York, New York, USA.; Immunology Program, Sloan Kettering Institute, Memorial Sloan Kettering, New York, New York, USA.; Center for Microbes, Inflammation and Cancer, Memorial Sloan Kettering, New York, New York, USA.; Center for Microbes, Inflammation and Cancer, Memorial Sloan Kettering, New York, New York, USA.; Adult Bone Marrow Transplant Service, Department of Medicine, Memorial Sloan Kettering, New York, New York, USA.; Weill Cornell Medical College, New York, New York, USA.; Immunology Program, Sloan Kettering Institute, Memorial Sloan Kettering, New York, New York, USA.; Adult Bone Marrow Transplant Service, Department of Medicine, Memorial Sloan Kettering, New York, New York, USA.; Weill Cornell Medical College, New York, New York, USA.; Center for Microbes, Inflammation and Cancer, Memorial Sloan Kettering, New York, New York, USA.; Computational Biology Program, Sloan Kettering Institute, Memorial Sloan Kettering, New York, New York, USA.; Infectious Disease Service, Department of Medicine, Memorial Sloan Kettering, New York, New York, USA taury@mskcc.org.; Center for Microbes, Inflammation and Cancer, Memorial Sloan Kettering, New York, New York, USA.; Weill Cornell Medical College, New York, New York, USA.&lt;/_author_adr&gt;&lt;_collection_scope&gt;SCI;SCIE&lt;/_collection_scope&gt;&lt;_created&gt;63774509&lt;/_created&gt;&lt;_date&gt;2019-09-01&lt;/_date&gt;&lt;_date_display&gt;2019 Sep&lt;/_date_display&gt;&lt;_db_updated&gt;PubMed&lt;/_db_updated&gt;&lt;_doi&gt;10.1128/IAI.00206-19&lt;/_doi&gt;&lt;_impact_factor&gt;   3.201&lt;/_impact_factor&gt;&lt;_isbn&gt;1098-5522 (Electronic); 0019-9567 (Linking)&lt;/_isbn&gt;&lt;_issue&gt;9&lt;/_issue&gt;&lt;_journal&gt;Infect Immun&lt;/_journal&gt;&lt;_keywords&gt;*antibiotics; *commensal anaerobes; *hematopoietic cell transplantation; *microbiome; *systems biology&lt;/_keywords&gt;&lt;_language&gt;eng&lt;/_language&gt;&lt;_modified&gt;63774509&lt;/_modified&gt;&lt;_ori_publication&gt;Copyright (c) 2019 Morjaria et al.&lt;/_ori_publication&gt;&lt;_subject_headings&gt;Adult; Aged; Anti-Bacterial Agents/*pharmacology; Bacteria/genetics; Feces/*microbiology; Female; Gastrointestinal Microbiome/*drug effects; *Hematopoietic Stem Cell Transplantation/adverse effects; Humans; Male; Microbiota/*drug effects; Middle Aged; RNA, Ribosomal, 16S&lt;/_subject_headings&gt;&lt;_tertiary_title&gt;Infection and immunity&lt;/_tertiary_title&gt;&lt;_type_work&gt;Journal Article; Research Support, N.I.H., Extramural; Research Support, Non-U.S. Gov&amp;apos;t&lt;/_type_work&gt;&lt;_url&gt;http://www.ncbi.nlm.nih.gov/entrez/query.fcgi?cmd=Retrieve&amp;amp;db=pubmed&amp;amp;dopt=Abstract&amp;amp;list_uids=31262981&amp;amp;query_hl=1&lt;/_url&gt;&lt;_volume&gt;87&lt;/_volume&gt;&lt;/Details&gt;&lt;Extra&gt;&lt;DBUID&gt;{6486014E-94A3-482F-8B8D-B1496E970E79}&lt;/DBUID&gt;&lt;/Extra&gt;&lt;/Item&gt;&lt;/References&gt;&lt;/Group&gt;&lt;/Citation&gt;_x000a_"/>
    <w:docVar w:name="NE.Ref{F2C69C53-29AC-48F1-B87A-7267E16B614A}" w:val=" ADDIN NE.Ref.{F2C69C53-29AC-48F1-B87A-7267E16B614A}&lt;Citation&gt;&lt;Group&gt;&lt;References&gt;&lt;Item&gt;&lt;ID&gt;7065&lt;/ID&gt;&lt;UID&gt;{CFB279A3-7049-4BAF-A5DF-792727F76B89}&lt;/UID&gt;&lt;Title&gt;Dynamics of Human Gut Microbiota and Short-Chain Fatty Acids in Response to Dietary Interventions with Three Fermentable Fibers&lt;/Title&gt;&lt;Template&gt;Journal Article&lt;/Template&gt;&lt;Star&gt;1&lt;/Star&gt;&lt;Tag&gt;5&lt;/Tag&gt;&lt;Author&gt;Baxter, N T; Schmidt, A W; Venkataraman, A; Kim, K S; Waldron, C; Schmidt, T M&lt;/Author&gt;&lt;Year&gt;2019&lt;/Year&gt;&lt;Details&gt;&lt;_accessed&gt;63794319&lt;/_accessed&gt;&lt;_accession_num&gt;30696735&lt;/_accession_num&gt;&lt;_author_adr&gt;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schmidti@umich.edu.; Department of Ecology and Evolutionary Biology, University of Michigan, Ann Arbor, Michigan, USA.&lt;/_author_adr&gt;&lt;_collection_scope&gt;SCIE&lt;/_collection_scope&gt;&lt;_created&gt;62757909&lt;/_created&gt;&lt;_date&gt;62628480&lt;/_date&gt;&lt;_date_display&gt;2019 Jan 29&lt;/_date_display&gt;&lt;_db_updated&gt;PubMed&lt;/_db_updated&gt;&lt;_doi&gt;10.1128/mBio.02566-18&lt;/_doi&gt;&lt;_impact_factor&gt;   6.784&lt;/_impact_factor&gt;&lt;_isbn&gt;2150-7511 (Electronic)&lt;/_isbn&gt;&lt;_issue&gt;1&lt;/_issue&gt;&lt;_journal&gt;MBio&lt;/_journal&gt;&lt;_keywords&gt;Adolescent; Adult; Biostatistics; Chemistry Techniques, Analytical; Chicory; Dietary Fiber/*administration &amp;amp;amp; dosage; Fatty Acids, Volatile/*metabolism; Feces/*chemistry/*microbiology; Gastrointestinal Microbiome/*drug effects; Humans; Inulin/administration &amp;amp;amp; dosage; Metagenomics; Solanum tuberosum; Starch/administration &amp;amp;amp; dosage; Young Adult; Zea mays*Ruminococcus; *SCFA; *bifidobacteria; *butyrate; *microbiome; *prebiotic&lt;/_keywords&gt;&lt;_label&gt;玉米260; potato; inulin-individual_response; RS-individual; response; inulin&lt;/_label&gt;&lt;_language&gt;eng&lt;/_language&gt;&lt;_modified&gt;63794319&lt;/_modified&gt;&lt;_ori_publication&gt;Copyright (c) 2019 Baxter et al.&lt;/_ori_publication&gt;&lt;_tertiary_title&gt;mBio&lt;/_tertiary_title&gt;&lt;_type_work&gt;Journal Article; Research Support, Non-U.S. Gov&amp;apos;t&lt;/_type_work&gt;&lt;_url&gt;http://www.ncbi.nlm.nih.gov/entrez/query.fcgi?cmd=Retrieve&amp;amp;db=pubmed&amp;amp;dopt=Abstract&amp;amp;list_uids=30696735&amp;amp;query_hl=1&lt;/_url&gt;&lt;_volume&gt;10&lt;/_volume&gt;&lt;/Details&gt;&lt;Extra&gt;&lt;DBUID&gt;{6486014E-94A3-482F-8B8D-B1496E970E79}&lt;/DBUID&gt;&lt;/Extra&gt;&lt;/Item&gt;&lt;/References&gt;&lt;/Group&gt;&lt;Group&gt;&lt;References&gt;&lt;Item&gt;&lt;ID&gt;8842&lt;/ID&gt;&lt;UID&gt;{B53B50F4-DD95-4B54-A4E4-D35D9F12F9A2}&lt;/UID&gt;&lt;Title&gt;Gut microbiota modulation with long-chain corn bran arabinoxylan in adults with overweight and obesity is linked to an individualized temporal increase in fecal propionate&lt;/Title&gt;&lt;Template&gt;Journal Article&lt;/Template&gt;&lt;Star&gt;0&lt;/Star&gt;&lt;Tag&gt;5&lt;/Tag&gt;&lt;Author&gt;Nguyen, Nguyen K; Deehan, Edward C; Zhang, Zhengxiao; Jin, Mingliang; Baskota, Nami; Perez-Muñoz, Maria Elisa; Cole, Janis; Tuncil, Yunus E; Seethaler, Benjamin; Wang, Ting; Laville, Martine; Delzenne, Nathalie M; Bischoff, Stephan C; Hamaker, Bruce R; Martínez, Inés; Knights, Dan; Bakal, Jeffrey A; Prado, Carla M; Walter, Jens&lt;/Author&gt;&lt;Year&gt;2020&lt;/Year&gt;&lt;Details&gt;&lt;_accessed&gt;63627321&lt;/_accessed&gt;&lt;_collection_scope&gt;SCIE&lt;/_collection_scope&gt;&lt;_created&gt;63627320&lt;/_created&gt;&lt;_db_updated&gt;CrossRef&lt;/_db_updated&gt;&lt;_doi&gt;10.1186/s40168-020-00887-w&lt;/_doi&gt;&lt;_impact_factor&gt;  11.607&lt;/_impact_factor&gt;&lt;_isbn&gt;2049-2618&lt;/_isbn&gt;&lt;_issue&gt;1&lt;/_issue&gt;&lt;_journal&gt;Microbiome&lt;/_journal&gt;&lt;_modified&gt;63627428&lt;/_modified&gt;&lt;_tertiary_title&gt;Microbiome&lt;/_tertiary_title&gt;&lt;_url&gt;https://microbiomejournal.biomedcentral.com/articles/10.1186/s40168-020-00887-w_x000d__x000a_http://link.springer.com/content/pdf/10.1186/s40168-020-00887-w.pdf&lt;/_url&gt;&lt;_volume&gt;8&lt;/_volume&gt;&lt;/Details&gt;&lt;Extra&gt;&lt;DBUID&gt;{6486014E-94A3-482F-8B8D-B1496E970E79}&lt;/DBUID&gt;&lt;/Extra&gt;&lt;/Item&gt;&lt;/References&gt;&lt;/Group&gt;&lt;Group&gt;&lt;References&gt;&lt;Item&gt;&lt;ID&gt;7942&lt;/ID&gt;&lt;UID&gt;{382801BD-996B-4035-B00D-756B2285BEB7}&lt;/UID&gt;&lt;Title&gt;Precision Microbiome Modulation with Discrete Dietary Fiber Structures Directs Short-Chain Fatty Acid Production&lt;/Title&gt;&lt;Template&gt;Journal Article&lt;/Template&gt;&lt;Star&gt;0&lt;/Star&gt;&lt;Tag&gt;5&lt;/Tag&gt;&lt;Author&gt;Deehan, Edward C; Yang, Chen; Perez-Muñoz, Maria Elisa; Nguyen, Nguyen K; Cheng, Christopher C; Triador, Lucila; Zhang, Zhengxiao; Bakal, Jeffrey A; Walter, Jens&lt;/Author&gt;&lt;Year&gt;2020&lt;/Year&gt;&lt;Details&gt;&lt;_accessed&gt;63236043&lt;/_accessed&gt;&lt;_collection_scope&gt;SCI;SCIE&lt;/_collection_scope&gt;&lt;_created&gt;63164783&lt;/_created&gt;&lt;_db_updated&gt;CrossRef&lt;/_db_updated&gt;&lt;_doi&gt;10.1016/j.chom.2020.01.006&lt;/_doi&gt;&lt;_impact_factor&gt;  15.923&lt;/_impact_factor&gt;&lt;_isbn&gt;19313128&lt;/_isbn&gt;&lt;_journal&gt;Cell Host &amp;amp; Microbe&lt;/_journal&gt;&lt;_modified&gt;63405608&lt;/_modified&gt;&lt;_tertiary_title&gt;Cell Host &amp;amp; Microbe&lt;/_tertiary_title&gt;&lt;_url&gt;https://linkinghub.elsevier.com/retrieve/pii/S1931312820300457_x000d__x000a_https://api.elsevier.com/content/article/PII:S1931312820300457?httpAccept=text/xml&lt;/_url&gt;&lt;/Details&gt;&lt;Extra&gt;&lt;DBUID&gt;{6486014E-94A3-482F-8B8D-B1496E970E79}&lt;/DBUID&gt;&lt;/Extra&gt;&lt;/Item&gt;&lt;/References&gt;&lt;/Group&gt;&lt;/Citation&gt;_x000a_"/>
    <w:docVar w:name="NE.Ref{F334D456-CD34-4799-9341-D1DF4BC80A6D}" w:val=" ADDIN NE.Ref.{F334D456-CD34-4799-9341-D1DF4BC80A6D}&lt;Citation&gt;&lt;Group&gt;&lt;References&gt;&lt;Item&gt;&lt;ID&gt;9094&lt;/ID&gt;&lt;UID&gt;{FF593F76-8DD9-4776-8C1D-2174CDC6D96B}&lt;/UID&gt;&lt;Title&gt;Umap: Uniform manifold approximation and projection for dimension reduction&lt;/Title&gt;&lt;Template&gt;Journal Article&lt;/Template&gt;&lt;Star&gt;0&lt;/Star&gt;&lt;Tag&gt;0&lt;/Tag&gt;&lt;Author&gt;McInnes, Leland; Healy, John; Melville, James&lt;/Author&gt;&lt;Year&gt;2018&lt;/Year&gt;&lt;Details&gt;&lt;_created&gt;63775726&lt;/_created&gt;&lt;_journal&gt;arXiv preprint arXiv:1802.03426&lt;/_journal&gt;&lt;_modified&gt;63775726&lt;/_modified&gt;&lt;/Details&gt;&lt;Extra&gt;&lt;DBUID&gt;{6486014E-94A3-482F-8B8D-B1496E970E79}&lt;/DBUID&gt;&lt;/Extra&gt;&lt;/Item&gt;&lt;/References&gt;&lt;/Group&gt;&lt;/Citation&gt;_x000a_"/>
    <w:docVar w:name="NE.Ref{F427493D-1B64-4A42-B81E-D8FA1F0E088D}" w:val=" ADDIN NE.Ref.{F427493D-1B64-4A42-B81E-D8FA1F0E088D}&lt;Citation&gt;&lt;Group&gt;&lt;References&gt;&lt;Item&gt;&lt;ID&gt;7744&lt;/ID&gt;&lt;UID&gt;{EC8DB466-7CC9-4D15-B941-3E1A2F210979}&lt;/UID&gt;&lt;Title&gt;Causal relationships among the gut microbiome, short-chain fatty acids and metabolic diseases&lt;/Title&gt;&lt;Template&gt;Journal Article&lt;/Template&gt;&lt;Star&gt;0&lt;/Star&gt;&lt;Tag&gt;0&lt;/Tag&gt;&lt;Author&gt;Sanna, Serena; van Zuydam, Natalie R; Mahajan, Anubha; Kurilshikov, Alexander; Vich Vila, Arnau; Võsa, Urmo; Mujagic, Zlatan; Masclee, Ad A M; Jonkers, Daisy M A E; Oosting, Marije; Joosten, Leo A B; Netea, Mihai G; Franke, Lude; Zhernakova, Alexandra; Fu, Jingyuan; Wijmenga, Cisca; McCarthy, Mark I&lt;/Author&gt;&lt;Year&gt;2019&lt;/Year&gt;&lt;Details&gt;&lt;_accessed&gt;63188465&lt;/_accessed&gt;&lt;_collection_scope&gt;SCI;SCIE&lt;/_collection_scope&gt;&lt;_created&gt;62924652&lt;/_created&gt;&lt;_db_updated&gt;CrossRef&lt;/_db_updated&gt;&lt;_doi&gt;10.1038/s41588-019-0350-x&lt;/_doi&gt;&lt;_impact_factor&gt;  27.603&lt;/_impact_factor&gt;&lt;_isbn&gt;1061-4036&lt;/_isbn&gt;&lt;_issue&gt;4&lt;/_issue&gt;&lt;_journal&gt;Nature Genetics&lt;/_journal&gt;&lt;_modified&gt;63426929&lt;/_modified&gt;&lt;_pages&gt;600-605&lt;/_pages&gt;&lt;_tertiary_title&gt;Nat Genet&lt;/_tertiary_title&gt;&lt;_url&gt;http://www.nature.com/articles/s41588-019-0350-x_x000d__x000a_http://www.nature.com/articles/s41588-019-0350-x.pdf&lt;/_url&gt;&lt;_volume&gt;51&lt;/_volume&gt;&lt;/Details&gt;&lt;Extra&gt;&lt;DBUID&gt;{6486014E-94A3-482F-8B8D-B1496E970E79}&lt;/DBUID&gt;&lt;/Extra&gt;&lt;/Item&gt;&lt;/References&gt;&lt;/Group&gt;&lt;/Citation&gt;_x000a_"/>
    <w:docVar w:name="NE.Ref{F461DB1A-062D-4EFF-BB60-005E1539C61A}" w:val=" ADDIN NE.Ref.{F461DB1A-062D-4EFF-BB60-005E1539C61A}&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794150&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794150&lt;/_modified&gt;&lt;_number&gt;1&lt;/_number&gt;&lt;_ori_publication&gt;BMC_x000d__x000a_&lt;/_ori_publication&gt;&lt;_pages&gt;5-14&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F4EC8689-46E2-41E4-AF01-58B7DFED2885}" w:val=" ADDIN NE.Ref.{F4EC8689-46E2-41E4-AF01-58B7DFED2885}&lt;Citation&gt;&lt;Group&gt;&lt;References&gt;&lt;Item&gt;&lt;ID&gt;7065&lt;/ID&gt;&lt;UID&gt;{CFB279A3-7049-4BAF-A5DF-792727F76B89}&lt;/UID&gt;&lt;Title&gt;Dynamics of Human Gut Microbiota and Short-Chain Fatty Acids in Response to Dietary Interventions with Three Fermentable Fibers&lt;/Title&gt;&lt;Template&gt;Journal Article&lt;/Template&gt;&lt;Star&gt;1&lt;/Star&gt;&lt;Tag&gt;5&lt;/Tag&gt;&lt;Author&gt;Baxter, N T; Schmidt, A W; Venkataraman, A; Kim, K S; Waldron, C; Schmidt, T M&lt;/Author&gt;&lt;Year&gt;2019&lt;/Year&gt;&lt;Details&gt;&lt;_accessed&gt;63794319&lt;/_accessed&gt;&lt;_accession_num&gt;30696735&lt;/_accession_num&gt;&lt;_author_adr&gt;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schmidti@umich.edu.; Department of Ecology and Evolutionary Biology, University of Michigan, Ann Arbor, Michigan, USA.&lt;/_author_adr&gt;&lt;_collection_scope&gt;SCIE&lt;/_collection_scope&gt;&lt;_created&gt;62757909&lt;/_created&gt;&lt;_date&gt;62628480&lt;/_date&gt;&lt;_date_display&gt;2019 Jan 29&lt;/_date_display&gt;&lt;_db_updated&gt;PubMed&lt;/_db_updated&gt;&lt;_doi&gt;10.1128/mBio.02566-18&lt;/_doi&gt;&lt;_impact_factor&gt;   6.784&lt;/_impact_factor&gt;&lt;_isbn&gt;2150-7511 (Electronic)&lt;/_isbn&gt;&lt;_issue&gt;1&lt;/_issue&gt;&lt;_journal&gt;MBio&lt;/_journal&gt;&lt;_keywords&gt;Adolescent; Adult; Biostatistics; Chemistry Techniques, Analytical; Chicory; Dietary Fiber/*administration &amp;amp;amp; dosage; Fatty Acids, Volatile/*metabolism; Feces/*chemistry/*microbiology; Gastrointestinal Microbiome/*drug effects; Humans; Inulin/administration &amp;amp;amp; dosage; Metagenomics; Solanum tuberosum; Starch/administration &amp;amp;amp; dosage; Young Adult; Zea mays*Ruminococcus; *SCFA; *bifidobacteria; *butyrate; *microbiome; *prebiotic&lt;/_keywords&gt;&lt;_label&gt;玉米260; potato; inulin-individual_response; RS-individual; response; inulin&lt;/_label&gt;&lt;_language&gt;eng&lt;/_language&gt;&lt;_modified&gt;63794319&lt;/_modified&gt;&lt;_ori_publication&gt;Copyright (c) 2019 Baxter et al.&lt;/_ori_publication&gt;&lt;_tertiary_title&gt;mBio&lt;/_tertiary_title&gt;&lt;_type_work&gt;Journal Article; Research Support, Non-U.S. Gov&amp;apos;t&lt;/_type_work&gt;&lt;_url&gt;http://www.ncbi.nlm.nih.gov/entrez/query.fcgi?cmd=Retrieve&amp;amp;db=pubmed&amp;amp;dopt=Abstract&amp;amp;list_uids=30696735&amp;amp;query_hl=1&lt;/_url&gt;&lt;_volume&gt;10&lt;/_volume&gt;&lt;/Details&gt;&lt;Extra&gt;&lt;DBUID&gt;{6486014E-94A3-482F-8B8D-B1496E970E79}&lt;/DBUID&gt;&lt;/Extra&gt;&lt;/Item&gt;&lt;/References&gt;&lt;/Group&gt;&lt;Group&gt;&lt;References&gt;&lt;Item&gt;&lt;ID&gt;9000&lt;/ID&gt;&lt;UID&gt;{1DFBC41F-3603-40A7-852F-B01963D385F4}&lt;/UID&gt;&lt;Title&gt;The acute effects of inulin and resistant starch on postprandial serum short-chain fatty acids and second-meal glycemic response in lean and overweight humans&lt;/Title&gt;&lt;Template&gt;Journal Article&lt;/Template&gt;&lt;Star&gt;0&lt;/Star&gt;&lt;Tag&gt;5&lt;/Tag&gt;&lt;Author&gt;Rahat-Rozenbloom, S; Fernandes, J; Cheng, J; Gloor, G B; Wolever, T M S&lt;/Author&gt;&lt;Year&gt;2017&lt;/Year&gt;&lt;Details&gt;&lt;_accessed&gt;63746710&lt;/_accessed&gt;&lt;_collection_scope&gt;SCI;SCIE&lt;/_collection_scope&gt;&lt;_created&gt;63746710&lt;/_created&gt;&lt;_date_display&gt;2017;2016;&lt;/_date_display&gt;&lt;_db_updated&gt;PKU Search&lt;/_db_updated&gt;&lt;_doi&gt;10.1038/ejcn.2016.248&lt;/_doi&gt;&lt;_impact_factor&gt;   3.291&lt;/_impact_factor&gt;&lt;_isbn&gt;0954-3007&lt;/_isbn&gt;&lt;_issue&gt;2&lt;/_issue&gt;&lt;_journal&gt;European journal of clinical nutrition&lt;/_journal&gt;&lt;_keywords&gt;Starch - pharmacology; Ideal Body Weight - physiology; Overweight - drug therapy; Humans; Middle Aged; Male; Insulin - blood; Inulin - pharmacology; Blood Glucose - drug effects; Cross-Over Studies; Young Adult; Starch - analogs &amp;amp; derivatives; Overweight - blood; Meals - drug effects; Adolescent; Adult; Female; Aged; Postprandial Period - drug effects; Fatty Acids, Volatile - blood; Overweight persons; Metabolism; Observations; Health aspects; Fatty acids; Inulin; Carbohydrates; Nutrition research; Glucose; Dietary fiber; Index Medicus&lt;/_keywords&gt;&lt;_modified&gt;63746710&lt;/_modified&gt;&lt;_number&gt;1&lt;/_number&gt;&lt;_ori_publication&gt;Nature Publishing Group&lt;/_ori_publication&gt;&lt;_pages&gt;227-233&lt;/_pages&gt;&lt;_place_published&gt;England&lt;/_place_published&gt;&lt;_url&gt;http://pku.summon.serialssolutions.com/2.0.0/link/0/eLvHCXMwtV1Lj9MwELaW5cKFxy6PLAsyl-WU3cRO4vSAUAVbIcTykEDiZk1sZ7fQJtkmOfTP8FuZcZOy9MCNS1Q16cSVP4-_8bwYk-I0Cnd0QiYKJ21qpbQZxNLiRpTmAqQFKGzifLb0Rf7hs5idp-_32JcxNWaY7lFLetVta0On5mdxnkny5SrxurkOqY8U-VvHphowNFuwr2IZU4717ZgqvyDi1fetSRYnyrd3Qp5B_oFIDVU4I5mfuR-G6qPG2amg5kA3dq1d3b3DSP3ONLv3H_7EfXZ3oKl8usHVA7bnqgN2OK3QRF-u-Qn3gaP-RP6ABW_nrsPvhhKjC_5xrPB_yH4hDDmYvnN8iBzhdcnnFcW_c6gsR2ufGGzVcbzi-Hld8aZuu2ZF-TYoDJdIv-TtFZoJobkC_FkJXbdGoXPbehEt2fQ2XCLl5ZeLtaFwf5JLsb8O38UXDjYvq30UOB1HcN-bsH3Ivs3Ov755Fw4tIcJYqjwJFZWDF0nmzARSmU3KTBZFDrEqlAJAKpgB9fQtyxQMGpL02SikZDTBhYmtfMT2q7pyTxh3FpmrsJCAK5LMlkVpLOq_EopikkaRDdjJOOW62VT-0N5jL3NN2NCEDY3YCNhjAoQmjdCtwOhETVKyg9OAvfzrDgwpDzgAqrqlpzeePB7hoQcl0uo_2AjYi-1tXP7k04HK1T09kwpypEUKh7FB4Xa0QqEti4T96N_Cn7I7griKD0U_ZvvdqnfP2K3mZ__cLxa8XohPvwGrdymR&lt;/_url&gt;&lt;_volume&gt;71&lt;/_volume&gt;&lt;/Details&gt;&lt;Extra&gt;&lt;DBUID&gt;{6486014E-94A3-482F-8B8D-B1496E970E79}&lt;/DBUID&gt;&lt;/Extra&gt;&lt;/Item&gt;&lt;/References&gt;&lt;/Group&gt;&lt;/Citation&gt;_x000a_"/>
    <w:docVar w:name="NE.Ref{F87C529A-2FCA-46BF-BDE1-9E84833B5F7C}" w:val=" ADDIN NE.Ref.{F87C529A-2FCA-46BF-BDE1-9E84833B5F7C}&lt;Citation&gt;&lt;Group&gt;&lt;References&gt;&lt;Item&gt;&lt;ID&gt;7744&lt;/ID&gt;&lt;UID&gt;{EC8DB466-7CC9-4D15-B941-3E1A2F210979}&lt;/UID&gt;&lt;Title&gt;Causal relationships among the gut microbiome, short-chain fatty acids and metabolic diseases&lt;/Title&gt;&lt;Template&gt;Journal Article&lt;/Template&gt;&lt;Star&gt;0&lt;/Star&gt;&lt;Tag&gt;0&lt;/Tag&gt;&lt;Author&gt;Sanna, Serena; van Zuydam, Natalie R; Mahajan, Anubha; Kurilshikov, Alexander; Vich Vila, Arnau; Võsa, Urmo; Mujagic, Zlatan; Masclee, Ad A M; Jonkers, Daisy M A E; Oosting, Marije; Joosten, Leo A B; Netea, Mihai G; Franke, Lude; Zhernakova, Alexandra; Fu, Jingyuan; Wijmenga, Cisca; McCarthy, Mark I&lt;/Author&gt;&lt;Year&gt;2019&lt;/Year&gt;&lt;Details&gt;&lt;_accessed&gt;63881072&lt;/_accessed&gt;&lt;_collection_scope&gt;SCI;SCIE&lt;/_collection_scope&gt;&lt;_created&gt;62924652&lt;/_created&gt;&lt;_db_updated&gt;CrossRef&lt;/_db_updated&gt;&lt;_doi&gt;10.1038/s41588-019-0350-x&lt;/_doi&gt;&lt;_impact_factor&gt;  27.603&lt;/_impact_factor&gt;&lt;_isbn&gt;1061-4036&lt;/_isbn&gt;&lt;_issue&gt;4&lt;/_issue&gt;&lt;_journal&gt;Nature Genetics&lt;/_journal&gt;&lt;_modified&gt;63798757&lt;/_modified&gt;&lt;_pages&gt;600-605&lt;/_pages&gt;&lt;_tertiary_title&gt;Nat Genet&lt;/_tertiary_title&gt;&lt;_url&gt;http://www.nature.com/articles/s41588-019-0350-x_x000d__x000a_http://www.nature.com/articles/s41588-019-0350-x.pdf&lt;/_url&gt;&lt;_volume&gt;51&lt;/_volume&gt;&lt;/Details&gt;&lt;Extra&gt;&lt;DBUID&gt;{6486014E-94A3-482F-8B8D-B1496E970E79}&lt;/DBUID&gt;&lt;/Extra&gt;&lt;/Item&gt;&lt;/References&gt;&lt;/Group&gt;&lt;Group&gt;&lt;References&gt;&lt;Item&gt;&lt;ID&gt;8826&lt;/ID&gt;&lt;UID&gt;{A6CA9277-EE30-4DBE-B5DC-74D65D7D2FB2}&lt;/UID&gt;&lt;Title&gt;Short Chain Fatty Acids (SCFAs)-Mediated Gut Epithelial and Immune Regulation and Its Relevance for Inflammatory Bowel Diseases&lt;/Title&gt;&lt;Template&gt;Journal Article&lt;/Template&gt;&lt;Star&gt;0&lt;/Star&gt;&lt;Tag&gt;0&lt;/Tag&gt;&lt;Author&gt;Parada Venegas, Daniela; De la Fuente, Marjorie K; Landskron, Glauben; González, María Julieta; Quera, Rodrigo; Dijkstra, Gerard; Harmsen, Hermie J M; Faber, Klaas Nico; Hermoso, Marcela A&lt;/Author&gt;&lt;Year&gt;2019&lt;/Year&gt;&lt;Details&gt;&lt;_accessed&gt;63881079&lt;/_accessed&gt;&lt;_collection_scope&gt;SCIE&lt;/_collection_scope&gt;&lt;_created&gt;63598587&lt;/_created&gt;&lt;_date&gt;62687520&lt;/_date&gt;&lt;_db_updated&gt;CrossRef&lt;/_db_updated&gt;&lt;_doi&gt;10.3389/fimmu.2019.00277&lt;/_doi&gt;&lt;_impact_factor&gt;   5.085&lt;/_impact_factor&gt;&lt;_isbn&gt;1664-3224&lt;/_isbn&gt;&lt;_journal&gt;Frontiers in Immunology&lt;/_journal&gt;&lt;_modified&gt;63881079&lt;/_modified&gt;&lt;_tertiary_title&gt;Front. Immunol.&lt;/_tertiary_title&gt;&lt;_url&gt;https://www.frontiersin.org/article/10.3389/fimmu.2019.00277/full_x000d__x000a_https://www.frontiersin.org/article/10.3389/fimmu.2019.00277/full&lt;/_url&gt;&lt;_volume&gt;10&lt;/_volume&gt;&lt;/Details&gt;&lt;Extra&gt;&lt;DBUID&gt;{6486014E-94A3-482F-8B8D-B1496E970E79}&lt;/DBUID&gt;&lt;/Extra&gt;&lt;/Item&gt;&lt;/References&gt;&lt;/Group&gt;&lt;/Citation&gt;_x000a_"/>
    <w:docVar w:name="NE.Ref{F9BCC7F0-A69B-47D5-8C83-0609307B58BE}" w:val=" ADDIN NE.Ref.{F9BCC7F0-A69B-47D5-8C83-0609307B58BE}&lt;Citation&gt;&lt;Group&gt;&lt;References&gt;&lt;Item&gt;&lt;ID&gt;9080&lt;/ID&gt;&lt;UID&gt;{2F83AC4F-CD4B-4FE6-942B-848FE360531A}&lt;/UID&gt;&lt;Title&gt;True and false interindividual differences in the physiological response to an intervention&lt;/Title&gt;&lt;Template&gt;Journal Article&lt;/Template&gt;&lt;Star&gt;0&lt;/Star&gt;&lt;Tag&gt;0&lt;/Tag&gt;&lt;Author&gt;Atkinson, Greg; Batterham, Alan M&lt;/Author&gt;&lt;Year&gt;2015&lt;/Year&gt;&lt;Details&gt;&lt;_accessed&gt;63773891&lt;/_accessed&gt;&lt;_collection_scope&gt;SCI;SCIE&lt;/_collection_scope&gt;&lt;_created&gt;63773891&lt;/_created&gt;&lt;_date&gt;60701760&lt;/_date&gt;&lt;_db_updated&gt;CrossRef&lt;/_db_updated&gt;&lt;_doi&gt;10.1113/EP085070&lt;/_doi&gt;&lt;_impact_factor&gt;   2.431&lt;/_impact_factor&gt;&lt;_issue&gt;6&lt;/_issue&gt;&lt;_journal&gt;Experimental Physiology&lt;/_journal&gt;&lt;_modified&gt;63773891&lt;/_modified&gt;&lt;_pages&gt;577-588&lt;/_pages&gt;&lt;_tertiary_title&gt;Exp Physiol&lt;/_tertiary_title&gt;&lt;_url&gt;http://doi.wiley.com/10.1113/EP085070_x000d__x000a_https://api.wiley.com/onlinelibrary/tdm/v1/articles/10.1113%2FEP085070&lt;/_url&gt;&lt;_volume&gt;100&lt;/_volume&gt;&lt;/Details&gt;&lt;Extra&gt;&lt;DBUID&gt;{6486014E-94A3-482F-8B8D-B1496E970E79}&lt;/DBUID&gt;&lt;/Extra&gt;&lt;/Item&gt;&lt;/References&gt;&lt;/Group&gt;&lt;/Citation&gt;_x000a_"/>
    <w:docVar w:name="NE.Ref{FB1C8A0D-529C-43A7-B7A9-11715179C676}" w:val=" ADDIN NE.Ref.{FB1C8A0D-529C-43A7-B7A9-11715179C676}&lt;Citation&gt;&lt;Group&gt;&lt;References&gt;&lt;Item&gt;&lt;ID&gt;7734&lt;/ID&gt;&lt;UID&gt;{CDF2F351-FD8B-4F48-87BA-4118046E2777}&lt;/UID&gt;&lt;Title&gt;Modelling microbiome recovery after antibiotics using a stability landscape framework&lt;/Title&gt;&lt;Template&gt;Journal Article&lt;/Template&gt;&lt;Star&gt;0&lt;/Star&gt;&lt;Tag&gt;0&lt;/Tag&gt;&lt;Author&gt;Shaw, Liam P; Bassam, Hassan; Barnes, Chris P; Walker, A Sarah; Klein, Nigel; Balloux, Francois&lt;/Author&gt;&lt;Year&gt;2019&lt;/Year&gt;&lt;Details&gt;&lt;_accessed&gt;63829042&lt;/_accessed&gt;&lt;_created&gt;62922000&lt;/_created&gt;&lt;_db_updated&gt;CrossRef&lt;/_db_updated&gt;&lt;_doi&gt;10.1038/s41396-019-0392-1&lt;/_doi&gt;&lt;_impact_factor&gt;   9.180&lt;/_impact_factor&gt;&lt;_isbn&gt;1751-7362&lt;/_isbn&gt;&lt;_issue&gt;7&lt;/_issue&gt;&lt;_journal&gt;The ISME Journal&lt;/_journal&gt;&lt;_modified&gt;63829042&lt;/_modified&gt;&lt;_pages&gt;1845-1856&lt;/_pages&gt;&lt;_tertiary_title&gt;ISME J&lt;/_tertiary_title&gt;&lt;_url&gt;http://www.nature.com/articles/s41396-019-0392-1_x000d__x000a_http://www.nature.com/articles/s41396-019-0392-1.pdf&lt;/_url&gt;&lt;_volume&gt;13&lt;/_volume&gt;&lt;/Details&gt;&lt;Extra&gt;&lt;DBUID&gt;{6486014E-94A3-482F-8B8D-B1496E970E79}&lt;/DBUID&gt;&lt;/Extra&gt;&lt;/Item&gt;&lt;/References&gt;&lt;/Group&gt;&lt;/Citation&gt;_x000a_"/>
    <w:docVar w:name="NE.Ref{FFF25B4D-6A41-4BD9-B665-03E195AC18E5}" w:val=" ADDIN NE.Ref.{FFF25B4D-6A41-4BD9-B665-03E195AC18E5}&lt;Citation&gt;&lt;Group&gt;&lt;References&gt;&lt;Item&gt;&lt;ID&gt;2132&lt;/ID&gt;&lt;UID&gt;{4886FA35-C462-4BBA-9442-B917C3165B82}&lt;/UID&gt;&lt;Title&gt;Diet rapidly and reproducibly alters the human gut microbiome&lt;/Title&gt;&lt;Template&gt;Journal Article&lt;/Template&gt;&lt;Star&gt;0&lt;/Star&gt;&lt;Tag&gt;0&lt;/Tag&gt;&lt;Author&gt;David, L A; Maurice, C F; Carmody, R N; Gootenberg, D B; Button, J E; Wolfe, B E; Ling, A V; Devlin, A S; Varma, Y; Fischbach, M A; Biddinger, S B; Dutton, R J; Turnbaugh, P J&lt;/Author&gt;&lt;Year&gt;2014&lt;/Year&gt;&lt;Details&gt;&lt;_accessed&gt;63881079&lt;/_accessed&gt;&lt;_accession_num&gt;24336217&lt;/_accession_num&gt;&lt;_author_adr&gt;1] FAS Center for Systems Biology, Harvard University, Cambridge, Massachusetts 02138, USA [2] Society of Fellows, Harvard University, Cambridge, Massachusetts 02138, USA [3] Molecular Genetics &amp;amp; Microbiology and Institute for Genome Sciences &amp;amp; Policy, Duke University, Durham, North Carolina 27708, USA.; FAS Center for Systems Biology, Harvard University, Cambridge, Massachusetts 02138, USA.; FAS Center for Systems Biology, Harvard University, Cambridge, Massachusetts 02138, USA.; FAS Center for Systems Biology, Harvard University, Cambridge, Massachusetts 02138, USA.; FAS Center for Systems Biology, Harvard University, Cambridge, Massachusetts 02138, USA.; FAS Center for Systems Biology, Harvard University, Cambridge, Massachusetts 02138, USA.; Division of Endocrinology, Children&amp;apos;s Hospital Boston, Harvard Medical School, Boston, Massachusetts 02115, USA.; Department of Bioengineering &amp;amp; Therapeutic Sciences and the California Institute  for Quantitative Biosciences, University of California, San Francisco, San Francisco, California 94158, USA.; Department of Bioengineering &amp;amp; Therapeutic Sciences and the California Institute  for Quantitative Biosciences, University of California, San Francisco, San Francisco, California 94158, USA.; Department of Bioengineering &amp;amp; Therapeutic Sciences and the California Institute  for Quantitative Biosciences, University of California, San Francisco, San Francisco, California 94158, USA.; Division of Endocrinology, Children&amp;apos;s Hospital Boston, Harvard Medical School, Boston, Massachusetts 02115, USA.; FAS Center for Systems Biology, Harvard University, Cambridge, Massachusetts 02138, USA.; FAS Center for Systems Biology, Harvard University, Cambridge, Massachusetts 02138, USA.&lt;/_author_adr&gt;&lt;_collection_scope&gt;SCI;SCIE;&lt;/_collection_scope&gt;&lt;_created&gt;60956445&lt;/_created&gt;&lt;_date&gt;59990400&lt;/_date&gt;&lt;_date_display&gt;2014 Jan 23&lt;/_date_display&gt;&lt;_db_updated&gt;PubMed&lt;/_db_updated&gt;&lt;_doi&gt;10.1038/nature12820&lt;/_doi&gt;&lt;_impact_factor&gt;  42.778&lt;/_impact_factor&gt;&lt;_isbn&gt;1476-4687 (Electronic); 0028-0836 (Linking)&lt;/_isbn&gt;&lt;_issue&gt;7484&lt;/_issue&gt;&lt;_journal&gt;Nature&lt;/_journal&gt;&lt;_keywords&gt;Adult; Bacteria/drug effects/*genetics/*isolation &amp;amp; purification; Bacteroides/drug effects/genetics/isolation &amp;amp; purification; Bile Acids and Salts/analysis/metabolism; Bilophila/drug effects/genetics/isolation &amp;amp; purification; Carnivory; *Diet/adverse effects; Diet, Vegetarian; Dietary Fats/adverse effects/pharmacology; Feces/chemistry/microbiology; Female; Fermentation/drug effects; Food Microbiology; Gastrointestinal Tract/drug effects/*microbiology/virology; Gene Expression Regulation, Bacterial/drug effects; Herbivory; Humans; Inflammatory Bowel Diseases/microbiology; Male; *Metagenome/drug effects/genetics; *Microbiota/drug effects/genetics; Time Factors; Young Adult&lt;/_keywords&gt;&lt;_language&gt;eng&lt;/_language&gt;&lt;_modified&gt;63881079&lt;/_modified&gt;&lt;_pages&gt;559-63&lt;/_pages&gt;&lt;_tertiary_title&gt;Nature&lt;/_tertiary_title&gt;&lt;_type_work&gt;Clinical Trial; Journal Article; Research Support, N.I.H., Extramural; Research Support, Non-U.S. Gov&amp;apos;t&lt;/_type_work&gt;&lt;_url&gt;http://www.ncbi.nlm.nih.gov/entrez/query.fcgi?cmd=Retrieve&amp;amp;db=pubmed&amp;amp;dopt=Abstract&amp;amp;list_uids=24336217&amp;amp;query_hl=1&lt;/_url&gt;&lt;_volume&gt;505&lt;/_volume&gt;&lt;/Details&gt;&lt;Extra&gt;&lt;DBUID&gt;{6486014E-94A3-482F-8B8D-B1496E970E79}&lt;/DBUID&gt;&lt;/Extra&gt;&lt;/Item&gt;&lt;/References&gt;&lt;/Group&gt;&lt;Group&gt;&lt;References&gt;&lt;Item&gt;&lt;ID&gt;7457&lt;/ID&gt;&lt;UID&gt;{53A1BCDC-5F5E-40CD-AC3E-8B25F9B8D7AA}&lt;/UID&gt;&lt;Title&gt;Microbiota fermentation-NLRP3 axis shapes the impact of dietary fibres on intestinal inflammation&lt;/Title&gt;&lt;Template&gt;Journal Article&lt;/Template&gt;&lt;Star&gt;0&lt;/Star&gt;&lt;Tag&gt;5&lt;/Tag&gt;&lt;Author&gt;Singh, Vishal; Yeoh, Beng San; Walker, Rachel E; Xiao, Xia; Saha, Piu; Golonka, Rachel M; Cai, Jingwei; Bretin, Alexis Charles Andre; Cheng, Xi; Liu, Qing; Flythe, Michael D; Chassaing, Benoit; Shearer, Gregory C; Patterson, Andrew D; Gewirtz, Andrew T; Vijay-Kumar, Matam&lt;/Author&gt;&lt;Year&gt;2019&lt;/Year&gt;&lt;Details&gt;&lt;_accessed&gt;63881084&lt;/_accessed&gt;&lt;_collection_scope&gt;SCI;SCIE&lt;/_collection_scope&gt;&lt;_created&gt;62793552&lt;/_created&gt;&lt;_date&gt;62618400&lt;/_date&gt;&lt;_db_updated&gt;CrossRef&lt;/_db_updated&gt;&lt;_doi&gt;10.1136/gutjnl-2018-316250&lt;/_doi&gt;&lt;_impact_factor&gt;  19.819&lt;/_impact_factor&gt;&lt;_isbn&gt;0017-5749&lt;/_isbn&gt;&lt;_journal&gt;Gut&lt;/_journal&gt;&lt;_label&gt;DNA浓度表示生物量&lt;/_label&gt;&lt;_modified&gt;63881087&lt;/_modified&gt;&lt;_pages&gt;gutjnl-2018-316250&lt;/_pages&gt;&lt;_tertiary_title&gt;Gut&lt;/_tertiary_title&gt;&lt;_url&gt;http://gut.bmj.com/lookup/doi/10.1136/gutjnl-2018-316250_x000d__x000a_https://syndication.highwire.org/content/doi/10.1136/gutjnl-2018-316250&lt;/_url&gt;&lt;/Details&gt;&lt;Extra&gt;&lt;DBUID&gt;{6486014E-94A3-482F-8B8D-B1496E970E79}&lt;/DBUID&gt;&lt;/Extra&gt;&lt;/Item&gt;&lt;/References&gt;&lt;/Group&gt;&lt;/Citation&gt;_x000a_"/>
  </w:docVars>
  <w:rsids>
    <w:rsidRoot w:val="00326554"/>
    <w:rsid w:val="00000F8F"/>
    <w:rsid w:val="00001148"/>
    <w:rsid w:val="00001C7D"/>
    <w:rsid w:val="0000229F"/>
    <w:rsid w:val="000025B4"/>
    <w:rsid w:val="0000308F"/>
    <w:rsid w:val="0000314D"/>
    <w:rsid w:val="00003411"/>
    <w:rsid w:val="00003D04"/>
    <w:rsid w:val="00003E6D"/>
    <w:rsid w:val="00004971"/>
    <w:rsid w:val="00004E42"/>
    <w:rsid w:val="00005413"/>
    <w:rsid w:val="000056C3"/>
    <w:rsid w:val="00005763"/>
    <w:rsid w:val="00006A9E"/>
    <w:rsid w:val="00006C66"/>
    <w:rsid w:val="0000736C"/>
    <w:rsid w:val="00007834"/>
    <w:rsid w:val="00007963"/>
    <w:rsid w:val="00007D08"/>
    <w:rsid w:val="00010339"/>
    <w:rsid w:val="0001033C"/>
    <w:rsid w:val="00010C3E"/>
    <w:rsid w:val="00010D0F"/>
    <w:rsid w:val="000117BD"/>
    <w:rsid w:val="00011B15"/>
    <w:rsid w:val="00011EF7"/>
    <w:rsid w:val="000125CE"/>
    <w:rsid w:val="00012833"/>
    <w:rsid w:val="000130D4"/>
    <w:rsid w:val="000133B7"/>
    <w:rsid w:val="0001346E"/>
    <w:rsid w:val="000137BC"/>
    <w:rsid w:val="00013908"/>
    <w:rsid w:val="00013AA6"/>
    <w:rsid w:val="00013E05"/>
    <w:rsid w:val="00013ECF"/>
    <w:rsid w:val="000140C8"/>
    <w:rsid w:val="000140ED"/>
    <w:rsid w:val="0001485E"/>
    <w:rsid w:val="00014902"/>
    <w:rsid w:val="0001494F"/>
    <w:rsid w:val="00014C03"/>
    <w:rsid w:val="00015BA8"/>
    <w:rsid w:val="00015D8A"/>
    <w:rsid w:val="000166CE"/>
    <w:rsid w:val="00016864"/>
    <w:rsid w:val="000172CA"/>
    <w:rsid w:val="00017570"/>
    <w:rsid w:val="00017D3A"/>
    <w:rsid w:val="000200CB"/>
    <w:rsid w:val="00020713"/>
    <w:rsid w:val="00020B48"/>
    <w:rsid w:val="00021132"/>
    <w:rsid w:val="000212B2"/>
    <w:rsid w:val="0002134B"/>
    <w:rsid w:val="0002170A"/>
    <w:rsid w:val="000223CE"/>
    <w:rsid w:val="0002299E"/>
    <w:rsid w:val="00022C59"/>
    <w:rsid w:val="0002304F"/>
    <w:rsid w:val="0002358F"/>
    <w:rsid w:val="00023805"/>
    <w:rsid w:val="0002387B"/>
    <w:rsid w:val="00023DF3"/>
    <w:rsid w:val="00023E1D"/>
    <w:rsid w:val="00024397"/>
    <w:rsid w:val="00024900"/>
    <w:rsid w:val="00024AA8"/>
    <w:rsid w:val="00024DB3"/>
    <w:rsid w:val="00025522"/>
    <w:rsid w:val="00025B70"/>
    <w:rsid w:val="0002626D"/>
    <w:rsid w:val="00026875"/>
    <w:rsid w:val="00026AF1"/>
    <w:rsid w:val="00026B9B"/>
    <w:rsid w:val="00026C2F"/>
    <w:rsid w:val="00027603"/>
    <w:rsid w:val="00027B70"/>
    <w:rsid w:val="00030F79"/>
    <w:rsid w:val="00031068"/>
    <w:rsid w:val="00031299"/>
    <w:rsid w:val="000314F7"/>
    <w:rsid w:val="00031629"/>
    <w:rsid w:val="0003189C"/>
    <w:rsid w:val="000318CE"/>
    <w:rsid w:val="00031DAA"/>
    <w:rsid w:val="000324D5"/>
    <w:rsid w:val="000325ED"/>
    <w:rsid w:val="00032706"/>
    <w:rsid w:val="000328CC"/>
    <w:rsid w:val="00032952"/>
    <w:rsid w:val="00032B89"/>
    <w:rsid w:val="00033229"/>
    <w:rsid w:val="0003401D"/>
    <w:rsid w:val="00034744"/>
    <w:rsid w:val="00034F34"/>
    <w:rsid w:val="00035865"/>
    <w:rsid w:val="00035995"/>
    <w:rsid w:val="00035ACE"/>
    <w:rsid w:val="00035B3D"/>
    <w:rsid w:val="00035D00"/>
    <w:rsid w:val="00036477"/>
    <w:rsid w:val="00036855"/>
    <w:rsid w:val="0003688C"/>
    <w:rsid w:val="00036948"/>
    <w:rsid w:val="00036F43"/>
    <w:rsid w:val="00037072"/>
    <w:rsid w:val="0003720C"/>
    <w:rsid w:val="00037727"/>
    <w:rsid w:val="00037741"/>
    <w:rsid w:val="00040165"/>
    <w:rsid w:val="00041292"/>
    <w:rsid w:val="00041761"/>
    <w:rsid w:val="000417C6"/>
    <w:rsid w:val="00041A70"/>
    <w:rsid w:val="00041FF9"/>
    <w:rsid w:val="00042103"/>
    <w:rsid w:val="00042640"/>
    <w:rsid w:val="00042B2D"/>
    <w:rsid w:val="000434D4"/>
    <w:rsid w:val="00043939"/>
    <w:rsid w:val="000439E8"/>
    <w:rsid w:val="00043A98"/>
    <w:rsid w:val="00043B32"/>
    <w:rsid w:val="00044299"/>
    <w:rsid w:val="000445F9"/>
    <w:rsid w:val="00044DF6"/>
    <w:rsid w:val="00044EFB"/>
    <w:rsid w:val="00044FD3"/>
    <w:rsid w:val="00045481"/>
    <w:rsid w:val="00045561"/>
    <w:rsid w:val="0004579F"/>
    <w:rsid w:val="00045992"/>
    <w:rsid w:val="00045B20"/>
    <w:rsid w:val="00045CE4"/>
    <w:rsid w:val="00046002"/>
    <w:rsid w:val="000462DC"/>
    <w:rsid w:val="0004635E"/>
    <w:rsid w:val="00046ED9"/>
    <w:rsid w:val="00047788"/>
    <w:rsid w:val="0004782A"/>
    <w:rsid w:val="00047959"/>
    <w:rsid w:val="000479FF"/>
    <w:rsid w:val="00047F2B"/>
    <w:rsid w:val="000503DC"/>
    <w:rsid w:val="0005077B"/>
    <w:rsid w:val="00051679"/>
    <w:rsid w:val="00051919"/>
    <w:rsid w:val="00052290"/>
    <w:rsid w:val="0005249C"/>
    <w:rsid w:val="00053F0B"/>
    <w:rsid w:val="00053F42"/>
    <w:rsid w:val="000543AD"/>
    <w:rsid w:val="000543D0"/>
    <w:rsid w:val="000545FA"/>
    <w:rsid w:val="00054EA1"/>
    <w:rsid w:val="00055148"/>
    <w:rsid w:val="00055544"/>
    <w:rsid w:val="0005592E"/>
    <w:rsid w:val="00056A61"/>
    <w:rsid w:val="00056E74"/>
    <w:rsid w:val="00057B56"/>
    <w:rsid w:val="0006011F"/>
    <w:rsid w:val="0006014C"/>
    <w:rsid w:val="00060279"/>
    <w:rsid w:val="00060D82"/>
    <w:rsid w:val="000613DF"/>
    <w:rsid w:val="00061440"/>
    <w:rsid w:val="0006163C"/>
    <w:rsid w:val="00061BA4"/>
    <w:rsid w:val="00061E25"/>
    <w:rsid w:val="00062472"/>
    <w:rsid w:val="00062772"/>
    <w:rsid w:val="00062AA5"/>
    <w:rsid w:val="00063174"/>
    <w:rsid w:val="0006322A"/>
    <w:rsid w:val="00063392"/>
    <w:rsid w:val="00063837"/>
    <w:rsid w:val="000639ED"/>
    <w:rsid w:val="000648BA"/>
    <w:rsid w:val="000649D5"/>
    <w:rsid w:val="00064ACF"/>
    <w:rsid w:val="00064B4F"/>
    <w:rsid w:val="00065407"/>
    <w:rsid w:val="00065B7D"/>
    <w:rsid w:val="00065FB1"/>
    <w:rsid w:val="000660EF"/>
    <w:rsid w:val="000669D6"/>
    <w:rsid w:val="00066D92"/>
    <w:rsid w:val="00067041"/>
    <w:rsid w:val="00067B7E"/>
    <w:rsid w:val="00067D44"/>
    <w:rsid w:val="00067D54"/>
    <w:rsid w:val="00067F9A"/>
    <w:rsid w:val="0007014B"/>
    <w:rsid w:val="000710ED"/>
    <w:rsid w:val="00071581"/>
    <w:rsid w:val="000716FD"/>
    <w:rsid w:val="00071E63"/>
    <w:rsid w:val="00071F70"/>
    <w:rsid w:val="000730EC"/>
    <w:rsid w:val="00074229"/>
    <w:rsid w:val="000745EC"/>
    <w:rsid w:val="0007465D"/>
    <w:rsid w:val="00074743"/>
    <w:rsid w:val="0007569A"/>
    <w:rsid w:val="0007600A"/>
    <w:rsid w:val="000764AD"/>
    <w:rsid w:val="00076CFE"/>
    <w:rsid w:val="00076E74"/>
    <w:rsid w:val="000807FF"/>
    <w:rsid w:val="000809D3"/>
    <w:rsid w:val="00080BF1"/>
    <w:rsid w:val="00080BF2"/>
    <w:rsid w:val="00082050"/>
    <w:rsid w:val="000822E4"/>
    <w:rsid w:val="0008234D"/>
    <w:rsid w:val="000823C5"/>
    <w:rsid w:val="00082560"/>
    <w:rsid w:val="000825AC"/>
    <w:rsid w:val="00083398"/>
    <w:rsid w:val="000836C0"/>
    <w:rsid w:val="00083A2F"/>
    <w:rsid w:val="00083AA2"/>
    <w:rsid w:val="00083D23"/>
    <w:rsid w:val="00083FFE"/>
    <w:rsid w:val="00084322"/>
    <w:rsid w:val="000844D5"/>
    <w:rsid w:val="00084A61"/>
    <w:rsid w:val="0008503C"/>
    <w:rsid w:val="000854E2"/>
    <w:rsid w:val="0008569B"/>
    <w:rsid w:val="00085AC4"/>
    <w:rsid w:val="000864A5"/>
    <w:rsid w:val="00087164"/>
    <w:rsid w:val="00087539"/>
    <w:rsid w:val="000879BC"/>
    <w:rsid w:val="00087E3C"/>
    <w:rsid w:val="00090B5C"/>
    <w:rsid w:val="00090CE8"/>
    <w:rsid w:val="000910D4"/>
    <w:rsid w:val="00091482"/>
    <w:rsid w:val="000914D0"/>
    <w:rsid w:val="00092B0A"/>
    <w:rsid w:val="00092DC0"/>
    <w:rsid w:val="00093670"/>
    <w:rsid w:val="0009374C"/>
    <w:rsid w:val="00093FD8"/>
    <w:rsid w:val="000944BA"/>
    <w:rsid w:val="00094BB8"/>
    <w:rsid w:val="00094D00"/>
    <w:rsid w:val="00095275"/>
    <w:rsid w:val="00095694"/>
    <w:rsid w:val="00095768"/>
    <w:rsid w:val="00095CA3"/>
    <w:rsid w:val="00096A29"/>
    <w:rsid w:val="00096C5D"/>
    <w:rsid w:val="0009785B"/>
    <w:rsid w:val="000978FB"/>
    <w:rsid w:val="0009794A"/>
    <w:rsid w:val="00097A74"/>
    <w:rsid w:val="00097E44"/>
    <w:rsid w:val="000A0C75"/>
    <w:rsid w:val="000A0D3C"/>
    <w:rsid w:val="000A1107"/>
    <w:rsid w:val="000A115F"/>
    <w:rsid w:val="000A1733"/>
    <w:rsid w:val="000A19F5"/>
    <w:rsid w:val="000A20CC"/>
    <w:rsid w:val="000A21B2"/>
    <w:rsid w:val="000A24AE"/>
    <w:rsid w:val="000A258E"/>
    <w:rsid w:val="000A284C"/>
    <w:rsid w:val="000A2A9D"/>
    <w:rsid w:val="000A3273"/>
    <w:rsid w:val="000A3275"/>
    <w:rsid w:val="000A3DC8"/>
    <w:rsid w:val="000A409B"/>
    <w:rsid w:val="000A4697"/>
    <w:rsid w:val="000A4894"/>
    <w:rsid w:val="000A49A1"/>
    <w:rsid w:val="000A4BE5"/>
    <w:rsid w:val="000A4DB3"/>
    <w:rsid w:val="000A5832"/>
    <w:rsid w:val="000A58D1"/>
    <w:rsid w:val="000A7DBC"/>
    <w:rsid w:val="000B0790"/>
    <w:rsid w:val="000B0AE8"/>
    <w:rsid w:val="000B1504"/>
    <w:rsid w:val="000B1DF2"/>
    <w:rsid w:val="000B2CFF"/>
    <w:rsid w:val="000B36FA"/>
    <w:rsid w:val="000B3983"/>
    <w:rsid w:val="000B3BC8"/>
    <w:rsid w:val="000B3E2D"/>
    <w:rsid w:val="000B4623"/>
    <w:rsid w:val="000B481A"/>
    <w:rsid w:val="000B4BB2"/>
    <w:rsid w:val="000B4EFC"/>
    <w:rsid w:val="000B57A4"/>
    <w:rsid w:val="000B5A94"/>
    <w:rsid w:val="000B5B26"/>
    <w:rsid w:val="000B6755"/>
    <w:rsid w:val="000B698E"/>
    <w:rsid w:val="000B6ABB"/>
    <w:rsid w:val="000B6D90"/>
    <w:rsid w:val="000B7349"/>
    <w:rsid w:val="000B75AF"/>
    <w:rsid w:val="000B7654"/>
    <w:rsid w:val="000B76D1"/>
    <w:rsid w:val="000B7B2E"/>
    <w:rsid w:val="000B7BB6"/>
    <w:rsid w:val="000B7C63"/>
    <w:rsid w:val="000C07A4"/>
    <w:rsid w:val="000C0D7D"/>
    <w:rsid w:val="000C0D98"/>
    <w:rsid w:val="000C10FA"/>
    <w:rsid w:val="000C11D8"/>
    <w:rsid w:val="000C12D6"/>
    <w:rsid w:val="000C1822"/>
    <w:rsid w:val="000C18A6"/>
    <w:rsid w:val="000C1BCE"/>
    <w:rsid w:val="000C219C"/>
    <w:rsid w:val="000C21DB"/>
    <w:rsid w:val="000C264F"/>
    <w:rsid w:val="000C27D2"/>
    <w:rsid w:val="000C2E81"/>
    <w:rsid w:val="000C2FD1"/>
    <w:rsid w:val="000C313D"/>
    <w:rsid w:val="000C35DD"/>
    <w:rsid w:val="000C3AFE"/>
    <w:rsid w:val="000C3BE7"/>
    <w:rsid w:val="000C3DE4"/>
    <w:rsid w:val="000C40BE"/>
    <w:rsid w:val="000C419C"/>
    <w:rsid w:val="000C43C7"/>
    <w:rsid w:val="000C470E"/>
    <w:rsid w:val="000C483C"/>
    <w:rsid w:val="000C4AB3"/>
    <w:rsid w:val="000C5827"/>
    <w:rsid w:val="000C5A98"/>
    <w:rsid w:val="000C5B48"/>
    <w:rsid w:val="000C5D3C"/>
    <w:rsid w:val="000C5DEF"/>
    <w:rsid w:val="000C5FB8"/>
    <w:rsid w:val="000C604B"/>
    <w:rsid w:val="000C620A"/>
    <w:rsid w:val="000C6925"/>
    <w:rsid w:val="000C69CC"/>
    <w:rsid w:val="000C6D03"/>
    <w:rsid w:val="000C6DB9"/>
    <w:rsid w:val="000C6FB9"/>
    <w:rsid w:val="000C709C"/>
    <w:rsid w:val="000C70C4"/>
    <w:rsid w:val="000C7522"/>
    <w:rsid w:val="000C76FA"/>
    <w:rsid w:val="000C7F13"/>
    <w:rsid w:val="000D02DB"/>
    <w:rsid w:val="000D03C2"/>
    <w:rsid w:val="000D04D7"/>
    <w:rsid w:val="000D0D77"/>
    <w:rsid w:val="000D1C4A"/>
    <w:rsid w:val="000D1FAE"/>
    <w:rsid w:val="000D272D"/>
    <w:rsid w:val="000D2FEA"/>
    <w:rsid w:val="000D3259"/>
    <w:rsid w:val="000D3527"/>
    <w:rsid w:val="000D3E93"/>
    <w:rsid w:val="000D3F23"/>
    <w:rsid w:val="000D3FD1"/>
    <w:rsid w:val="000D4D3D"/>
    <w:rsid w:val="000D59B8"/>
    <w:rsid w:val="000D5B4C"/>
    <w:rsid w:val="000D5C41"/>
    <w:rsid w:val="000D603F"/>
    <w:rsid w:val="000D642C"/>
    <w:rsid w:val="000D6594"/>
    <w:rsid w:val="000D71DF"/>
    <w:rsid w:val="000D78B2"/>
    <w:rsid w:val="000D7F17"/>
    <w:rsid w:val="000D7FC7"/>
    <w:rsid w:val="000E0766"/>
    <w:rsid w:val="000E0EE9"/>
    <w:rsid w:val="000E162E"/>
    <w:rsid w:val="000E1BAA"/>
    <w:rsid w:val="000E1F17"/>
    <w:rsid w:val="000E22CF"/>
    <w:rsid w:val="000E27A0"/>
    <w:rsid w:val="000E3CBF"/>
    <w:rsid w:val="000E3FDE"/>
    <w:rsid w:val="000E422C"/>
    <w:rsid w:val="000E4E1F"/>
    <w:rsid w:val="000E5339"/>
    <w:rsid w:val="000E5AE1"/>
    <w:rsid w:val="000E5B95"/>
    <w:rsid w:val="000E5D18"/>
    <w:rsid w:val="000E5E8B"/>
    <w:rsid w:val="000E5EDF"/>
    <w:rsid w:val="000E5F0C"/>
    <w:rsid w:val="000E6145"/>
    <w:rsid w:val="000E6429"/>
    <w:rsid w:val="000E67E0"/>
    <w:rsid w:val="000E7B10"/>
    <w:rsid w:val="000E7C1E"/>
    <w:rsid w:val="000E7E21"/>
    <w:rsid w:val="000F0A16"/>
    <w:rsid w:val="000F0C44"/>
    <w:rsid w:val="000F0E33"/>
    <w:rsid w:val="000F109D"/>
    <w:rsid w:val="000F1959"/>
    <w:rsid w:val="000F1B2C"/>
    <w:rsid w:val="000F1DDD"/>
    <w:rsid w:val="000F22EE"/>
    <w:rsid w:val="000F2C66"/>
    <w:rsid w:val="000F362D"/>
    <w:rsid w:val="000F44BE"/>
    <w:rsid w:val="000F4714"/>
    <w:rsid w:val="000F4F93"/>
    <w:rsid w:val="000F5073"/>
    <w:rsid w:val="000F55FC"/>
    <w:rsid w:val="000F656A"/>
    <w:rsid w:val="000F71F0"/>
    <w:rsid w:val="000F771A"/>
    <w:rsid w:val="000F7912"/>
    <w:rsid w:val="001003B3"/>
    <w:rsid w:val="001004C5"/>
    <w:rsid w:val="001009CC"/>
    <w:rsid w:val="0010117D"/>
    <w:rsid w:val="00101208"/>
    <w:rsid w:val="00102F41"/>
    <w:rsid w:val="00103176"/>
    <w:rsid w:val="00103D9D"/>
    <w:rsid w:val="00104A04"/>
    <w:rsid w:val="00104CC1"/>
    <w:rsid w:val="0010586A"/>
    <w:rsid w:val="001059B7"/>
    <w:rsid w:val="0010634D"/>
    <w:rsid w:val="00106A30"/>
    <w:rsid w:val="001072D7"/>
    <w:rsid w:val="0010779E"/>
    <w:rsid w:val="00110922"/>
    <w:rsid w:val="00110FC6"/>
    <w:rsid w:val="0011169A"/>
    <w:rsid w:val="00111F96"/>
    <w:rsid w:val="00112BE9"/>
    <w:rsid w:val="00113115"/>
    <w:rsid w:val="00113299"/>
    <w:rsid w:val="0011330E"/>
    <w:rsid w:val="0011354D"/>
    <w:rsid w:val="0011358F"/>
    <w:rsid w:val="00113BFF"/>
    <w:rsid w:val="00113E3C"/>
    <w:rsid w:val="00114205"/>
    <w:rsid w:val="0011435C"/>
    <w:rsid w:val="00114D0C"/>
    <w:rsid w:val="00114E5B"/>
    <w:rsid w:val="001154AB"/>
    <w:rsid w:val="001154C3"/>
    <w:rsid w:val="00115540"/>
    <w:rsid w:val="0011568A"/>
    <w:rsid w:val="001159DD"/>
    <w:rsid w:val="00115BE9"/>
    <w:rsid w:val="0011627F"/>
    <w:rsid w:val="001162F2"/>
    <w:rsid w:val="001172CB"/>
    <w:rsid w:val="00117AC8"/>
    <w:rsid w:val="00117CE9"/>
    <w:rsid w:val="001204B6"/>
    <w:rsid w:val="001204D8"/>
    <w:rsid w:val="00120D40"/>
    <w:rsid w:val="001210A7"/>
    <w:rsid w:val="001214DC"/>
    <w:rsid w:val="00121C58"/>
    <w:rsid w:val="001228A6"/>
    <w:rsid w:val="00122DA9"/>
    <w:rsid w:val="00122DF0"/>
    <w:rsid w:val="00122E1A"/>
    <w:rsid w:val="00123193"/>
    <w:rsid w:val="001236D6"/>
    <w:rsid w:val="00123B6A"/>
    <w:rsid w:val="00123CD3"/>
    <w:rsid w:val="00123D3A"/>
    <w:rsid w:val="00125C37"/>
    <w:rsid w:val="00125CAB"/>
    <w:rsid w:val="00126050"/>
    <w:rsid w:val="001262F9"/>
    <w:rsid w:val="00126BC9"/>
    <w:rsid w:val="00126C70"/>
    <w:rsid w:val="00127209"/>
    <w:rsid w:val="001300ED"/>
    <w:rsid w:val="0013030E"/>
    <w:rsid w:val="0013058C"/>
    <w:rsid w:val="0013075C"/>
    <w:rsid w:val="00131438"/>
    <w:rsid w:val="00131729"/>
    <w:rsid w:val="00131AF4"/>
    <w:rsid w:val="00131BDC"/>
    <w:rsid w:val="00131BF9"/>
    <w:rsid w:val="00131C67"/>
    <w:rsid w:val="00131E79"/>
    <w:rsid w:val="00131F35"/>
    <w:rsid w:val="001321CF"/>
    <w:rsid w:val="001325A2"/>
    <w:rsid w:val="00132637"/>
    <w:rsid w:val="00132985"/>
    <w:rsid w:val="0013318D"/>
    <w:rsid w:val="001333C7"/>
    <w:rsid w:val="00133618"/>
    <w:rsid w:val="0013405F"/>
    <w:rsid w:val="0013461B"/>
    <w:rsid w:val="00134E9E"/>
    <w:rsid w:val="0013572B"/>
    <w:rsid w:val="00135732"/>
    <w:rsid w:val="0013624D"/>
    <w:rsid w:val="0013660B"/>
    <w:rsid w:val="00136FBE"/>
    <w:rsid w:val="001375F7"/>
    <w:rsid w:val="0013784B"/>
    <w:rsid w:val="00137C0C"/>
    <w:rsid w:val="00140134"/>
    <w:rsid w:val="00140176"/>
    <w:rsid w:val="00140875"/>
    <w:rsid w:val="00140B35"/>
    <w:rsid w:val="001416F0"/>
    <w:rsid w:val="00142107"/>
    <w:rsid w:val="00142331"/>
    <w:rsid w:val="0014268D"/>
    <w:rsid w:val="00142E3F"/>
    <w:rsid w:val="00142EEA"/>
    <w:rsid w:val="001434B1"/>
    <w:rsid w:val="00143609"/>
    <w:rsid w:val="00143D08"/>
    <w:rsid w:val="00144339"/>
    <w:rsid w:val="00144DF4"/>
    <w:rsid w:val="00144E48"/>
    <w:rsid w:val="00144E8A"/>
    <w:rsid w:val="00145337"/>
    <w:rsid w:val="00145465"/>
    <w:rsid w:val="0014610C"/>
    <w:rsid w:val="0014620D"/>
    <w:rsid w:val="00146476"/>
    <w:rsid w:val="0014651E"/>
    <w:rsid w:val="00146999"/>
    <w:rsid w:val="001473E2"/>
    <w:rsid w:val="00147E4C"/>
    <w:rsid w:val="00150511"/>
    <w:rsid w:val="00150650"/>
    <w:rsid w:val="001507F7"/>
    <w:rsid w:val="00150A54"/>
    <w:rsid w:val="00151470"/>
    <w:rsid w:val="00151589"/>
    <w:rsid w:val="001515C2"/>
    <w:rsid w:val="00151D0F"/>
    <w:rsid w:val="00151E58"/>
    <w:rsid w:val="00152327"/>
    <w:rsid w:val="0015286E"/>
    <w:rsid w:val="00152C8C"/>
    <w:rsid w:val="00152D38"/>
    <w:rsid w:val="00152F03"/>
    <w:rsid w:val="00152F8F"/>
    <w:rsid w:val="001534FF"/>
    <w:rsid w:val="00153611"/>
    <w:rsid w:val="00153E8D"/>
    <w:rsid w:val="00154679"/>
    <w:rsid w:val="0015494D"/>
    <w:rsid w:val="0015522A"/>
    <w:rsid w:val="001554A7"/>
    <w:rsid w:val="00155B25"/>
    <w:rsid w:val="00155D6F"/>
    <w:rsid w:val="00155EE8"/>
    <w:rsid w:val="00155F8B"/>
    <w:rsid w:val="00156B05"/>
    <w:rsid w:val="00156D06"/>
    <w:rsid w:val="00156F94"/>
    <w:rsid w:val="00157721"/>
    <w:rsid w:val="00157D6E"/>
    <w:rsid w:val="00160093"/>
    <w:rsid w:val="00160330"/>
    <w:rsid w:val="00160DC5"/>
    <w:rsid w:val="001615D1"/>
    <w:rsid w:val="0016165D"/>
    <w:rsid w:val="001624FC"/>
    <w:rsid w:val="00162723"/>
    <w:rsid w:val="001627DE"/>
    <w:rsid w:val="00162D62"/>
    <w:rsid w:val="00162E5D"/>
    <w:rsid w:val="00162E96"/>
    <w:rsid w:val="00163031"/>
    <w:rsid w:val="001630B1"/>
    <w:rsid w:val="001630F7"/>
    <w:rsid w:val="0016312B"/>
    <w:rsid w:val="00163AE6"/>
    <w:rsid w:val="00163E35"/>
    <w:rsid w:val="0016401C"/>
    <w:rsid w:val="00164561"/>
    <w:rsid w:val="001647A9"/>
    <w:rsid w:val="00165135"/>
    <w:rsid w:val="00165313"/>
    <w:rsid w:val="0016585D"/>
    <w:rsid w:val="00165AE1"/>
    <w:rsid w:val="00165F64"/>
    <w:rsid w:val="00166150"/>
    <w:rsid w:val="0016664E"/>
    <w:rsid w:val="00166D1C"/>
    <w:rsid w:val="00166D8A"/>
    <w:rsid w:val="00166EBD"/>
    <w:rsid w:val="0016723C"/>
    <w:rsid w:val="001677E4"/>
    <w:rsid w:val="001704D0"/>
    <w:rsid w:val="001706CB"/>
    <w:rsid w:val="00170E68"/>
    <w:rsid w:val="001714B3"/>
    <w:rsid w:val="00171675"/>
    <w:rsid w:val="00172771"/>
    <w:rsid w:val="001727CD"/>
    <w:rsid w:val="0017280F"/>
    <w:rsid w:val="00173EF8"/>
    <w:rsid w:val="001741F1"/>
    <w:rsid w:val="0017462C"/>
    <w:rsid w:val="00174BF9"/>
    <w:rsid w:val="00174D45"/>
    <w:rsid w:val="001755C2"/>
    <w:rsid w:val="00175772"/>
    <w:rsid w:val="00175A42"/>
    <w:rsid w:val="00175AFF"/>
    <w:rsid w:val="00175FD8"/>
    <w:rsid w:val="001761DF"/>
    <w:rsid w:val="001767C4"/>
    <w:rsid w:val="00176B02"/>
    <w:rsid w:val="00177084"/>
    <w:rsid w:val="00177841"/>
    <w:rsid w:val="00177C28"/>
    <w:rsid w:val="00177D8A"/>
    <w:rsid w:val="00180503"/>
    <w:rsid w:val="00180748"/>
    <w:rsid w:val="00180822"/>
    <w:rsid w:val="00180992"/>
    <w:rsid w:val="00181B82"/>
    <w:rsid w:val="00181BC9"/>
    <w:rsid w:val="00181EFE"/>
    <w:rsid w:val="00181FED"/>
    <w:rsid w:val="001824E6"/>
    <w:rsid w:val="001828ED"/>
    <w:rsid w:val="00182F4C"/>
    <w:rsid w:val="001835CB"/>
    <w:rsid w:val="00183B1E"/>
    <w:rsid w:val="00183BDA"/>
    <w:rsid w:val="00183DF4"/>
    <w:rsid w:val="00183F94"/>
    <w:rsid w:val="0018407A"/>
    <w:rsid w:val="00184197"/>
    <w:rsid w:val="001843D0"/>
    <w:rsid w:val="00184439"/>
    <w:rsid w:val="00184481"/>
    <w:rsid w:val="00184C0A"/>
    <w:rsid w:val="00184F2F"/>
    <w:rsid w:val="001856B1"/>
    <w:rsid w:val="001856F1"/>
    <w:rsid w:val="001858BD"/>
    <w:rsid w:val="00185D7B"/>
    <w:rsid w:val="00185D7E"/>
    <w:rsid w:val="00185E69"/>
    <w:rsid w:val="00185EE6"/>
    <w:rsid w:val="00186228"/>
    <w:rsid w:val="001864B8"/>
    <w:rsid w:val="00186A85"/>
    <w:rsid w:val="00186FB2"/>
    <w:rsid w:val="00187089"/>
    <w:rsid w:val="001873DF"/>
    <w:rsid w:val="0018791D"/>
    <w:rsid w:val="001909D5"/>
    <w:rsid w:val="00190FA2"/>
    <w:rsid w:val="00191347"/>
    <w:rsid w:val="00191453"/>
    <w:rsid w:val="001919F1"/>
    <w:rsid w:val="00191BA4"/>
    <w:rsid w:val="00191C8B"/>
    <w:rsid w:val="00191DC0"/>
    <w:rsid w:val="00192297"/>
    <w:rsid w:val="00192404"/>
    <w:rsid w:val="00192738"/>
    <w:rsid w:val="00193812"/>
    <w:rsid w:val="00193D7A"/>
    <w:rsid w:val="00193DA1"/>
    <w:rsid w:val="00193E68"/>
    <w:rsid w:val="001940BD"/>
    <w:rsid w:val="001946A4"/>
    <w:rsid w:val="00194A04"/>
    <w:rsid w:val="00194E97"/>
    <w:rsid w:val="001952B8"/>
    <w:rsid w:val="001956EC"/>
    <w:rsid w:val="00195A6B"/>
    <w:rsid w:val="00195CF3"/>
    <w:rsid w:val="0019614C"/>
    <w:rsid w:val="00196501"/>
    <w:rsid w:val="0019667E"/>
    <w:rsid w:val="001966DC"/>
    <w:rsid w:val="00196704"/>
    <w:rsid w:val="001968A4"/>
    <w:rsid w:val="00197049"/>
    <w:rsid w:val="001975F8"/>
    <w:rsid w:val="001978E3"/>
    <w:rsid w:val="00197BA8"/>
    <w:rsid w:val="00197C50"/>
    <w:rsid w:val="00197FE7"/>
    <w:rsid w:val="001A07B1"/>
    <w:rsid w:val="001A0D02"/>
    <w:rsid w:val="001A134A"/>
    <w:rsid w:val="001A1B9D"/>
    <w:rsid w:val="001A1C69"/>
    <w:rsid w:val="001A1DA8"/>
    <w:rsid w:val="001A2431"/>
    <w:rsid w:val="001A260E"/>
    <w:rsid w:val="001A26CF"/>
    <w:rsid w:val="001A2AE8"/>
    <w:rsid w:val="001A3285"/>
    <w:rsid w:val="001A32AC"/>
    <w:rsid w:val="001A3C62"/>
    <w:rsid w:val="001A4162"/>
    <w:rsid w:val="001A4223"/>
    <w:rsid w:val="001A4500"/>
    <w:rsid w:val="001A49AA"/>
    <w:rsid w:val="001A49F2"/>
    <w:rsid w:val="001A4A1E"/>
    <w:rsid w:val="001A5333"/>
    <w:rsid w:val="001A5679"/>
    <w:rsid w:val="001A5A86"/>
    <w:rsid w:val="001A60FF"/>
    <w:rsid w:val="001A6B4C"/>
    <w:rsid w:val="001A6F9D"/>
    <w:rsid w:val="001A7903"/>
    <w:rsid w:val="001A7F95"/>
    <w:rsid w:val="001B035D"/>
    <w:rsid w:val="001B058D"/>
    <w:rsid w:val="001B0ED8"/>
    <w:rsid w:val="001B11FD"/>
    <w:rsid w:val="001B18AA"/>
    <w:rsid w:val="001B24DE"/>
    <w:rsid w:val="001B2AA2"/>
    <w:rsid w:val="001B2FA3"/>
    <w:rsid w:val="001B38C1"/>
    <w:rsid w:val="001B3DF0"/>
    <w:rsid w:val="001B4319"/>
    <w:rsid w:val="001B4AF5"/>
    <w:rsid w:val="001B4DF9"/>
    <w:rsid w:val="001B4FB4"/>
    <w:rsid w:val="001B525E"/>
    <w:rsid w:val="001B57CB"/>
    <w:rsid w:val="001B6107"/>
    <w:rsid w:val="001B638D"/>
    <w:rsid w:val="001B650F"/>
    <w:rsid w:val="001B65C5"/>
    <w:rsid w:val="001B6D67"/>
    <w:rsid w:val="001B6FD2"/>
    <w:rsid w:val="001B7835"/>
    <w:rsid w:val="001C05C3"/>
    <w:rsid w:val="001C1D10"/>
    <w:rsid w:val="001C1D14"/>
    <w:rsid w:val="001C298C"/>
    <w:rsid w:val="001C2A51"/>
    <w:rsid w:val="001C2D90"/>
    <w:rsid w:val="001C3D58"/>
    <w:rsid w:val="001C3DB4"/>
    <w:rsid w:val="001C45BE"/>
    <w:rsid w:val="001C47B7"/>
    <w:rsid w:val="001C4D35"/>
    <w:rsid w:val="001C4F38"/>
    <w:rsid w:val="001C50BE"/>
    <w:rsid w:val="001C51B4"/>
    <w:rsid w:val="001C54E8"/>
    <w:rsid w:val="001C5737"/>
    <w:rsid w:val="001C583C"/>
    <w:rsid w:val="001C6264"/>
    <w:rsid w:val="001C6890"/>
    <w:rsid w:val="001C68CC"/>
    <w:rsid w:val="001C6A0D"/>
    <w:rsid w:val="001C70FE"/>
    <w:rsid w:val="001C731B"/>
    <w:rsid w:val="001C7B4E"/>
    <w:rsid w:val="001D03AB"/>
    <w:rsid w:val="001D05EF"/>
    <w:rsid w:val="001D08D6"/>
    <w:rsid w:val="001D0931"/>
    <w:rsid w:val="001D0C12"/>
    <w:rsid w:val="001D0DB4"/>
    <w:rsid w:val="001D0F17"/>
    <w:rsid w:val="001D1504"/>
    <w:rsid w:val="001D1579"/>
    <w:rsid w:val="001D1808"/>
    <w:rsid w:val="001D1B4D"/>
    <w:rsid w:val="001D252A"/>
    <w:rsid w:val="001D272F"/>
    <w:rsid w:val="001D27C8"/>
    <w:rsid w:val="001D2C6C"/>
    <w:rsid w:val="001D3FCC"/>
    <w:rsid w:val="001D44A8"/>
    <w:rsid w:val="001D46F2"/>
    <w:rsid w:val="001D4ADB"/>
    <w:rsid w:val="001D5002"/>
    <w:rsid w:val="001D55C2"/>
    <w:rsid w:val="001D55DC"/>
    <w:rsid w:val="001D5785"/>
    <w:rsid w:val="001D5D1F"/>
    <w:rsid w:val="001D5E23"/>
    <w:rsid w:val="001D6406"/>
    <w:rsid w:val="001D6480"/>
    <w:rsid w:val="001D6859"/>
    <w:rsid w:val="001D7DE0"/>
    <w:rsid w:val="001E00A8"/>
    <w:rsid w:val="001E011A"/>
    <w:rsid w:val="001E011F"/>
    <w:rsid w:val="001E02A7"/>
    <w:rsid w:val="001E08AE"/>
    <w:rsid w:val="001E0A1B"/>
    <w:rsid w:val="001E0C1B"/>
    <w:rsid w:val="001E0FEF"/>
    <w:rsid w:val="001E1477"/>
    <w:rsid w:val="001E1676"/>
    <w:rsid w:val="001E194C"/>
    <w:rsid w:val="001E1F43"/>
    <w:rsid w:val="001E27BE"/>
    <w:rsid w:val="001E2E6D"/>
    <w:rsid w:val="001E2F1A"/>
    <w:rsid w:val="001E2F41"/>
    <w:rsid w:val="001E359D"/>
    <w:rsid w:val="001E3886"/>
    <w:rsid w:val="001E3C9E"/>
    <w:rsid w:val="001E3DF1"/>
    <w:rsid w:val="001E3DFF"/>
    <w:rsid w:val="001E4A3B"/>
    <w:rsid w:val="001E4A3D"/>
    <w:rsid w:val="001E4E5A"/>
    <w:rsid w:val="001E5025"/>
    <w:rsid w:val="001E51A9"/>
    <w:rsid w:val="001E53CC"/>
    <w:rsid w:val="001E55CA"/>
    <w:rsid w:val="001E5637"/>
    <w:rsid w:val="001E5766"/>
    <w:rsid w:val="001E5DF7"/>
    <w:rsid w:val="001E6481"/>
    <w:rsid w:val="001E650C"/>
    <w:rsid w:val="001E65A4"/>
    <w:rsid w:val="001E6872"/>
    <w:rsid w:val="001E6972"/>
    <w:rsid w:val="001E69B2"/>
    <w:rsid w:val="001E70A7"/>
    <w:rsid w:val="001E7120"/>
    <w:rsid w:val="001E7161"/>
    <w:rsid w:val="001E7A25"/>
    <w:rsid w:val="001E7BA3"/>
    <w:rsid w:val="001E7E09"/>
    <w:rsid w:val="001F0279"/>
    <w:rsid w:val="001F02E7"/>
    <w:rsid w:val="001F0422"/>
    <w:rsid w:val="001F0513"/>
    <w:rsid w:val="001F0C54"/>
    <w:rsid w:val="001F0F2E"/>
    <w:rsid w:val="001F0F98"/>
    <w:rsid w:val="001F106B"/>
    <w:rsid w:val="001F122F"/>
    <w:rsid w:val="001F26B9"/>
    <w:rsid w:val="001F2F26"/>
    <w:rsid w:val="001F2F8A"/>
    <w:rsid w:val="001F3454"/>
    <w:rsid w:val="001F3700"/>
    <w:rsid w:val="001F4023"/>
    <w:rsid w:val="001F4483"/>
    <w:rsid w:val="001F491B"/>
    <w:rsid w:val="001F4D99"/>
    <w:rsid w:val="001F52DA"/>
    <w:rsid w:val="001F5624"/>
    <w:rsid w:val="001F5BC8"/>
    <w:rsid w:val="001F5EDB"/>
    <w:rsid w:val="001F66D2"/>
    <w:rsid w:val="001F6BC7"/>
    <w:rsid w:val="001F7D27"/>
    <w:rsid w:val="001F7E96"/>
    <w:rsid w:val="001F7F45"/>
    <w:rsid w:val="00200E64"/>
    <w:rsid w:val="00200FAF"/>
    <w:rsid w:val="00201538"/>
    <w:rsid w:val="002016D5"/>
    <w:rsid w:val="00201711"/>
    <w:rsid w:val="0020172B"/>
    <w:rsid w:val="002020CB"/>
    <w:rsid w:val="00202363"/>
    <w:rsid w:val="00202E27"/>
    <w:rsid w:val="00203483"/>
    <w:rsid w:val="002038EB"/>
    <w:rsid w:val="00203925"/>
    <w:rsid w:val="00204DF1"/>
    <w:rsid w:val="00204EFE"/>
    <w:rsid w:val="0020585A"/>
    <w:rsid w:val="00206990"/>
    <w:rsid w:val="00206F84"/>
    <w:rsid w:val="0020713F"/>
    <w:rsid w:val="00207151"/>
    <w:rsid w:val="0020771E"/>
    <w:rsid w:val="00207F0A"/>
    <w:rsid w:val="002100DA"/>
    <w:rsid w:val="00210130"/>
    <w:rsid w:val="0021014A"/>
    <w:rsid w:val="002101F2"/>
    <w:rsid w:val="002104BB"/>
    <w:rsid w:val="00210530"/>
    <w:rsid w:val="00210B16"/>
    <w:rsid w:val="00210F55"/>
    <w:rsid w:val="00211B70"/>
    <w:rsid w:val="00211D90"/>
    <w:rsid w:val="00211FC4"/>
    <w:rsid w:val="0021225A"/>
    <w:rsid w:val="002125DC"/>
    <w:rsid w:val="00212A3A"/>
    <w:rsid w:val="00212D03"/>
    <w:rsid w:val="0021303E"/>
    <w:rsid w:val="0021384B"/>
    <w:rsid w:val="00213B51"/>
    <w:rsid w:val="00213C10"/>
    <w:rsid w:val="00214153"/>
    <w:rsid w:val="002142EA"/>
    <w:rsid w:val="00214B29"/>
    <w:rsid w:val="002155DD"/>
    <w:rsid w:val="00215B95"/>
    <w:rsid w:val="00215C23"/>
    <w:rsid w:val="002161C6"/>
    <w:rsid w:val="00216A09"/>
    <w:rsid w:val="00216D46"/>
    <w:rsid w:val="00217350"/>
    <w:rsid w:val="002179FB"/>
    <w:rsid w:val="00217F4E"/>
    <w:rsid w:val="00220051"/>
    <w:rsid w:val="00220452"/>
    <w:rsid w:val="002206D6"/>
    <w:rsid w:val="002207F3"/>
    <w:rsid w:val="00220924"/>
    <w:rsid w:val="00220CB4"/>
    <w:rsid w:val="00220E03"/>
    <w:rsid w:val="00221728"/>
    <w:rsid w:val="002218B1"/>
    <w:rsid w:val="0022196B"/>
    <w:rsid w:val="00222031"/>
    <w:rsid w:val="002222F5"/>
    <w:rsid w:val="00222682"/>
    <w:rsid w:val="00222D6D"/>
    <w:rsid w:val="00222EA9"/>
    <w:rsid w:val="00222F39"/>
    <w:rsid w:val="002233C2"/>
    <w:rsid w:val="002233F3"/>
    <w:rsid w:val="00223493"/>
    <w:rsid w:val="002236D2"/>
    <w:rsid w:val="00223F56"/>
    <w:rsid w:val="00224ED8"/>
    <w:rsid w:val="00225DC0"/>
    <w:rsid w:val="00226233"/>
    <w:rsid w:val="00226332"/>
    <w:rsid w:val="00226516"/>
    <w:rsid w:val="00226815"/>
    <w:rsid w:val="00226873"/>
    <w:rsid w:val="00226D47"/>
    <w:rsid w:val="00227016"/>
    <w:rsid w:val="00227405"/>
    <w:rsid w:val="002276E8"/>
    <w:rsid w:val="00227B03"/>
    <w:rsid w:val="00230099"/>
    <w:rsid w:val="00230132"/>
    <w:rsid w:val="00230185"/>
    <w:rsid w:val="002305E6"/>
    <w:rsid w:val="00230ADC"/>
    <w:rsid w:val="00231728"/>
    <w:rsid w:val="00231CF6"/>
    <w:rsid w:val="00231F13"/>
    <w:rsid w:val="00231FB6"/>
    <w:rsid w:val="002323C9"/>
    <w:rsid w:val="002326D7"/>
    <w:rsid w:val="002327B8"/>
    <w:rsid w:val="00232888"/>
    <w:rsid w:val="00232F70"/>
    <w:rsid w:val="002330CC"/>
    <w:rsid w:val="002335E2"/>
    <w:rsid w:val="002335FC"/>
    <w:rsid w:val="002338FD"/>
    <w:rsid w:val="00233B03"/>
    <w:rsid w:val="00233E34"/>
    <w:rsid w:val="002343A3"/>
    <w:rsid w:val="0023463F"/>
    <w:rsid w:val="00234E56"/>
    <w:rsid w:val="0023532A"/>
    <w:rsid w:val="00235615"/>
    <w:rsid w:val="0023585A"/>
    <w:rsid w:val="00235E3B"/>
    <w:rsid w:val="002360FD"/>
    <w:rsid w:val="00236B65"/>
    <w:rsid w:val="00236D3E"/>
    <w:rsid w:val="00236D82"/>
    <w:rsid w:val="00237517"/>
    <w:rsid w:val="00237749"/>
    <w:rsid w:val="00237BDD"/>
    <w:rsid w:val="002409E4"/>
    <w:rsid w:val="00240CAE"/>
    <w:rsid w:val="00240D32"/>
    <w:rsid w:val="002410CF"/>
    <w:rsid w:val="002413FD"/>
    <w:rsid w:val="0024159F"/>
    <w:rsid w:val="00241986"/>
    <w:rsid w:val="00241D95"/>
    <w:rsid w:val="00242276"/>
    <w:rsid w:val="00242869"/>
    <w:rsid w:val="00242F4E"/>
    <w:rsid w:val="002437AC"/>
    <w:rsid w:val="00243ABC"/>
    <w:rsid w:val="00243D6F"/>
    <w:rsid w:val="00244509"/>
    <w:rsid w:val="0024450C"/>
    <w:rsid w:val="00244EEE"/>
    <w:rsid w:val="002452CC"/>
    <w:rsid w:val="002456E8"/>
    <w:rsid w:val="00246EC2"/>
    <w:rsid w:val="00246F3D"/>
    <w:rsid w:val="00247045"/>
    <w:rsid w:val="002476D6"/>
    <w:rsid w:val="002477E3"/>
    <w:rsid w:val="0024799C"/>
    <w:rsid w:val="00247ABD"/>
    <w:rsid w:val="00250C11"/>
    <w:rsid w:val="00250C45"/>
    <w:rsid w:val="00250FBD"/>
    <w:rsid w:val="00251065"/>
    <w:rsid w:val="0025120E"/>
    <w:rsid w:val="00251255"/>
    <w:rsid w:val="00251333"/>
    <w:rsid w:val="0025146C"/>
    <w:rsid w:val="002514F0"/>
    <w:rsid w:val="00251719"/>
    <w:rsid w:val="002523A6"/>
    <w:rsid w:val="00252E34"/>
    <w:rsid w:val="002530F5"/>
    <w:rsid w:val="002539E6"/>
    <w:rsid w:val="00253EE4"/>
    <w:rsid w:val="00254563"/>
    <w:rsid w:val="002548E6"/>
    <w:rsid w:val="00254E2B"/>
    <w:rsid w:val="00254FD6"/>
    <w:rsid w:val="00255296"/>
    <w:rsid w:val="00255C02"/>
    <w:rsid w:val="00255FCF"/>
    <w:rsid w:val="0025636E"/>
    <w:rsid w:val="00256848"/>
    <w:rsid w:val="002570DA"/>
    <w:rsid w:val="00257C19"/>
    <w:rsid w:val="00257CDF"/>
    <w:rsid w:val="00257E36"/>
    <w:rsid w:val="00257F0A"/>
    <w:rsid w:val="00260A13"/>
    <w:rsid w:val="002611AE"/>
    <w:rsid w:val="002615AC"/>
    <w:rsid w:val="0026176C"/>
    <w:rsid w:val="00261834"/>
    <w:rsid w:val="002618AA"/>
    <w:rsid w:val="00261ACD"/>
    <w:rsid w:val="00261BC1"/>
    <w:rsid w:val="002621DB"/>
    <w:rsid w:val="002625F6"/>
    <w:rsid w:val="00262678"/>
    <w:rsid w:val="00262E98"/>
    <w:rsid w:val="00263936"/>
    <w:rsid w:val="0026452E"/>
    <w:rsid w:val="0026455B"/>
    <w:rsid w:val="002646B6"/>
    <w:rsid w:val="00264FE9"/>
    <w:rsid w:val="00265091"/>
    <w:rsid w:val="0026542C"/>
    <w:rsid w:val="00265C58"/>
    <w:rsid w:val="00265DBE"/>
    <w:rsid w:val="0026722C"/>
    <w:rsid w:val="00267997"/>
    <w:rsid w:val="00267C0F"/>
    <w:rsid w:val="002701EB"/>
    <w:rsid w:val="0027089E"/>
    <w:rsid w:val="00270D04"/>
    <w:rsid w:val="00271297"/>
    <w:rsid w:val="002713BA"/>
    <w:rsid w:val="002713EA"/>
    <w:rsid w:val="002714FC"/>
    <w:rsid w:val="00271852"/>
    <w:rsid w:val="00271F52"/>
    <w:rsid w:val="00272002"/>
    <w:rsid w:val="0027226E"/>
    <w:rsid w:val="00272537"/>
    <w:rsid w:val="00272969"/>
    <w:rsid w:val="00272B19"/>
    <w:rsid w:val="00273227"/>
    <w:rsid w:val="0027383A"/>
    <w:rsid w:val="00273B53"/>
    <w:rsid w:val="00274C5E"/>
    <w:rsid w:val="00275E64"/>
    <w:rsid w:val="002766D0"/>
    <w:rsid w:val="00276C98"/>
    <w:rsid w:val="00276E91"/>
    <w:rsid w:val="00277DB2"/>
    <w:rsid w:val="00277EBF"/>
    <w:rsid w:val="00277EF3"/>
    <w:rsid w:val="00277FF3"/>
    <w:rsid w:val="0028054D"/>
    <w:rsid w:val="00280829"/>
    <w:rsid w:val="002809C8"/>
    <w:rsid w:val="00280B66"/>
    <w:rsid w:val="00280E4D"/>
    <w:rsid w:val="002818DC"/>
    <w:rsid w:val="00281F01"/>
    <w:rsid w:val="002826B5"/>
    <w:rsid w:val="00282798"/>
    <w:rsid w:val="00282A49"/>
    <w:rsid w:val="00283153"/>
    <w:rsid w:val="0028317E"/>
    <w:rsid w:val="002832FE"/>
    <w:rsid w:val="00283D01"/>
    <w:rsid w:val="00284207"/>
    <w:rsid w:val="00284350"/>
    <w:rsid w:val="00284D35"/>
    <w:rsid w:val="00284D55"/>
    <w:rsid w:val="002857B1"/>
    <w:rsid w:val="00285F19"/>
    <w:rsid w:val="00286D6F"/>
    <w:rsid w:val="00287AA2"/>
    <w:rsid w:val="00287FC8"/>
    <w:rsid w:val="0029079C"/>
    <w:rsid w:val="00290F34"/>
    <w:rsid w:val="0029151D"/>
    <w:rsid w:val="002915F1"/>
    <w:rsid w:val="002917C2"/>
    <w:rsid w:val="00291B91"/>
    <w:rsid w:val="00292258"/>
    <w:rsid w:val="002922F6"/>
    <w:rsid w:val="00292549"/>
    <w:rsid w:val="00292773"/>
    <w:rsid w:val="002927B5"/>
    <w:rsid w:val="00292A77"/>
    <w:rsid w:val="00292CEE"/>
    <w:rsid w:val="002935D9"/>
    <w:rsid w:val="00293812"/>
    <w:rsid w:val="0029453C"/>
    <w:rsid w:val="00294E13"/>
    <w:rsid w:val="00295445"/>
    <w:rsid w:val="00295462"/>
    <w:rsid w:val="0029569D"/>
    <w:rsid w:val="00295A2C"/>
    <w:rsid w:val="00295D8C"/>
    <w:rsid w:val="002967AC"/>
    <w:rsid w:val="00296804"/>
    <w:rsid w:val="0029687E"/>
    <w:rsid w:val="0029699E"/>
    <w:rsid w:val="00296BDD"/>
    <w:rsid w:val="00297180"/>
    <w:rsid w:val="00297911"/>
    <w:rsid w:val="002A04F8"/>
    <w:rsid w:val="002A0589"/>
    <w:rsid w:val="002A1F9E"/>
    <w:rsid w:val="002A236E"/>
    <w:rsid w:val="002A265A"/>
    <w:rsid w:val="002A2666"/>
    <w:rsid w:val="002A2763"/>
    <w:rsid w:val="002A2FEB"/>
    <w:rsid w:val="002A371F"/>
    <w:rsid w:val="002A4564"/>
    <w:rsid w:val="002A4EDD"/>
    <w:rsid w:val="002A500A"/>
    <w:rsid w:val="002A55E3"/>
    <w:rsid w:val="002A5992"/>
    <w:rsid w:val="002A61FE"/>
    <w:rsid w:val="002A6B47"/>
    <w:rsid w:val="002A6B4C"/>
    <w:rsid w:val="002A6E49"/>
    <w:rsid w:val="002A7ADE"/>
    <w:rsid w:val="002A7DCA"/>
    <w:rsid w:val="002B1107"/>
    <w:rsid w:val="002B1E13"/>
    <w:rsid w:val="002B1E33"/>
    <w:rsid w:val="002B27C3"/>
    <w:rsid w:val="002B28E3"/>
    <w:rsid w:val="002B3155"/>
    <w:rsid w:val="002B3C3D"/>
    <w:rsid w:val="002B3FBC"/>
    <w:rsid w:val="002B4013"/>
    <w:rsid w:val="002B4292"/>
    <w:rsid w:val="002B496A"/>
    <w:rsid w:val="002B4E02"/>
    <w:rsid w:val="002B4E6E"/>
    <w:rsid w:val="002B5635"/>
    <w:rsid w:val="002B572E"/>
    <w:rsid w:val="002B573E"/>
    <w:rsid w:val="002B5868"/>
    <w:rsid w:val="002B5950"/>
    <w:rsid w:val="002B5FE5"/>
    <w:rsid w:val="002B6558"/>
    <w:rsid w:val="002B66DF"/>
    <w:rsid w:val="002B6B9C"/>
    <w:rsid w:val="002B6EEC"/>
    <w:rsid w:val="002B7789"/>
    <w:rsid w:val="002B7F09"/>
    <w:rsid w:val="002C0951"/>
    <w:rsid w:val="002C1132"/>
    <w:rsid w:val="002C14A2"/>
    <w:rsid w:val="002C1775"/>
    <w:rsid w:val="002C1EFE"/>
    <w:rsid w:val="002C2597"/>
    <w:rsid w:val="002C2665"/>
    <w:rsid w:val="002C3263"/>
    <w:rsid w:val="002C38AA"/>
    <w:rsid w:val="002C3AAF"/>
    <w:rsid w:val="002C3AF1"/>
    <w:rsid w:val="002C3B02"/>
    <w:rsid w:val="002C3FBC"/>
    <w:rsid w:val="002C4040"/>
    <w:rsid w:val="002C41DA"/>
    <w:rsid w:val="002C4295"/>
    <w:rsid w:val="002C47B7"/>
    <w:rsid w:val="002C48F8"/>
    <w:rsid w:val="002C494F"/>
    <w:rsid w:val="002C4BB9"/>
    <w:rsid w:val="002C5258"/>
    <w:rsid w:val="002C54F6"/>
    <w:rsid w:val="002C5881"/>
    <w:rsid w:val="002C58CA"/>
    <w:rsid w:val="002C5CD3"/>
    <w:rsid w:val="002C5D83"/>
    <w:rsid w:val="002C5DB1"/>
    <w:rsid w:val="002C631A"/>
    <w:rsid w:val="002C655C"/>
    <w:rsid w:val="002C65EF"/>
    <w:rsid w:val="002C68CA"/>
    <w:rsid w:val="002C697D"/>
    <w:rsid w:val="002C6B67"/>
    <w:rsid w:val="002C6ECF"/>
    <w:rsid w:val="002C6F74"/>
    <w:rsid w:val="002C76E2"/>
    <w:rsid w:val="002D0174"/>
    <w:rsid w:val="002D0201"/>
    <w:rsid w:val="002D059E"/>
    <w:rsid w:val="002D0625"/>
    <w:rsid w:val="002D0760"/>
    <w:rsid w:val="002D168A"/>
    <w:rsid w:val="002D1E87"/>
    <w:rsid w:val="002D1EF6"/>
    <w:rsid w:val="002D1FE4"/>
    <w:rsid w:val="002D2023"/>
    <w:rsid w:val="002D2EFF"/>
    <w:rsid w:val="002D3126"/>
    <w:rsid w:val="002D3468"/>
    <w:rsid w:val="002D3574"/>
    <w:rsid w:val="002D39DB"/>
    <w:rsid w:val="002D3EA6"/>
    <w:rsid w:val="002D40B7"/>
    <w:rsid w:val="002D5A8C"/>
    <w:rsid w:val="002D5CCC"/>
    <w:rsid w:val="002D5EA7"/>
    <w:rsid w:val="002D611A"/>
    <w:rsid w:val="002D612D"/>
    <w:rsid w:val="002D658F"/>
    <w:rsid w:val="002D6727"/>
    <w:rsid w:val="002D675E"/>
    <w:rsid w:val="002D69A6"/>
    <w:rsid w:val="002D6B9A"/>
    <w:rsid w:val="002D6D6A"/>
    <w:rsid w:val="002D70A6"/>
    <w:rsid w:val="002E0011"/>
    <w:rsid w:val="002E00AA"/>
    <w:rsid w:val="002E010F"/>
    <w:rsid w:val="002E0916"/>
    <w:rsid w:val="002E0E54"/>
    <w:rsid w:val="002E1472"/>
    <w:rsid w:val="002E1490"/>
    <w:rsid w:val="002E19D8"/>
    <w:rsid w:val="002E19DD"/>
    <w:rsid w:val="002E2A74"/>
    <w:rsid w:val="002E2A76"/>
    <w:rsid w:val="002E3514"/>
    <w:rsid w:val="002E4279"/>
    <w:rsid w:val="002E4307"/>
    <w:rsid w:val="002E43AE"/>
    <w:rsid w:val="002E4F12"/>
    <w:rsid w:val="002E5156"/>
    <w:rsid w:val="002E52FA"/>
    <w:rsid w:val="002E5D5A"/>
    <w:rsid w:val="002E61B7"/>
    <w:rsid w:val="002E6C61"/>
    <w:rsid w:val="002E6D8C"/>
    <w:rsid w:val="002E733C"/>
    <w:rsid w:val="002E7958"/>
    <w:rsid w:val="002E7E63"/>
    <w:rsid w:val="002F0592"/>
    <w:rsid w:val="002F0A79"/>
    <w:rsid w:val="002F0BD0"/>
    <w:rsid w:val="002F0DB0"/>
    <w:rsid w:val="002F115A"/>
    <w:rsid w:val="002F12E3"/>
    <w:rsid w:val="002F1C56"/>
    <w:rsid w:val="002F2726"/>
    <w:rsid w:val="002F2E4B"/>
    <w:rsid w:val="002F3187"/>
    <w:rsid w:val="002F33E7"/>
    <w:rsid w:val="002F3503"/>
    <w:rsid w:val="002F36A6"/>
    <w:rsid w:val="002F3848"/>
    <w:rsid w:val="002F3DE0"/>
    <w:rsid w:val="002F52D2"/>
    <w:rsid w:val="002F5CD8"/>
    <w:rsid w:val="002F5E0F"/>
    <w:rsid w:val="002F61BA"/>
    <w:rsid w:val="002F67E3"/>
    <w:rsid w:val="002F68BA"/>
    <w:rsid w:val="002F718A"/>
    <w:rsid w:val="002F7241"/>
    <w:rsid w:val="002F73D6"/>
    <w:rsid w:val="002F7F8B"/>
    <w:rsid w:val="0030060B"/>
    <w:rsid w:val="003009F0"/>
    <w:rsid w:val="00301088"/>
    <w:rsid w:val="003015D7"/>
    <w:rsid w:val="00301D0F"/>
    <w:rsid w:val="00302ABD"/>
    <w:rsid w:val="003035D3"/>
    <w:rsid w:val="00303CC9"/>
    <w:rsid w:val="00303D2A"/>
    <w:rsid w:val="003041C5"/>
    <w:rsid w:val="00304797"/>
    <w:rsid w:val="00305132"/>
    <w:rsid w:val="0030528A"/>
    <w:rsid w:val="00305D3F"/>
    <w:rsid w:val="00305F84"/>
    <w:rsid w:val="0030642B"/>
    <w:rsid w:val="00306652"/>
    <w:rsid w:val="00306A51"/>
    <w:rsid w:val="00306E41"/>
    <w:rsid w:val="00307BDD"/>
    <w:rsid w:val="00307DF7"/>
    <w:rsid w:val="00310BEE"/>
    <w:rsid w:val="00310F07"/>
    <w:rsid w:val="0031126A"/>
    <w:rsid w:val="00311A99"/>
    <w:rsid w:val="00311F72"/>
    <w:rsid w:val="003125AD"/>
    <w:rsid w:val="003125F8"/>
    <w:rsid w:val="003137EE"/>
    <w:rsid w:val="003138CF"/>
    <w:rsid w:val="00314901"/>
    <w:rsid w:val="00314B18"/>
    <w:rsid w:val="00314C38"/>
    <w:rsid w:val="0031532B"/>
    <w:rsid w:val="00315527"/>
    <w:rsid w:val="00315C1F"/>
    <w:rsid w:val="003160E4"/>
    <w:rsid w:val="00316577"/>
    <w:rsid w:val="00316D71"/>
    <w:rsid w:val="003170E8"/>
    <w:rsid w:val="00317191"/>
    <w:rsid w:val="0032022A"/>
    <w:rsid w:val="00320A4A"/>
    <w:rsid w:val="00320E94"/>
    <w:rsid w:val="0032146A"/>
    <w:rsid w:val="003227DE"/>
    <w:rsid w:val="003231A6"/>
    <w:rsid w:val="003234D7"/>
    <w:rsid w:val="003234EE"/>
    <w:rsid w:val="00324157"/>
    <w:rsid w:val="00324CD1"/>
    <w:rsid w:val="00324DF7"/>
    <w:rsid w:val="00325266"/>
    <w:rsid w:val="003262F3"/>
    <w:rsid w:val="00326554"/>
    <w:rsid w:val="003266E4"/>
    <w:rsid w:val="003271FD"/>
    <w:rsid w:val="003275C7"/>
    <w:rsid w:val="003276C0"/>
    <w:rsid w:val="0033015C"/>
    <w:rsid w:val="003305BC"/>
    <w:rsid w:val="00331ACA"/>
    <w:rsid w:val="00331C2E"/>
    <w:rsid w:val="00331EF8"/>
    <w:rsid w:val="00331FF7"/>
    <w:rsid w:val="00333421"/>
    <w:rsid w:val="00333A92"/>
    <w:rsid w:val="00333B1D"/>
    <w:rsid w:val="00334423"/>
    <w:rsid w:val="00334440"/>
    <w:rsid w:val="00334618"/>
    <w:rsid w:val="003358BC"/>
    <w:rsid w:val="00335A70"/>
    <w:rsid w:val="00336017"/>
    <w:rsid w:val="00336823"/>
    <w:rsid w:val="00336B08"/>
    <w:rsid w:val="00336C58"/>
    <w:rsid w:val="00336C83"/>
    <w:rsid w:val="00336CEF"/>
    <w:rsid w:val="00336DDE"/>
    <w:rsid w:val="0033710D"/>
    <w:rsid w:val="00337263"/>
    <w:rsid w:val="00337419"/>
    <w:rsid w:val="003403D8"/>
    <w:rsid w:val="0034090A"/>
    <w:rsid w:val="00340C43"/>
    <w:rsid w:val="0034121A"/>
    <w:rsid w:val="00341471"/>
    <w:rsid w:val="00341747"/>
    <w:rsid w:val="00341853"/>
    <w:rsid w:val="003423B9"/>
    <w:rsid w:val="00342B66"/>
    <w:rsid w:val="00342EB8"/>
    <w:rsid w:val="0034386C"/>
    <w:rsid w:val="00343B9B"/>
    <w:rsid w:val="00343BCF"/>
    <w:rsid w:val="00344057"/>
    <w:rsid w:val="003447F3"/>
    <w:rsid w:val="00344856"/>
    <w:rsid w:val="0034533C"/>
    <w:rsid w:val="00345455"/>
    <w:rsid w:val="003457AE"/>
    <w:rsid w:val="0034613C"/>
    <w:rsid w:val="003466F4"/>
    <w:rsid w:val="003468DF"/>
    <w:rsid w:val="00346A44"/>
    <w:rsid w:val="0034713A"/>
    <w:rsid w:val="00347C96"/>
    <w:rsid w:val="00347E77"/>
    <w:rsid w:val="00347F3E"/>
    <w:rsid w:val="003500BC"/>
    <w:rsid w:val="0035024E"/>
    <w:rsid w:val="00350266"/>
    <w:rsid w:val="0035052A"/>
    <w:rsid w:val="00350574"/>
    <w:rsid w:val="003508FB"/>
    <w:rsid w:val="0035096F"/>
    <w:rsid w:val="00350C40"/>
    <w:rsid w:val="00350E3D"/>
    <w:rsid w:val="003518A8"/>
    <w:rsid w:val="00351917"/>
    <w:rsid w:val="00351CB6"/>
    <w:rsid w:val="003522C1"/>
    <w:rsid w:val="00352344"/>
    <w:rsid w:val="00352628"/>
    <w:rsid w:val="00352AFD"/>
    <w:rsid w:val="00352DBC"/>
    <w:rsid w:val="00352F05"/>
    <w:rsid w:val="00353B71"/>
    <w:rsid w:val="00354018"/>
    <w:rsid w:val="00354545"/>
    <w:rsid w:val="00354720"/>
    <w:rsid w:val="003550C5"/>
    <w:rsid w:val="0035540D"/>
    <w:rsid w:val="00355414"/>
    <w:rsid w:val="00355630"/>
    <w:rsid w:val="00355C21"/>
    <w:rsid w:val="00355DC5"/>
    <w:rsid w:val="003560A6"/>
    <w:rsid w:val="00356503"/>
    <w:rsid w:val="00356BCE"/>
    <w:rsid w:val="0035704D"/>
    <w:rsid w:val="003574E6"/>
    <w:rsid w:val="00357C8C"/>
    <w:rsid w:val="00357E50"/>
    <w:rsid w:val="00360522"/>
    <w:rsid w:val="00360A2B"/>
    <w:rsid w:val="00361150"/>
    <w:rsid w:val="0036260F"/>
    <w:rsid w:val="0036285D"/>
    <w:rsid w:val="00362F2D"/>
    <w:rsid w:val="003635B4"/>
    <w:rsid w:val="00363F7E"/>
    <w:rsid w:val="00364228"/>
    <w:rsid w:val="0036422C"/>
    <w:rsid w:val="003643E5"/>
    <w:rsid w:val="0036441E"/>
    <w:rsid w:val="003644A9"/>
    <w:rsid w:val="00364A46"/>
    <w:rsid w:val="00364C9F"/>
    <w:rsid w:val="00364D24"/>
    <w:rsid w:val="00365DBB"/>
    <w:rsid w:val="003662BA"/>
    <w:rsid w:val="00366591"/>
    <w:rsid w:val="00366800"/>
    <w:rsid w:val="003668FE"/>
    <w:rsid w:val="00366C27"/>
    <w:rsid w:val="00366E03"/>
    <w:rsid w:val="00367495"/>
    <w:rsid w:val="00367643"/>
    <w:rsid w:val="00367668"/>
    <w:rsid w:val="003678F1"/>
    <w:rsid w:val="00370136"/>
    <w:rsid w:val="00370366"/>
    <w:rsid w:val="00370A37"/>
    <w:rsid w:val="0037155C"/>
    <w:rsid w:val="0037196B"/>
    <w:rsid w:val="00371BD9"/>
    <w:rsid w:val="00371E00"/>
    <w:rsid w:val="00371E86"/>
    <w:rsid w:val="00371FF6"/>
    <w:rsid w:val="0037227B"/>
    <w:rsid w:val="00372429"/>
    <w:rsid w:val="003729AD"/>
    <w:rsid w:val="00372BEE"/>
    <w:rsid w:val="003733FC"/>
    <w:rsid w:val="003737D9"/>
    <w:rsid w:val="0037389C"/>
    <w:rsid w:val="00373ABC"/>
    <w:rsid w:val="00375C66"/>
    <w:rsid w:val="00375E36"/>
    <w:rsid w:val="00376178"/>
    <w:rsid w:val="0037672B"/>
    <w:rsid w:val="00376B58"/>
    <w:rsid w:val="00376CEA"/>
    <w:rsid w:val="00377647"/>
    <w:rsid w:val="003804D2"/>
    <w:rsid w:val="00380805"/>
    <w:rsid w:val="003809B0"/>
    <w:rsid w:val="00380A1F"/>
    <w:rsid w:val="00380DAC"/>
    <w:rsid w:val="00380E2A"/>
    <w:rsid w:val="003816D0"/>
    <w:rsid w:val="0038184F"/>
    <w:rsid w:val="00381A05"/>
    <w:rsid w:val="00381A93"/>
    <w:rsid w:val="00381EBC"/>
    <w:rsid w:val="00382197"/>
    <w:rsid w:val="00382425"/>
    <w:rsid w:val="0038290E"/>
    <w:rsid w:val="00382AF5"/>
    <w:rsid w:val="0038321E"/>
    <w:rsid w:val="00383849"/>
    <w:rsid w:val="0038386D"/>
    <w:rsid w:val="0038483E"/>
    <w:rsid w:val="0038522B"/>
    <w:rsid w:val="003854F7"/>
    <w:rsid w:val="003866BA"/>
    <w:rsid w:val="00386A6A"/>
    <w:rsid w:val="00386B38"/>
    <w:rsid w:val="00386D89"/>
    <w:rsid w:val="00386F3C"/>
    <w:rsid w:val="00387128"/>
    <w:rsid w:val="00387B9B"/>
    <w:rsid w:val="00387BA9"/>
    <w:rsid w:val="00387C5B"/>
    <w:rsid w:val="003901BA"/>
    <w:rsid w:val="00390344"/>
    <w:rsid w:val="003903A9"/>
    <w:rsid w:val="00390CC2"/>
    <w:rsid w:val="00390E30"/>
    <w:rsid w:val="0039150B"/>
    <w:rsid w:val="00391AAD"/>
    <w:rsid w:val="0039203E"/>
    <w:rsid w:val="003925EC"/>
    <w:rsid w:val="00392CFE"/>
    <w:rsid w:val="003935CC"/>
    <w:rsid w:val="00393DEF"/>
    <w:rsid w:val="003942D7"/>
    <w:rsid w:val="00394B62"/>
    <w:rsid w:val="0039509F"/>
    <w:rsid w:val="003951B2"/>
    <w:rsid w:val="00396655"/>
    <w:rsid w:val="00396C18"/>
    <w:rsid w:val="00396D31"/>
    <w:rsid w:val="003971FD"/>
    <w:rsid w:val="003A013C"/>
    <w:rsid w:val="003A0805"/>
    <w:rsid w:val="003A083C"/>
    <w:rsid w:val="003A0B4A"/>
    <w:rsid w:val="003A0C1A"/>
    <w:rsid w:val="003A1680"/>
    <w:rsid w:val="003A179D"/>
    <w:rsid w:val="003A24CF"/>
    <w:rsid w:val="003A251D"/>
    <w:rsid w:val="003A2D95"/>
    <w:rsid w:val="003A32C0"/>
    <w:rsid w:val="003A3609"/>
    <w:rsid w:val="003A38A3"/>
    <w:rsid w:val="003A4109"/>
    <w:rsid w:val="003A42CB"/>
    <w:rsid w:val="003A47F2"/>
    <w:rsid w:val="003A4882"/>
    <w:rsid w:val="003A4998"/>
    <w:rsid w:val="003A51ED"/>
    <w:rsid w:val="003A5675"/>
    <w:rsid w:val="003A5F26"/>
    <w:rsid w:val="003A5F4D"/>
    <w:rsid w:val="003A5FB3"/>
    <w:rsid w:val="003A6596"/>
    <w:rsid w:val="003A6C8E"/>
    <w:rsid w:val="003A726C"/>
    <w:rsid w:val="003A75BE"/>
    <w:rsid w:val="003A7F61"/>
    <w:rsid w:val="003B008E"/>
    <w:rsid w:val="003B0663"/>
    <w:rsid w:val="003B09DD"/>
    <w:rsid w:val="003B0FE7"/>
    <w:rsid w:val="003B12D2"/>
    <w:rsid w:val="003B152D"/>
    <w:rsid w:val="003B17E0"/>
    <w:rsid w:val="003B1CDD"/>
    <w:rsid w:val="003B1FA2"/>
    <w:rsid w:val="003B2116"/>
    <w:rsid w:val="003B2305"/>
    <w:rsid w:val="003B2332"/>
    <w:rsid w:val="003B2472"/>
    <w:rsid w:val="003B2F9F"/>
    <w:rsid w:val="003B34EF"/>
    <w:rsid w:val="003B37BA"/>
    <w:rsid w:val="003B3B59"/>
    <w:rsid w:val="003B3D31"/>
    <w:rsid w:val="003B41E8"/>
    <w:rsid w:val="003B4BAB"/>
    <w:rsid w:val="003B4EF0"/>
    <w:rsid w:val="003B54AF"/>
    <w:rsid w:val="003B5580"/>
    <w:rsid w:val="003B5838"/>
    <w:rsid w:val="003B5F02"/>
    <w:rsid w:val="003B616B"/>
    <w:rsid w:val="003B65FA"/>
    <w:rsid w:val="003B66E8"/>
    <w:rsid w:val="003B6798"/>
    <w:rsid w:val="003B68FC"/>
    <w:rsid w:val="003B749B"/>
    <w:rsid w:val="003B764F"/>
    <w:rsid w:val="003B7720"/>
    <w:rsid w:val="003C0561"/>
    <w:rsid w:val="003C073B"/>
    <w:rsid w:val="003C07B0"/>
    <w:rsid w:val="003C152F"/>
    <w:rsid w:val="003C16E0"/>
    <w:rsid w:val="003C190A"/>
    <w:rsid w:val="003C1D63"/>
    <w:rsid w:val="003C1FFC"/>
    <w:rsid w:val="003C203B"/>
    <w:rsid w:val="003C2FD1"/>
    <w:rsid w:val="003C3AAE"/>
    <w:rsid w:val="003C3CC9"/>
    <w:rsid w:val="003C4022"/>
    <w:rsid w:val="003C486C"/>
    <w:rsid w:val="003C4F00"/>
    <w:rsid w:val="003C55C8"/>
    <w:rsid w:val="003C5B5E"/>
    <w:rsid w:val="003C5C1C"/>
    <w:rsid w:val="003C60C7"/>
    <w:rsid w:val="003C6196"/>
    <w:rsid w:val="003C676A"/>
    <w:rsid w:val="003C6CE3"/>
    <w:rsid w:val="003C7325"/>
    <w:rsid w:val="003C7743"/>
    <w:rsid w:val="003D11BB"/>
    <w:rsid w:val="003D11E2"/>
    <w:rsid w:val="003D18F6"/>
    <w:rsid w:val="003D1E75"/>
    <w:rsid w:val="003D1F67"/>
    <w:rsid w:val="003D3D55"/>
    <w:rsid w:val="003D4046"/>
    <w:rsid w:val="003D4B92"/>
    <w:rsid w:val="003D4D8A"/>
    <w:rsid w:val="003D53E7"/>
    <w:rsid w:val="003D5E87"/>
    <w:rsid w:val="003D5EFD"/>
    <w:rsid w:val="003D5F8E"/>
    <w:rsid w:val="003D6565"/>
    <w:rsid w:val="003D657B"/>
    <w:rsid w:val="003D6991"/>
    <w:rsid w:val="003D6ABC"/>
    <w:rsid w:val="003D7146"/>
    <w:rsid w:val="003D7945"/>
    <w:rsid w:val="003E049E"/>
    <w:rsid w:val="003E0CA4"/>
    <w:rsid w:val="003E0FDB"/>
    <w:rsid w:val="003E116F"/>
    <w:rsid w:val="003E11F2"/>
    <w:rsid w:val="003E130B"/>
    <w:rsid w:val="003E14AE"/>
    <w:rsid w:val="003E14DF"/>
    <w:rsid w:val="003E1FFA"/>
    <w:rsid w:val="003E2543"/>
    <w:rsid w:val="003E260E"/>
    <w:rsid w:val="003E265C"/>
    <w:rsid w:val="003E2B9B"/>
    <w:rsid w:val="003E3EC3"/>
    <w:rsid w:val="003E4481"/>
    <w:rsid w:val="003E44C8"/>
    <w:rsid w:val="003E45F3"/>
    <w:rsid w:val="003E4CEB"/>
    <w:rsid w:val="003E549A"/>
    <w:rsid w:val="003E57AA"/>
    <w:rsid w:val="003E5856"/>
    <w:rsid w:val="003E5AB4"/>
    <w:rsid w:val="003E5C86"/>
    <w:rsid w:val="003E68E2"/>
    <w:rsid w:val="003E6A57"/>
    <w:rsid w:val="003E6B25"/>
    <w:rsid w:val="003E6D1F"/>
    <w:rsid w:val="003E71C9"/>
    <w:rsid w:val="003E7209"/>
    <w:rsid w:val="003E72D9"/>
    <w:rsid w:val="003E78A9"/>
    <w:rsid w:val="003F01B7"/>
    <w:rsid w:val="003F082C"/>
    <w:rsid w:val="003F093F"/>
    <w:rsid w:val="003F0C65"/>
    <w:rsid w:val="003F11A9"/>
    <w:rsid w:val="003F12CB"/>
    <w:rsid w:val="003F148A"/>
    <w:rsid w:val="003F1710"/>
    <w:rsid w:val="003F176B"/>
    <w:rsid w:val="003F1C61"/>
    <w:rsid w:val="003F1F13"/>
    <w:rsid w:val="003F202F"/>
    <w:rsid w:val="003F25B5"/>
    <w:rsid w:val="003F2832"/>
    <w:rsid w:val="003F29D2"/>
    <w:rsid w:val="003F2B35"/>
    <w:rsid w:val="003F356D"/>
    <w:rsid w:val="003F3EC2"/>
    <w:rsid w:val="003F474D"/>
    <w:rsid w:val="003F4AE0"/>
    <w:rsid w:val="003F5D27"/>
    <w:rsid w:val="003F6306"/>
    <w:rsid w:val="003F6CBA"/>
    <w:rsid w:val="003F6D54"/>
    <w:rsid w:val="003F6EE8"/>
    <w:rsid w:val="003F6F3C"/>
    <w:rsid w:val="003F7425"/>
    <w:rsid w:val="003F7598"/>
    <w:rsid w:val="003F78AE"/>
    <w:rsid w:val="004006CC"/>
    <w:rsid w:val="00400E2D"/>
    <w:rsid w:val="004010BD"/>
    <w:rsid w:val="00401BC2"/>
    <w:rsid w:val="004026CF"/>
    <w:rsid w:val="00402AE6"/>
    <w:rsid w:val="00402B3C"/>
    <w:rsid w:val="00402C85"/>
    <w:rsid w:val="00403073"/>
    <w:rsid w:val="0040312A"/>
    <w:rsid w:val="0040312F"/>
    <w:rsid w:val="004031DE"/>
    <w:rsid w:val="0040353F"/>
    <w:rsid w:val="0040357C"/>
    <w:rsid w:val="00403605"/>
    <w:rsid w:val="004038C4"/>
    <w:rsid w:val="00403BDE"/>
    <w:rsid w:val="00403C2D"/>
    <w:rsid w:val="00404676"/>
    <w:rsid w:val="00404A3D"/>
    <w:rsid w:val="00404D5B"/>
    <w:rsid w:val="00404EB8"/>
    <w:rsid w:val="004051AE"/>
    <w:rsid w:val="00405995"/>
    <w:rsid w:val="0040625F"/>
    <w:rsid w:val="00406F31"/>
    <w:rsid w:val="004071B6"/>
    <w:rsid w:val="00407713"/>
    <w:rsid w:val="00407B38"/>
    <w:rsid w:val="00407BA0"/>
    <w:rsid w:val="00407C03"/>
    <w:rsid w:val="004104F8"/>
    <w:rsid w:val="004105CA"/>
    <w:rsid w:val="0041067E"/>
    <w:rsid w:val="00410A0D"/>
    <w:rsid w:val="00410CE0"/>
    <w:rsid w:val="00410E8F"/>
    <w:rsid w:val="004119A9"/>
    <w:rsid w:val="00411F64"/>
    <w:rsid w:val="004126E5"/>
    <w:rsid w:val="0041292D"/>
    <w:rsid w:val="00412C61"/>
    <w:rsid w:val="00412CB6"/>
    <w:rsid w:val="00412D83"/>
    <w:rsid w:val="00412F25"/>
    <w:rsid w:val="00413D3A"/>
    <w:rsid w:val="00414532"/>
    <w:rsid w:val="004147C1"/>
    <w:rsid w:val="004148DE"/>
    <w:rsid w:val="00414932"/>
    <w:rsid w:val="0041510B"/>
    <w:rsid w:val="004152CF"/>
    <w:rsid w:val="004153AF"/>
    <w:rsid w:val="004156FB"/>
    <w:rsid w:val="004158FF"/>
    <w:rsid w:val="00415983"/>
    <w:rsid w:val="00415A39"/>
    <w:rsid w:val="00415F79"/>
    <w:rsid w:val="004160AD"/>
    <w:rsid w:val="004163F8"/>
    <w:rsid w:val="004167DE"/>
    <w:rsid w:val="00416AB9"/>
    <w:rsid w:val="00416F12"/>
    <w:rsid w:val="004171B4"/>
    <w:rsid w:val="00417EF4"/>
    <w:rsid w:val="00420B3B"/>
    <w:rsid w:val="00420BC1"/>
    <w:rsid w:val="00421656"/>
    <w:rsid w:val="00421925"/>
    <w:rsid w:val="004219C7"/>
    <w:rsid w:val="00421C38"/>
    <w:rsid w:val="0042245E"/>
    <w:rsid w:val="004226AC"/>
    <w:rsid w:val="00422799"/>
    <w:rsid w:val="004230CF"/>
    <w:rsid w:val="00423A8A"/>
    <w:rsid w:val="00423B21"/>
    <w:rsid w:val="00424B6E"/>
    <w:rsid w:val="00424BF9"/>
    <w:rsid w:val="00424E34"/>
    <w:rsid w:val="0042532D"/>
    <w:rsid w:val="004257E7"/>
    <w:rsid w:val="0042582C"/>
    <w:rsid w:val="00425ADC"/>
    <w:rsid w:val="00425EFB"/>
    <w:rsid w:val="00426455"/>
    <w:rsid w:val="0042692B"/>
    <w:rsid w:val="00426AA3"/>
    <w:rsid w:val="00426F58"/>
    <w:rsid w:val="004276C3"/>
    <w:rsid w:val="0043011A"/>
    <w:rsid w:val="00430578"/>
    <w:rsid w:val="004309BD"/>
    <w:rsid w:val="00430D5D"/>
    <w:rsid w:val="004320BE"/>
    <w:rsid w:val="004324CE"/>
    <w:rsid w:val="004326A2"/>
    <w:rsid w:val="004327C4"/>
    <w:rsid w:val="00432937"/>
    <w:rsid w:val="00432B93"/>
    <w:rsid w:val="004333E0"/>
    <w:rsid w:val="004336BA"/>
    <w:rsid w:val="00433706"/>
    <w:rsid w:val="0043386B"/>
    <w:rsid w:val="00433DC1"/>
    <w:rsid w:val="00433FF8"/>
    <w:rsid w:val="004341DF"/>
    <w:rsid w:val="0043440F"/>
    <w:rsid w:val="00434C87"/>
    <w:rsid w:val="00434DB3"/>
    <w:rsid w:val="004358FB"/>
    <w:rsid w:val="004362F7"/>
    <w:rsid w:val="0043685B"/>
    <w:rsid w:val="004369F3"/>
    <w:rsid w:val="004372A4"/>
    <w:rsid w:val="004377D9"/>
    <w:rsid w:val="00437BF2"/>
    <w:rsid w:val="00437D51"/>
    <w:rsid w:val="00437ED3"/>
    <w:rsid w:val="0044078E"/>
    <w:rsid w:val="004414C3"/>
    <w:rsid w:val="0044164D"/>
    <w:rsid w:val="00441B2D"/>
    <w:rsid w:val="00441D0E"/>
    <w:rsid w:val="00441F9B"/>
    <w:rsid w:val="00442281"/>
    <w:rsid w:val="00442695"/>
    <w:rsid w:val="00442785"/>
    <w:rsid w:val="00442D8E"/>
    <w:rsid w:val="00442DE6"/>
    <w:rsid w:val="00442E3E"/>
    <w:rsid w:val="00442E4D"/>
    <w:rsid w:val="00442F18"/>
    <w:rsid w:val="0044339B"/>
    <w:rsid w:val="00443A61"/>
    <w:rsid w:val="00443BB7"/>
    <w:rsid w:val="00443F3F"/>
    <w:rsid w:val="00444174"/>
    <w:rsid w:val="00444526"/>
    <w:rsid w:val="0044487C"/>
    <w:rsid w:val="00444A06"/>
    <w:rsid w:val="00444C15"/>
    <w:rsid w:val="00444CB3"/>
    <w:rsid w:val="00444FF5"/>
    <w:rsid w:val="004457B4"/>
    <w:rsid w:val="00445D70"/>
    <w:rsid w:val="00445F82"/>
    <w:rsid w:val="00446048"/>
    <w:rsid w:val="0044692D"/>
    <w:rsid w:val="004469DA"/>
    <w:rsid w:val="00446B56"/>
    <w:rsid w:val="0044766C"/>
    <w:rsid w:val="00450014"/>
    <w:rsid w:val="0045020A"/>
    <w:rsid w:val="00450607"/>
    <w:rsid w:val="004506EE"/>
    <w:rsid w:val="00450D64"/>
    <w:rsid w:val="0045153C"/>
    <w:rsid w:val="00451695"/>
    <w:rsid w:val="00451AC9"/>
    <w:rsid w:val="00452613"/>
    <w:rsid w:val="00452A7A"/>
    <w:rsid w:val="00452B11"/>
    <w:rsid w:val="00453768"/>
    <w:rsid w:val="00453EDB"/>
    <w:rsid w:val="004541CE"/>
    <w:rsid w:val="004554BF"/>
    <w:rsid w:val="00455713"/>
    <w:rsid w:val="004559C4"/>
    <w:rsid w:val="00455EE5"/>
    <w:rsid w:val="004561CD"/>
    <w:rsid w:val="00456735"/>
    <w:rsid w:val="004574E4"/>
    <w:rsid w:val="00457749"/>
    <w:rsid w:val="00457B07"/>
    <w:rsid w:val="00457C90"/>
    <w:rsid w:val="004603CE"/>
    <w:rsid w:val="00460500"/>
    <w:rsid w:val="00461B09"/>
    <w:rsid w:val="00461F5E"/>
    <w:rsid w:val="0046251F"/>
    <w:rsid w:val="00462E41"/>
    <w:rsid w:val="00463B8E"/>
    <w:rsid w:val="00463C94"/>
    <w:rsid w:val="004640A8"/>
    <w:rsid w:val="00464316"/>
    <w:rsid w:val="00464963"/>
    <w:rsid w:val="00464A29"/>
    <w:rsid w:val="0046529B"/>
    <w:rsid w:val="00465321"/>
    <w:rsid w:val="004656EC"/>
    <w:rsid w:val="00465A4C"/>
    <w:rsid w:val="00465AAF"/>
    <w:rsid w:val="0046600E"/>
    <w:rsid w:val="0046714C"/>
    <w:rsid w:val="004673C3"/>
    <w:rsid w:val="00467648"/>
    <w:rsid w:val="00467CD2"/>
    <w:rsid w:val="004701CF"/>
    <w:rsid w:val="004708ED"/>
    <w:rsid w:val="00471427"/>
    <w:rsid w:val="00471ADF"/>
    <w:rsid w:val="0047201A"/>
    <w:rsid w:val="00472320"/>
    <w:rsid w:val="0047248E"/>
    <w:rsid w:val="00472661"/>
    <w:rsid w:val="00472D60"/>
    <w:rsid w:val="00472FC3"/>
    <w:rsid w:val="0047311C"/>
    <w:rsid w:val="004740C1"/>
    <w:rsid w:val="0047410E"/>
    <w:rsid w:val="004743A5"/>
    <w:rsid w:val="004743AC"/>
    <w:rsid w:val="004747B1"/>
    <w:rsid w:val="00474C99"/>
    <w:rsid w:val="00474E8D"/>
    <w:rsid w:val="004756BA"/>
    <w:rsid w:val="00475A81"/>
    <w:rsid w:val="00475F62"/>
    <w:rsid w:val="004761B9"/>
    <w:rsid w:val="004768DA"/>
    <w:rsid w:val="004773D7"/>
    <w:rsid w:val="0047742E"/>
    <w:rsid w:val="0048047B"/>
    <w:rsid w:val="004807DF"/>
    <w:rsid w:val="00480C06"/>
    <w:rsid w:val="00480EC4"/>
    <w:rsid w:val="004813AE"/>
    <w:rsid w:val="004822C0"/>
    <w:rsid w:val="00482DC5"/>
    <w:rsid w:val="00482E80"/>
    <w:rsid w:val="00483031"/>
    <w:rsid w:val="00484003"/>
    <w:rsid w:val="00484451"/>
    <w:rsid w:val="00485580"/>
    <w:rsid w:val="00486429"/>
    <w:rsid w:val="00486A15"/>
    <w:rsid w:val="00486C9B"/>
    <w:rsid w:val="00486E18"/>
    <w:rsid w:val="0048752B"/>
    <w:rsid w:val="004878A9"/>
    <w:rsid w:val="00490046"/>
    <w:rsid w:val="004904FF"/>
    <w:rsid w:val="00490643"/>
    <w:rsid w:val="004909AF"/>
    <w:rsid w:val="00490E01"/>
    <w:rsid w:val="00491B63"/>
    <w:rsid w:val="004925B6"/>
    <w:rsid w:val="00492735"/>
    <w:rsid w:val="00493A2D"/>
    <w:rsid w:val="00493B22"/>
    <w:rsid w:val="00494739"/>
    <w:rsid w:val="00494F23"/>
    <w:rsid w:val="0049518C"/>
    <w:rsid w:val="0049531B"/>
    <w:rsid w:val="0049547C"/>
    <w:rsid w:val="0049551B"/>
    <w:rsid w:val="004957EF"/>
    <w:rsid w:val="00496081"/>
    <w:rsid w:val="004960FB"/>
    <w:rsid w:val="00496C67"/>
    <w:rsid w:val="00496C88"/>
    <w:rsid w:val="00496C8A"/>
    <w:rsid w:val="004970EB"/>
    <w:rsid w:val="0049768F"/>
    <w:rsid w:val="004976BC"/>
    <w:rsid w:val="00497987"/>
    <w:rsid w:val="00497D97"/>
    <w:rsid w:val="00497F5E"/>
    <w:rsid w:val="004A0022"/>
    <w:rsid w:val="004A00BA"/>
    <w:rsid w:val="004A0800"/>
    <w:rsid w:val="004A08B8"/>
    <w:rsid w:val="004A0A34"/>
    <w:rsid w:val="004A0F91"/>
    <w:rsid w:val="004A18A8"/>
    <w:rsid w:val="004A20F5"/>
    <w:rsid w:val="004A21A7"/>
    <w:rsid w:val="004A222F"/>
    <w:rsid w:val="004A238D"/>
    <w:rsid w:val="004A26AF"/>
    <w:rsid w:val="004A29B8"/>
    <w:rsid w:val="004A2E36"/>
    <w:rsid w:val="004A3073"/>
    <w:rsid w:val="004A30D1"/>
    <w:rsid w:val="004A3B7E"/>
    <w:rsid w:val="004A44D6"/>
    <w:rsid w:val="004A4971"/>
    <w:rsid w:val="004A5CF4"/>
    <w:rsid w:val="004A68A8"/>
    <w:rsid w:val="004A6DF1"/>
    <w:rsid w:val="004A7883"/>
    <w:rsid w:val="004A79F1"/>
    <w:rsid w:val="004A7B3B"/>
    <w:rsid w:val="004A7D5F"/>
    <w:rsid w:val="004A7EA8"/>
    <w:rsid w:val="004A7F46"/>
    <w:rsid w:val="004B051B"/>
    <w:rsid w:val="004B1081"/>
    <w:rsid w:val="004B11D5"/>
    <w:rsid w:val="004B1279"/>
    <w:rsid w:val="004B1AE7"/>
    <w:rsid w:val="004B1BB4"/>
    <w:rsid w:val="004B1EFF"/>
    <w:rsid w:val="004B204F"/>
    <w:rsid w:val="004B245C"/>
    <w:rsid w:val="004B24F1"/>
    <w:rsid w:val="004B2A81"/>
    <w:rsid w:val="004B2CC1"/>
    <w:rsid w:val="004B32B1"/>
    <w:rsid w:val="004B36D7"/>
    <w:rsid w:val="004B420D"/>
    <w:rsid w:val="004B44DD"/>
    <w:rsid w:val="004B60CF"/>
    <w:rsid w:val="004B615C"/>
    <w:rsid w:val="004B635C"/>
    <w:rsid w:val="004B6B90"/>
    <w:rsid w:val="004B6C56"/>
    <w:rsid w:val="004B76F8"/>
    <w:rsid w:val="004C0269"/>
    <w:rsid w:val="004C077B"/>
    <w:rsid w:val="004C0967"/>
    <w:rsid w:val="004C167C"/>
    <w:rsid w:val="004C1807"/>
    <w:rsid w:val="004C1AB0"/>
    <w:rsid w:val="004C1AFA"/>
    <w:rsid w:val="004C3673"/>
    <w:rsid w:val="004C45C4"/>
    <w:rsid w:val="004C4DA0"/>
    <w:rsid w:val="004C5118"/>
    <w:rsid w:val="004C5351"/>
    <w:rsid w:val="004C55A4"/>
    <w:rsid w:val="004C58B9"/>
    <w:rsid w:val="004C5913"/>
    <w:rsid w:val="004C5D11"/>
    <w:rsid w:val="004C625A"/>
    <w:rsid w:val="004C67F8"/>
    <w:rsid w:val="004C75C9"/>
    <w:rsid w:val="004C7B7A"/>
    <w:rsid w:val="004C7F1D"/>
    <w:rsid w:val="004D0379"/>
    <w:rsid w:val="004D09C6"/>
    <w:rsid w:val="004D0AF0"/>
    <w:rsid w:val="004D1335"/>
    <w:rsid w:val="004D1ED3"/>
    <w:rsid w:val="004D25A6"/>
    <w:rsid w:val="004D26A3"/>
    <w:rsid w:val="004D2AAC"/>
    <w:rsid w:val="004D3312"/>
    <w:rsid w:val="004D3483"/>
    <w:rsid w:val="004D36D5"/>
    <w:rsid w:val="004D3CDD"/>
    <w:rsid w:val="004D4BB6"/>
    <w:rsid w:val="004D4E01"/>
    <w:rsid w:val="004D4E17"/>
    <w:rsid w:val="004D5690"/>
    <w:rsid w:val="004D5814"/>
    <w:rsid w:val="004D5BBA"/>
    <w:rsid w:val="004D5C0E"/>
    <w:rsid w:val="004D5C94"/>
    <w:rsid w:val="004D5D8F"/>
    <w:rsid w:val="004D649E"/>
    <w:rsid w:val="004D6AFB"/>
    <w:rsid w:val="004D6F94"/>
    <w:rsid w:val="004D7323"/>
    <w:rsid w:val="004D754F"/>
    <w:rsid w:val="004D7771"/>
    <w:rsid w:val="004D7BD4"/>
    <w:rsid w:val="004E0554"/>
    <w:rsid w:val="004E06E7"/>
    <w:rsid w:val="004E098E"/>
    <w:rsid w:val="004E0E82"/>
    <w:rsid w:val="004E1ACA"/>
    <w:rsid w:val="004E2419"/>
    <w:rsid w:val="004E26EC"/>
    <w:rsid w:val="004E2D63"/>
    <w:rsid w:val="004E3344"/>
    <w:rsid w:val="004E36E7"/>
    <w:rsid w:val="004E4559"/>
    <w:rsid w:val="004E4628"/>
    <w:rsid w:val="004E4C04"/>
    <w:rsid w:val="004E5077"/>
    <w:rsid w:val="004E5FCF"/>
    <w:rsid w:val="004E60BC"/>
    <w:rsid w:val="004E64CE"/>
    <w:rsid w:val="004E6AA8"/>
    <w:rsid w:val="004E7103"/>
    <w:rsid w:val="004E7153"/>
    <w:rsid w:val="004E71D2"/>
    <w:rsid w:val="004E7379"/>
    <w:rsid w:val="004E746F"/>
    <w:rsid w:val="004E7C4E"/>
    <w:rsid w:val="004E7CD1"/>
    <w:rsid w:val="004F027C"/>
    <w:rsid w:val="004F045A"/>
    <w:rsid w:val="004F0B05"/>
    <w:rsid w:val="004F0FE6"/>
    <w:rsid w:val="004F1354"/>
    <w:rsid w:val="004F1578"/>
    <w:rsid w:val="004F158A"/>
    <w:rsid w:val="004F1636"/>
    <w:rsid w:val="004F16E3"/>
    <w:rsid w:val="004F1AFC"/>
    <w:rsid w:val="004F1E2A"/>
    <w:rsid w:val="004F2595"/>
    <w:rsid w:val="004F2681"/>
    <w:rsid w:val="004F28CA"/>
    <w:rsid w:val="004F2DF3"/>
    <w:rsid w:val="004F2E9C"/>
    <w:rsid w:val="004F32B2"/>
    <w:rsid w:val="004F3890"/>
    <w:rsid w:val="004F3CF2"/>
    <w:rsid w:val="004F5063"/>
    <w:rsid w:val="004F5243"/>
    <w:rsid w:val="004F53A5"/>
    <w:rsid w:val="004F5429"/>
    <w:rsid w:val="004F58A1"/>
    <w:rsid w:val="004F6147"/>
    <w:rsid w:val="004F69DE"/>
    <w:rsid w:val="004F7473"/>
    <w:rsid w:val="004F76CC"/>
    <w:rsid w:val="004F7841"/>
    <w:rsid w:val="004F78FB"/>
    <w:rsid w:val="004F7ECC"/>
    <w:rsid w:val="00500086"/>
    <w:rsid w:val="00500285"/>
    <w:rsid w:val="00500B4A"/>
    <w:rsid w:val="00500E6F"/>
    <w:rsid w:val="005014D6"/>
    <w:rsid w:val="00501DD3"/>
    <w:rsid w:val="00501F20"/>
    <w:rsid w:val="00501F38"/>
    <w:rsid w:val="00501FC6"/>
    <w:rsid w:val="00502805"/>
    <w:rsid w:val="0050297A"/>
    <w:rsid w:val="00502B2A"/>
    <w:rsid w:val="00502D4A"/>
    <w:rsid w:val="00503BC4"/>
    <w:rsid w:val="00504427"/>
    <w:rsid w:val="0050454A"/>
    <w:rsid w:val="005047EE"/>
    <w:rsid w:val="00504919"/>
    <w:rsid w:val="00505170"/>
    <w:rsid w:val="00505628"/>
    <w:rsid w:val="00505CED"/>
    <w:rsid w:val="0050616B"/>
    <w:rsid w:val="005061D9"/>
    <w:rsid w:val="005067D5"/>
    <w:rsid w:val="0050704E"/>
    <w:rsid w:val="00507569"/>
    <w:rsid w:val="00507787"/>
    <w:rsid w:val="00507960"/>
    <w:rsid w:val="00507B96"/>
    <w:rsid w:val="00507DED"/>
    <w:rsid w:val="00507EAA"/>
    <w:rsid w:val="005105BE"/>
    <w:rsid w:val="00510A55"/>
    <w:rsid w:val="00510D9D"/>
    <w:rsid w:val="00510E82"/>
    <w:rsid w:val="00510E88"/>
    <w:rsid w:val="005111CD"/>
    <w:rsid w:val="005111FF"/>
    <w:rsid w:val="0051122D"/>
    <w:rsid w:val="00511255"/>
    <w:rsid w:val="005113D2"/>
    <w:rsid w:val="00511951"/>
    <w:rsid w:val="00511963"/>
    <w:rsid w:val="00511CDA"/>
    <w:rsid w:val="00512C92"/>
    <w:rsid w:val="00512CF7"/>
    <w:rsid w:val="005130F9"/>
    <w:rsid w:val="005132BA"/>
    <w:rsid w:val="005139BA"/>
    <w:rsid w:val="00513BAB"/>
    <w:rsid w:val="00513BB2"/>
    <w:rsid w:val="005141A3"/>
    <w:rsid w:val="00515060"/>
    <w:rsid w:val="0051511B"/>
    <w:rsid w:val="005152D0"/>
    <w:rsid w:val="0051598B"/>
    <w:rsid w:val="00515BE3"/>
    <w:rsid w:val="00515EF9"/>
    <w:rsid w:val="00516364"/>
    <w:rsid w:val="005163BC"/>
    <w:rsid w:val="00516525"/>
    <w:rsid w:val="00516AD9"/>
    <w:rsid w:val="00517203"/>
    <w:rsid w:val="00517533"/>
    <w:rsid w:val="005175A3"/>
    <w:rsid w:val="005176A4"/>
    <w:rsid w:val="005176BE"/>
    <w:rsid w:val="0051796E"/>
    <w:rsid w:val="00517F37"/>
    <w:rsid w:val="00520227"/>
    <w:rsid w:val="00520645"/>
    <w:rsid w:val="005217F4"/>
    <w:rsid w:val="00521B45"/>
    <w:rsid w:val="00521BBC"/>
    <w:rsid w:val="00521CBB"/>
    <w:rsid w:val="00522068"/>
    <w:rsid w:val="0052254B"/>
    <w:rsid w:val="0052300B"/>
    <w:rsid w:val="00523CCA"/>
    <w:rsid w:val="00523FBD"/>
    <w:rsid w:val="00524C76"/>
    <w:rsid w:val="00525D3B"/>
    <w:rsid w:val="005264C6"/>
    <w:rsid w:val="00526656"/>
    <w:rsid w:val="0052682B"/>
    <w:rsid w:val="00526915"/>
    <w:rsid w:val="0052719B"/>
    <w:rsid w:val="0052760F"/>
    <w:rsid w:val="0052787E"/>
    <w:rsid w:val="00530913"/>
    <w:rsid w:val="0053132A"/>
    <w:rsid w:val="0053174B"/>
    <w:rsid w:val="00532FE0"/>
    <w:rsid w:val="00533003"/>
    <w:rsid w:val="0053300A"/>
    <w:rsid w:val="0053343C"/>
    <w:rsid w:val="0053388F"/>
    <w:rsid w:val="0053397C"/>
    <w:rsid w:val="00533E3D"/>
    <w:rsid w:val="0053435F"/>
    <w:rsid w:val="005344A8"/>
    <w:rsid w:val="005345B1"/>
    <w:rsid w:val="00534650"/>
    <w:rsid w:val="00534855"/>
    <w:rsid w:val="00534CC8"/>
    <w:rsid w:val="0053512B"/>
    <w:rsid w:val="005352E0"/>
    <w:rsid w:val="00535488"/>
    <w:rsid w:val="00535A1B"/>
    <w:rsid w:val="005361AB"/>
    <w:rsid w:val="00536222"/>
    <w:rsid w:val="005367FF"/>
    <w:rsid w:val="00536821"/>
    <w:rsid w:val="00536B5F"/>
    <w:rsid w:val="00536BD6"/>
    <w:rsid w:val="005371CE"/>
    <w:rsid w:val="00537543"/>
    <w:rsid w:val="00537689"/>
    <w:rsid w:val="00537A18"/>
    <w:rsid w:val="00537D25"/>
    <w:rsid w:val="00537D5D"/>
    <w:rsid w:val="00537D81"/>
    <w:rsid w:val="00537EA4"/>
    <w:rsid w:val="00537F0E"/>
    <w:rsid w:val="00541276"/>
    <w:rsid w:val="00541ED0"/>
    <w:rsid w:val="00542059"/>
    <w:rsid w:val="00542292"/>
    <w:rsid w:val="005424C7"/>
    <w:rsid w:val="005426E4"/>
    <w:rsid w:val="00542974"/>
    <w:rsid w:val="0054346C"/>
    <w:rsid w:val="00543697"/>
    <w:rsid w:val="00544D3D"/>
    <w:rsid w:val="005452EA"/>
    <w:rsid w:val="00545E24"/>
    <w:rsid w:val="00546454"/>
    <w:rsid w:val="00546C70"/>
    <w:rsid w:val="00547130"/>
    <w:rsid w:val="005472D0"/>
    <w:rsid w:val="00547748"/>
    <w:rsid w:val="00547754"/>
    <w:rsid w:val="005479AB"/>
    <w:rsid w:val="00547F35"/>
    <w:rsid w:val="00550AD9"/>
    <w:rsid w:val="005513EB"/>
    <w:rsid w:val="005517CD"/>
    <w:rsid w:val="00551D83"/>
    <w:rsid w:val="00552148"/>
    <w:rsid w:val="00552892"/>
    <w:rsid w:val="00552959"/>
    <w:rsid w:val="00552BE3"/>
    <w:rsid w:val="00552F4D"/>
    <w:rsid w:val="005530F8"/>
    <w:rsid w:val="00553533"/>
    <w:rsid w:val="005536F1"/>
    <w:rsid w:val="00553EE8"/>
    <w:rsid w:val="00554589"/>
    <w:rsid w:val="005546CE"/>
    <w:rsid w:val="0055475D"/>
    <w:rsid w:val="005549F2"/>
    <w:rsid w:val="00554C49"/>
    <w:rsid w:val="00555CA0"/>
    <w:rsid w:val="00556032"/>
    <w:rsid w:val="00556423"/>
    <w:rsid w:val="005565E8"/>
    <w:rsid w:val="00556710"/>
    <w:rsid w:val="00556798"/>
    <w:rsid w:val="00556D01"/>
    <w:rsid w:val="00556EAD"/>
    <w:rsid w:val="005577A8"/>
    <w:rsid w:val="00557D91"/>
    <w:rsid w:val="00557F9F"/>
    <w:rsid w:val="00560262"/>
    <w:rsid w:val="00560493"/>
    <w:rsid w:val="00560A85"/>
    <w:rsid w:val="00560C15"/>
    <w:rsid w:val="00560DFF"/>
    <w:rsid w:val="0056120E"/>
    <w:rsid w:val="00561CBD"/>
    <w:rsid w:val="005629EA"/>
    <w:rsid w:val="00562B9F"/>
    <w:rsid w:val="00562BA4"/>
    <w:rsid w:val="00562F50"/>
    <w:rsid w:val="005631BB"/>
    <w:rsid w:val="0056367A"/>
    <w:rsid w:val="00563C6D"/>
    <w:rsid w:val="00563FF4"/>
    <w:rsid w:val="005641D7"/>
    <w:rsid w:val="00564D0C"/>
    <w:rsid w:val="00564DC4"/>
    <w:rsid w:val="00564E24"/>
    <w:rsid w:val="00565219"/>
    <w:rsid w:val="00565714"/>
    <w:rsid w:val="0056578C"/>
    <w:rsid w:val="00565AD3"/>
    <w:rsid w:val="00566001"/>
    <w:rsid w:val="00566270"/>
    <w:rsid w:val="00566B6A"/>
    <w:rsid w:val="0056716A"/>
    <w:rsid w:val="005673F6"/>
    <w:rsid w:val="0057032E"/>
    <w:rsid w:val="005706E4"/>
    <w:rsid w:val="00570710"/>
    <w:rsid w:val="00570D7D"/>
    <w:rsid w:val="00570D97"/>
    <w:rsid w:val="0057134E"/>
    <w:rsid w:val="0057141F"/>
    <w:rsid w:val="005714B3"/>
    <w:rsid w:val="00571660"/>
    <w:rsid w:val="005719A4"/>
    <w:rsid w:val="00571BC0"/>
    <w:rsid w:val="0057239C"/>
    <w:rsid w:val="0057279B"/>
    <w:rsid w:val="00572F3F"/>
    <w:rsid w:val="00572FA1"/>
    <w:rsid w:val="00573294"/>
    <w:rsid w:val="0057360F"/>
    <w:rsid w:val="005736D0"/>
    <w:rsid w:val="00573BA4"/>
    <w:rsid w:val="00573BA6"/>
    <w:rsid w:val="00573FE1"/>
    <w:rsid w:val="005745BC"/>
    <w:rsid w:val="0057492B"/>
    <w:rsid w:val="00574D98"/>
    <w:rsid w:val="00574F6B"/>
    <w:rsid w:val="00575252"/>
    <w:rsid w:val="005752F1"/>
    <w:rsid w:val="0057594F"/>
    <w:rsid w:val="00575CD8"/>
    <w:rsid w:val="00576343"/>
    <w:rsid w:val="005769A5"/>
    <w:rsid w:val="00576E39"/>
    <w:rsid w:val="005772A6"/>
    <w:rsid w:val="00580B48"/>
    <w:rsid w:val="00580E5B"/>
    <w:rsid w:val="00580EB9"/>
    <w:rsid w:val="0058117B"/>
    <w:rsid w:val="00582965"/>
    <w:rsid w:val="00582F7E"/>
    <w:rsid w:val="00583292"/>
    <w:rsid w:val="00583543"/>
    <w:rsid w:val="005835A5"/>
    <w:rsid w:val="00583771"/>
    <w:rsid w:val="005837A0"/>
    <w:rsid w:val="0058385D"/>
    <w:rsid w:val="00583EBC"/>
    <w:rsid w:val="00583F5B"/>
    <w:rsid w:val="0058405C"/>
    <w:rsid w:val="005840AA"/>
    <w:rsid w:val="00584437"/>
    <w:rsid w:val="0058460E"/>
    <w:rsid w:val="00584693"/>
    <w:rsid w:val="00584954"/>
    <w:rsid w:val="00584997"/>
    <w:rsid w:val="005857F1"/>
    <w:rsid w:val="005858A5"/>
    <w:rsid w:val="005858A6"/>
    <w:rsid w:val="005860F5"/>
    <w:rsid w:val="00586B54"/>
    <w:rsid w:val="00586CAA"/>
    <w:rsid w:val="00586D9B"/>
    <w:rsid w:val="005876A5"/>
    <w:rsid w:val="00587BB5"/>
    <w:rsid w:val="00587F96"/>
    <w:rsid w:val="00590329"/>
    <w:rsid w:val="005903A3"/>
    <w:rsid w:val="005903C5"/>
    <w:rsid w:val="00590DA8"/>
    <w:rsid w:val="00590F03"/>
    <w:rsid w:val="0059110E"/>
    <w:rsid w:val="0059124A"/>
    <w:rsid w:val="00592276"/>
    <w:rsid w:val="005925A9"/>
    <w:rsid w:val="00592955"/>
    <w:rsid w:val="00592EE9"/>
    <w:rsid w:val="0059376E"/>
    <w:rsid w:val="0059393F"/>
    <w:rsid w:val="00593AA3"/>
    <w:rsid w:val="00593BF5"/>
    <w:rsid w:val="00593C9D"/>
    <w:rsid w:val="00593F41"/>
    <w:rsid w:val="005944C6"/>
    <w:rsid w:val="005947B9"/>
    <w:rsid w:val="0059488D"/>
    <w:rsid w:val="00594DE5"/>
    <w:rsid w:val="00594FB5"/>
    <w:rsid w:val="0059517F"/>
    <w:rsid w:val="005957C7"/>
    <w:rsid w:val="00595935"/>
    <w:rsid w:val="00596468"/>
    <w:rsid w:val="0059656A"/>
    <w:rsid w:val="005968B0"/>
    <w:rsid w:val="00596CB1"/>
    <w:rsid w:val="00596FB8"/>
    <w:rsid w:val="0059730F"/>
    <w:rsid w:val="005974B8"/>
    <w:rsid w:val="00597548"/>
    <w:rsid w:val="005975CF"/>
    <w:rsid w:val="00597CEA"/>
    <w:rsid w:val="00597D50"/>
    <w:rsid w:val="00597D75"/>
    <w:rsid w:val="005A0378"/>
    <w:rsid w:val="005A03DD"/>
    <w:rsid w:val="005A041B"/>
    <w:rsid w:val="005A0913"/>
    <w:rsid w:val="005A09D2"/>
    <w:rsid w:val="005A0BF8"/>
    <w:rsid w:val="005A0FB5"/>
    <w:rsid w:val="005A18BA"/>
    <w:rsid w:val="005A1FCA"/>
    <w:rsid w:val="005A23A8"/>
    <w:rsid w:val="005A265A"/>
    <w:rsid w:val="005A2D63"/>
    <w:rsid w:val="005A3616"/>
    <w:rsid w:val="005A3A2E"/>
    <w:rsid w:val="005A3A63"/>
    <w:rsid w:val="005A3B2C"/>
    <w:rsid w:val="005A4268"/>
    <w:rsid w:val="005A44D7"/>
    <w:rsid w:val="005A4F45"/>
    <w:rsid w:val="005A501C"/>
    <w:rsid w:val="005A563C"/>
    <w:rsid w:val="005A5769"/>
    <w:rsid w:val="005A5F2E"/>
    <w:rsid w:val="005A5F6B"/>
    <w:rsid w:val="005A5F71"/>
    <w:rsid w:val="005A5FC0"/>
    <w:rsid w:val="005A61CB"/>
    <w:rsid w:val="005A645A"/>
    <w:rsid w:val="005A6492"/>
    <w:rsid w:val="005A65A0"/>
    <w:rsid w:val="005A65C8"/>
    <w:rsid w:val="005A6783"/>
    <w:rsid w:val="005A6A63"/>
    <w:rsid w:val="005A6F9F"/>
    <w:rsid w:val="005A719B"/>
    <w:rsid w:val="005A79CC"/>
    <w:rsid w:val="005B0702"/>
    <w:rsid w:val="005B073D"/>
    <w:rsid w:val="005B0928"/>
    <w:rsid w:val="005B0A85"/>
    <w:rsid w:val="005B1C1F"/>
    <w:rsid w:val="005B23AA"/>
    <w:rsid w:val="005B271C"/>
    <w:rsid w:val="005B28D0"/>
    <w:rsid w:val="005B2B64"/>
    <w:rsid w:val="005B2B85"/>
    <w:rsid w:val="005B3644"/>
    <w:rsid w:val="005B3798"/>
    <w:rsid w:val="005B3C2A"/>
    <w:rsid w:val="005B4599"/>
    <w:rsid w:val="005B4C77"/>
    <w:rsid w:val="005B5944"/>
    <w:rsid w:val="005B63BA"/>
    <w:rsid w:val="005B6540"/>
    <w:rsid w:val="005B6555"/>
    <w:rsid w:val="005B72D8"/>
    <w:rsid w:val="005B7551"/>
    <w:rsid w:val="005B776C"/>
    <w:rsid w:val="005B77AB"/>
    <w:rsid w:val="005C04B6"/>
    <w:rsid w:val="005C1122"/>
    <w:rsid w:val="005C153D"/>
    <w:rsid w:val="005C1873"/>
    <w:rsid w:val="005C1A29"/>
    <w:rsid w:val="005C1CEE"/>
    <w:rsid w:val="005C2697"/>
    <w:rsid w:val="005C2BCD"/>
    <w:rsid w:val="005C2E6D"/>
    <w:rsid w:val="005C2F8D"/>
    <w:rsid w:val="005C4B0A"/>
    <w:rsid w:val="005C5315"/>
    <w:rsid w:val="005C5AED"/>
    <w:rsid w:val="005C5C7A"/>
    <w:rsid w:val="005C5E0A"/>
    <w:rsid w:val="005C6536"/>
    <w:rsid w:val="005C682A"/>
    <w:rsid w:val="005C6952"/>
    <w:rsid w:val="005C6B57"/>
    <w:rsid w:val="005C71DC"/>
    <w:rsid w:val="005C720E"/>
    <w:rsid w:val="005C7337"/>
    <w:rsid w:val="005D0A2A"/>
    <w:rsid w:val="005D0A83"/>
    <w:rsid w:val="005D0B1C"/>
    <w:rsid w:val="005D14A9"/>
    <w:rsid w:val="005D1C82"/>
    <w:rsid w:val="005D25E1"/>
    <w:rsid w:val="005D2C74"/>
    <w:rsid w:val="005D2FB6"/>
    <w:rsid w:val="005D3009"/>
    <w:rsid w:val="005D37BF"/>
    <w:rsid w:val="005D3AD1"/>
    <w:rsid w:val="005D3BFA"/>
    <w:rsid w:val="005D4305"/>
    <w:rsid w:val="005D4A95"/>
    <w:rsid w:val="005D4B36"/>
    <w:rsid w:val="005D5249"/>
    <w:rsid w:val="005D5392"/>
    <w:rsid w:val="005D61A4"/>
    <w:rsid w:val="005D644F"/>
    <w:rsid w:val="005D69BC"/>
    <w:rsid w:val="005D7283"/>
    <w:rsid w:val="005D7311"/>
    <w:rsid w:val="005D74B3"/>
    <w:rsid w:val="005E04BA"/>
    <w:rsid w:val="005E0AD8"/>
    <w:rsid w:val="005E0E53"/>
    <w:rsid w:val="005E2123"/>
    <w:rsid w:val="005E2375"/>
    <w:rsid w:val="005E2913"/>
    <w:rsid w:val="005E2B14"/>
    <w:rsid w:val="005E2E43"/>
    <w:rsid w:val="005E3ACE"/>
    <w:rsid w:val="005E3B0C"/>
    <w:rsid w:val="005E438A"/>
    <w:rsid w:val="005E47DD"/>
    <w:rsid w:val="005E4C25"/>
    <w:rsid w:val="005E59F4"/>
    <w:rsid w:val="005E61D1"/>
    <w:rsid w:val="005E69BA"/>
    <w:rsid w:val="005E6E0A"/>
    <w:rsid w:val="005E72C9"/>
    <w:rsid w:val="005E77A1"/>
    <w:rsid w:val="005E7B98"/>
    <w:rsid w:val="005F01BA"/>
    <w:rsid w:val="005F04A5"/>
    <w:rsid w:val="005F0779"/>
    <w:rsid w:val="005F09AD"/>
    <w:rsid w:val="005F0C5C"/>
    <w:rsid w:val="005F0E11"/>
    <w:rsid w:val="005F1118"/>
    <w:rsid w:val="005F28B0"/>
    <w:rsid w:val="005F3DC8"/>
    <w:rsid w:val="005F3E8A"/>
    <w:rsid w:val="005F4121"/>
    <w:rsid w:val="005F46B1"/>
    <w:rsid w:val="005F4932"/>
    <w:rsid w:val="005F4CEE"/>
    <w:rsid w:val="005F4E84"/>
    <w:rsid w:val="005F53ED"/>
    <w:rsid w:val="005F5E50"/>
    <w:rsid w:val="005F5F2E"/>
    <w:rsid w:val="005F63EE"/>
    <w:rsid w:val="005F64B0"/>
    <w:rsid w:val="005F7461"/>
    <w:rsid w:val="005F7B39"/>
    <w:rsid w:val="005F7DC7"/>
    <w:rsid w:val="00600C70"/>
    <w:rsid w:val="00600D54"/>
    <w:rsid w:val="00601085"/>
    <w:rsid w:val="006011E7"/>
    <w:rsid w:val="006028C9"/>
    <w:rsid w:val="006035EE"/>
    <w:rsid w:val="006039FA"/>
    <w:rsid w:val="00603C8D"/>
    <w:rsid w:val="00604727"/>
    <w:rsid w:val="00604CA4"/>
    <w:rsid w:val="00604D65"/>
    <w:rsid w:val="00604FBA"/>
    <w:rsid w:val="0060555F"/>
    <w:rsid w:val="00605DAE"/>
    <w:rsid w:val="00605F26"/>
    <w:rsid w:val="006065EF"/>
    <w:rsid w:val="006069C9"/>
    <w:rsid w:val="00606B27"/>
    <w:rsid w:val="00607676"/>
    <w:rsid w:val="006076FC"/>
    <w:rsid w:val="00610AA2"/>
    <w:rsid w:val="00611ABF"/>
    <w:rsid w:val="00611B4F"/>
    <w:rsid w:val="00611C71"/>
    <w:rsid w:val="00611FC5"/>
    <w:rsid w:val="0061234B"/>
    <w:rsid w:val="006123DF"/>
    <w:rsid w:val="006127CA"/>
    <w:rsid w:val="00612ABF"/>
    <w:rsid w:val="00612F6C"/>
    <w:rsid w:val="006147FA"/>
    <w:rsid w:val="0061537F"/>
    <w:rsid w:val="00615532"/>
    <w:rsid w:val="006155C1"/>
    <w:rsid w:val="0061605A"/>
    <w:rsid w:val="0061636C"/>
    <w:rsid w:val="006163C9"/>
    <w:rsid w:val="0061792D"/>
    <w:rsid w:val="00620388"/>
    <w:rsid w:val="006209B9"/>
    <w:rsid w:val="00620B78"/>
    <w:rsid w:val="00620CB8"/>
    <w:rsid w:val="00620DC3"/>
    <w:rsid w:val="0062139E"/>
    <w:rsid w:val="006215CF"/>
    <w:rsid w:val="00621623"/>
    <w:rsid w:val="006216B3"/>
    <w:rsid w:val="00621CB1"/>
    <w:rsid w:val="00621EAF"/>
    <w:rsid w:val="0062223F"/>
    <w:rsid w:val="006225C3"/>
    <w:rsid w:val="0062266B"/>
    <w:rsid w:val="00622785"/>
    <w:rsid w:val="006227BA"/>
    <w:rsid w:val="00622952"/>
    <w:rsid w:val="00622B48"/>
    <w:rsid w:val="00622BB5"/>
    <w:rsid w:val="00623309"/>
    <w:rsid w:val="00623536"/>
    <w:rsid w:val="00623A1D"/>
    <w:rsid w:val="00623A57"/>
    <w:rsid w:val="00623EEF"/>
    <w:rsid w:val="00623FD5"/>
    <w:rsid w:val="006241B2"/>
    <w:rsid w:val="00624467"/>
    <w:rsid w:val="00624867"/>
    <w:rsid w:val="0062551A"/>
    <w:rsid w:val="00625A7A"/>
    <w:rsid w:val="00625F43"/>
    <w:rsid w:val="0062642F"/>
    <w:rsid w:val="0062653D"/>
    <w:rsid w:val="00626BE9"/>
    <w:rsid w:val="006273E1"/>
    <w:rsid w:val="006277A4"/>
    <w:rsid w:val="0062780A"/>
    <w:rsid w:val="00627BB2"/>
    <w:rsid w:val="00630698"/>
    <w:rsid w:val="006308E6"/>
    <w:rsid w:val="00631145"/>
    <w:rsid w:val="0063120B"/>
    <w:rsid w:val="00631628"/>
    <w:rsid w:val="006317A3"/>
    <w:rsid w:val="00631B6E"/>
    <w:rsid w:val="006328A4"/>
    <w:rsid w:val="00632AA4"/>
    <w:rsid w:val="00632C50"/>
    <w:rsid w:val="00632EFD"/>
    <w:rsid w:val="006332F4"/>
    <w:rsid w:val="006335A5"/>
    <w:rsid w:val="00633B3E"/>
    <w:rsid w:val="00633BDE"/>
    <w:rsid w:val="00633CF2"/>
    <w:rsid w:val="00633D72"/>
    <w:rsid w:val="006343DB"/>
    <w:rsid w:val="00635113"/>
    <w:rsid w:val="00635EC2"/>
    <w:rsid w:val="0063650C"/>
    <w:rsid w:val="00636530"/>
    <w:rsid w:val="0063666F"/>
    <w:rsid w:val="00636AA9"/>
    <w:rsid w:val="00637252"/>
    <w:rsid w:val="0063754D"/>
    <w:rsid w:val="006375A1"/>
    <w:rsid w:val="00637BA1"/>
    <w:rsid w:val="00637FDA"/>
    <w:rsid w:val="00640377"/>
    <w:rsid w:val="00640580"/>
    <w:rsid w:val="00640FDC"/>
    <w:rsid w:val="00641389"/>
    <w:rsid w:val="00641521"/>
    <w:rsid w:val="006420EB"/>
    <w:rsid w:val="00642651"/>
    <w:rsid w:val="00642742"/>
    <w:rsid w:val="006427E3"/>
    <w:rsid w:val="00642AFA"/>
    <w:rsid w:val="00642D3F"/>
    <w:rsid w:val="006430B1"/>
    <w:rsid w:val="006433DE"/>
    <w:rsid w:val="00643D74"/>
    <w:rsid w:val="00643FA3"/>
    <w:rsid w:val="006440C6"/>
    <w:rsid w:val="006445D8"/>
    <w:rsid w:val="00644ECA"/>
    <w:rsid w:val="00645020"/>
    <w:rsid w:val="00646576"/>
    <w:rsid w:val="00646942"/>
    <w:rsid w:val="006473D2"/>
    <w:rsid w:val="00647653"/>
    <w:rsid w:val="006476C1"/>
    <w:rsid w:val="0064799F"/>
    <w:rsid w:val="00647A84"/>
    <w:rsid w:val="00647CCB"/>
    <w:rsid w:val="006505F3"/>
    <w:rsid w:val="0065067F"/>
    <w:rsid w:val="0065071F"/>
    <w:rsid w:val="0065095A"/>
    <w:rsid w:val="00650A34"/>
    <w:rsid w:val="00651633"/>
    <w:rsid w:val="00651A3B"/>
    <w:rsid w:val="00651ADB"/>
    <w:rsid w:val="00652137"/>
    <w:rsid w:val="00652568"/>
    <w:rsid w:val="00652722"/>
    <w:rsid w:val="006535CD"/>
    <w:rsid w:val="00653779"/>
    <w:rsid w:val="006539C4"/>
    <w:rsid w:val="00653AF5"/>
    <w:rsid w:val="00653ECE"/>
    <w:rsid w:val="006541D5"/>
    <w:rsid w:val="00654300"/>
    <w:rsid w:val="00654541"/>
    <w:rsid w:val="006548FE"/>
    <w:rsid w:val="006552CC"/>
    <w:rsid w:val="006554C3"/>
    <w:rsid w:val="00655AC7"/>
    <w:rsid w:val="00655B94"/>
    <w:rsid w:val="00656097"/>
    <w:rsid w:val="00656099"/>
    <w:rsid w:val="006565CC"/>
    <w:rsid w:val="00656783"/>
    <w:rsid w:val="00656AFF"/>
    <w:rsid w:val="00656B4D"/>
    <w:rsid w:val="00656B96"/>
    <w:rsid w:val="006571A4"/>
    <w:rsid w:val="0065763D"/>
    <w:rsid w:val="006577C5"/>
    <w:rsid w:val="00657F6F"/>
    <w:rsid w:val="006604B0"/>
    <w:rsid w:val="006609EB"/>
    <w:rsid w:val="00660C74"/>
    <w:rsid w:val="00660F17"/>
    <w:rsid w:val="006618DA"/>
    <w:rsid w:val="00661D41"/>
    <w:rsid w:val="00662A33"/>
    <w:rsid w:val="00663656"/>
    <w:rsid w:val="0066389E"/>
    <w:rsid w:val="00663D77"/>
    <w:rsid w:val="00663E1A"/>
    <w:rsid w:val="0066441B"/>
    <w:rsid w:val="006654BD"/>
    <w:rsid w:val="0066569D"/>
    <w:rsid w:val="00665802"/>
    <w:rsid w:val="006658AD"/>
    <w:rsid w:val="00665929"/>
    <w:rsid w:val="006659F3"/>
    <w:rsid w:val="00666D04"/>
    <w:rsid w:val="00666E95"/>
    <w:rsid w:val="00667038"/>
    <w:rsid w:val="00667144"/>
    <w:rsid w:val="00667285"/>
    <w:rsid w:val="0066776A"/>
    <w:rsid w:val="00667A5D"/>
    <w:rsid w:val="00667E07"/>
    <w:rsid w:val="00667E32"/>
    <w:rsid w:val="00670824"/>
    <w:rsid w:val="0067083E"/>
    <w:rsid w:val="0067138E"/>
    <w:rsid w:val="00671B4A"/>
    <w:rsid w:val="0067213E"/>
    <w:rsid w:val="00672A4A"/>
    <w:rsid w:val="00672B31"/>
    <w:rsid w:val="00673395"/>
    <w:rsid w:val="00673E92"/>
    <w:rsid w:val="00674298"/>
    <w:rsid w:val="006745C5"/>
    <w:rsid w:val="0067478E"/>
    <w:rsid w:val="00674F6E"/>
    <w:rsid w:val="00675036"/>
    <w:rsid w:val="00675077"/>
    <w:rsid w:val="006756FE"/>
    <w:rsid w:val="0067604A"/>
    <w:rsid w:val="0067695D"/>
    <w:rsid w:val="00677F01"/>
    <w:rsid w:val="00677F29"/>
    <w:rsid w:val="00677F36"/>
    <w:rsid w:val="00680A88"/>
    <w:rsid w:val="00680BB0"/>
    <w:rsid w:val="00681524"/>
    <w:rsid w:val="0068210B"/>
    <w:rsid w:val="0068228E"/>
    <w:rsid w:val="00682894"/>
    <w:rsid w:val="00682BDE"/>
    <w:rsid w:val="006832DE"/>
    <w:rsid w:val="00683471"/>
    <w:rsid w:val="006835F4"/>
    <w:rsid w:val="00683979"/>
    <w:rsid w:val="0068398E"/>
    <w:rsid w:val="00684D48"/>
    <w:rsid w:val="00684D63"/>
    <w:rsid w:val="006855CD"/>
    <w:rsid w:val="006855FB"/>
    <w:rsid w:val="006859DF"/>
    <w:rsid w:val="00686353"/>
    <w:rsid w:val="00686445"/>
    <w:rsid w:val="0068788C"/>
    <w:rsid w:val="00687DD5"/>
    <w:rsid w:val="00687ED5"/>
    <w:rsid w:val="00687F33"/>
    <w:rsid w:val="006901A2"/>
    <w:rsid w:val="0069094E"/>
    <w:rsid w:val="00690DCE"/>
    <w:rsid w:val="0069186C"/>
    <w:rsid w:val="00691F21"/>
    <w:rsid w:val="00692027"/>
    <w:rsid w:val="006926EA"/>
    <w:rsid w:val="00692A08"/>
    <w:rsid w:val="00692B18"/>
    <w:rsid w:val="00692E26"/>
    <w:rsid w:val="0069308D"/>
    <w:rsid w:val="0069342B"/>
    <w:rsid w:val="00693967"/>
    <w:rsid w:val="00693C4D"/>
    <w:rsid w:val="00694282"/>
    <w:rsid w:val="0069445F"/>
    <w:rsid w:val="00694621"/>
    <w:rsid w:val="006946BE"/>
    <w:rsid w:val="00695300"/>
    <w:rsid w:val="00696249"/>
    <w:rsid w:val="006962CF"/>
    <w:rsid w:val="006963C3"/>
    <w:rsid w:val="00696C82"/>
    <w:rsid w:val="00696D7B"/>
    <w:rsid w:val="0069786E"/>
    <w:rsid w:val="00697A34"/>
    <w:rsid w:val="00697A94"/>
    <w:rsid w:val="00697BF3"/>
    <w:rsid w:val="006A06F7"/>
    <w:rsid w:val="006A0945"/>
    <w:rsid w:val="006A134C"/>
    <w:rsid w:val="006A155A"/>
    <w:rsid w:val="006A189A"/>
    <w:rsid w:val="006A1995"/>
    <w:rsid w:val="006A1D94"/>
    <w:rsid w:val="006A2125"/>
    <w:rsid w:val="006A25C6"/>
    <w:rsid w:val="006A2B02"/>
    <w:rsid w:val="006A2E46"/>
    <w:rsid w:val="006A2F06"/>
    <w:rsid w:val="006A4525"/>
    <w:rsid w:val="006A4972"/>
    <w:rsid w:val="006A4AFD"/>
    <w:rsid w:val="006A4EAD"/>
    <w:rsid w:val="006A64F0"/>
    <w:rsid w:val="006A69AD"/>
    <w:rsid w:val="006A7957"/>
    <w:rsid w:val="006A7A4E"/>
    <w:rsid w:val="006A7B8F"/>
    <w:rsid w:val="006A7BEB"/>
    <w:rsid w:val="006B0480"/>
    <w:rsid w:val="006B1BAF"/>
    <w:rsid w:val="006B1D90"/>
    <w:rsid w:val="006B1EA2"/>
    <w:rsid w:val="006B20A5"/>
    <w:rsid w:val="006B23E8"/>
    <w:rsid w:val="006B2541"/>
    <w:rsid w:val="006B27F1"/>
    <w:rsid w:val="006B2817"/>
    <w:rsid w:val="006B2B11"/>
    <w:rsid w:val="006B2BEC"/>
    <w:rsid w:val="006B2C2F"/>
    <w:rsid w:val="006B2E18"/>
    <w:rsid w:val="006B2E80"/>
    <w:rsid w:val="006B3144"/>
    <w:rsid w:val="006B31CF"/>
    <w:rsid w:val="006B38A7"/>
    <w:rsid w:val="006B39A8"/>
    <w:rsid w:val="006B3D4A"/>
    <w:rsid w:val="006B3F25"/>
    <w:rsid w:val="006B44AC"/>
    <w:rsid w:val="006B44B0"/>
    <w:rsid w:val="006B453F"/>
    <w:rsid w:val="006B475B"/>
    <w:rsid w:val="006B4CA5"/>
    <w:rsid w:val="006B4D79"/>
    <w:rsid w:val="006B4E51"/>
    <w:rsid w:val="006B63AA"/>
    <w:rsid w:val="006B708B"/>
    <w:rsid w:val="006B7179"/>
    <w:rsid w:val="006B7542"/>
    <w:rsid w:val="006B7D84"/>
    <w:rsid w:val="006B7E4D"/>
    <w:rsid w:val="006B7F8E"/>
    <w:rsid w:val="006C06FE"/>
    <w:rsid w:val="006C079E"/>
    <w:rsid w:val="006C0C1B"/>
    <w:rsid w:val="006C0E94"/>
    <w:rsid w:val="006C1CFF"/>
    <w:rsid w:val="006C24EF"/>
    <w:rsid w:val="006C2535"/>
    <w:rsid w:val="006C257D"/>
    <w:rsid w:val="006C2674"/>
    <w:rsid w:val="006C2FF4"/>
    <w:rsid w:val="006C323B"/>
    <w:rsid w:val="006C4A62"/>
    <w:rsid w:val="006C4BE1"/>
    <w:rsid w:val="006C4D8F"/>
    <w:rsid w:val="006C4E43"/>
    <w:rsid w:val="006C64F1"/>
    <w:rsid w:val="006C677A"/>
    <w:rsid w:val="006C6916"/>
    <w:rsid w:val="006C6977"/>
    <w:rsid w:val="006C78F6"/>
    <w:rsid w:val="006D0A19"/>
    <w:rsid w:val="006D0FBD"/>
    <w:rsid w:val="006D0FE9"/>
    <w:rsid w:val="006D1091"/>
    <w:rsid w:val="006D126B"/>
    <w:rsid w:val="006D1502"/>
    <w:rsid w:val="006D15AD"/>
    <w:rsid w:val="006D17ED"/>
    <w:rsid w:val="006D21C1"/>
    <w:rsid w:val="006D250F"/>
    <w:rsid w:val="006D2C44"/>
    <w:rsid w:val="006D2E97"/>
    <w:rsid w:val="006D30C5"/>
    <w:rsid w:val="006D3144"/>
    <w:rsid w:val="006D3460"/>
    <w:rsid w:val="006D42D0"/>
    <w:rsid w:val="006D4304"/>
    <w:rsid w:val="006D47E7"/>
    <w:rsid w:val="006D4A3A"/>
    <w:rsid w:val="006D4DFE"/>
    <w:rsid w:val="006D5168"/>
    <w:rsid w:val="006D5450"/>
    <w:rsid w:val="006D54F9"/>
    <w:rsid w:val="006D570A"/>
    <w:rsid w:val="006D58D8"/>
    <w:rsid w:val="006D5B1D"/>
    <w:rsid w:val="006D5E6B"/>
    <w:rsid w:val="006D60D8"/>
    <w:rsid w:val="006D623A"/>
    <w:rsid w:val="006D673E"/>
    <w:rsid w:val="006D6A95"/>
    <w:rsid w:val="006D6D2E"/>
    <w:rsid w:val="006D6E7A"/>
    <w:rsid w:val="006D6F2F"/>
    <w:rsid w:val="006D70FB"/>
    <w:rsid w:val="006E0059"/>
    <w:rsid w:val="006E04DA"/>
    <w:rsid w:val="006E0561"/>
    <w:rsid w:val="006E0D81"/>
    <w:rsid w:val="006E0F5F"/>
    <w:rsid w:val="006E0F77"/>
    <w:rsid w:val="006E1337"/>
    <w:rsid w:val="006E1E13"/>
    <w:rsid w:val="006E2330"/>
    <w:rsid w:val="006E26AF"/>
    <w:rsid w:val="006E2E18"/>
    <w:rsid w:val="006E3325"/>
    <w:rsid w:val="006E40D2"/>
    <w:rsid w:val="006E42B5"/>
    <w:rsid w:val="006E4AB0"/>
    <w:rsid w:val="006E4D3B"/>
    <w:rsid w:val="006E5740"/>
    <w:rsid w:val="006E5D18"/>
    <w:rsid w:val="006E5E09"/>
    <w:rsid w:val="006E6044"/>
    <w:rsid w:val="006E6649"/>
    <w:rsid w:val="006E68E1"/>
    <w:rsid w:val="006E6A00"/>
    <w:rsid w:val="006E6E60"/>
    <w:rsid w:val="006E720E"/>
    <w:rsid w:val="006E7226"/>
    <w:rsid w:val="006E76CC"/>
    <w:rsid w:val="006E78FC"/>
    <w:rsid w:val="006E7CE5"/>
    <w:rsid w:val="006E7D1A"/>
    <w:rsid w:val="006F0054"/>
    <w:rsid w:val="006F0366"/>
    <w:rsid w:val="006F0578"/>
    <w:rsid w:val="006F0A17"/>
    <w:rsid w:val="006F0AC1"/>
    <w:rsid w:val="006F13C6"/>
    <w:rsid w:val="006F19FE"/>
    <w:rsid w:val="006F1A4E"/>
    <w:rsid w:val="006F1FE0"/>
    <w:rsid w:val="006F1FFD"/>
    <w:rsid w:val="006F213D"/>
    <w:rsid w:val="006F219D"/>
    <w:rsid w:val="006F24D7"/>
    <w:rsid w:val="006F2559"/>
    <w:rsid w:val="006F2CC6"/>
    <w:rsid w:val="006F2DA4"/>
    <w:rsid w:val="006F2E75"/>
    <w:rsid w:val="006F3530"/>
    <w:rsid w:val="006F368B"/>
    <w:rsid w:val="006F3D34"/>
    <w:rsid w:val="006F3F56"/>
    <w:rsid w:val="006F4499"/>
    <w:rsid w:val="006F4589"/>
    <w:rsid w:val="006F48A6"/>
    <w:rsid w:val="006F4D87"/>
    <w:rsid w:val="006F5324"/>
    <w:rsid w:val="006F6418"/>
    <w:rsid w:val="006F6700"/>
    <w:rsid w:val="006F79A1"/>
    <w:rsid w:val="006F7A86"/>
    <w:rsid w:val="007000A8"/>
    <w:rsid w:val="0070033F"/>
    <w:rsid w:val="00700689"/>
    <w:rsid w:val="007009E7"/>
    <w:rsid w:val="00700A7D"/>
    <w:rsid w:val="00700FA7"/>
    <w:rsid w:val="007010F5"/>
    <w:rsid w:val="0070167F"/>
    <w:rsid w:val="00702143"/>
    <w:rsid w:val="007021AE"/>
    <w:rsid w:val="00702359"/>
    <w:rsid w:val="00702F7F"/>
    <w:rsid w:val="0070335E"/>
    <w:rsid w:val="00703B4D"/>
    <w:rsid w:val="007048A5"/>
    <w:rsid w:val="007049A9"/>
    <w:rsid w:val="00704CED"/>
    <w:rsid w:val="0070546F"/>
    <w:rsid w:val="0070550A"/>
    <w:rsid w:val="00705798"/>
    <w:rsid w:val="00705A7E"/>
    <w:rsid w:val="00705B26"/>
    <w:rsid w:val="0070622D"/>
    <w:rsid w:val="00706530"/>
    <w:rsid w:val="007068E6"/>
    <w:rsid w:val="00706CF3"/>
    <w:rsid w:val="00706DAF"/>
    <w:rsid w:val="00706FBE"/>
    <w:rsid w:val="00707183"/>
    <w:rsid w:val="007076DE"/>
    <w:rsid w:val="007077AA"/>
    <w:rsid w:val="0070798A"/>
    <w:rsid w:val="00707E9F"/>
    <w:rsid w:val="00707ECD"/>
    <w:rsid w:val="00710F65"/>
    <w:rsid w:val="00711881"/>
    <w:rsid w:val="00711888"/>
    <w:rsid w:val="00711AB2"/>
    <w:rsid w:val="0071224F"/>
    <w:rsid w:val="007124C3"/>
    <w:rsid w:val="007129AE"/>
    <w:rsid w:val="00712A7A"/>
    <w:rsid w:val="00712BD2"/>
    <w:rsid w:val="00712CF1"/>
    <w:rsid w:val="00713651"/>
    <w:rsid w:val="00713AFC"/>
    <w:rsid w:val="00713DA0"/>
    <w:rsid w:val="00714690"/>
    <w:rsid w:val="007155CD"/>
    <w:rsid w:val="00715AF3"/>
    <w:rsid w:val="00716241"/>
    <w:rsid w:val="0071697F"/>
    <w:rsid w:val="00716E42"/>
    <w:rsid w:val="00716E60"/>
    <w:rsid w:val="00716FD1"/>
    <w:rsid w:val="00720226"/>
    <w:rsid w:val="00720D71"/>
    <w:rsid w:val="00720DAD"/>
    <w:rsid w:val="00720E4C"/>
    <w:rsid w:val="00721417"/>
    <w:rsid w:val="00721596"/>
    <w:rsid w:val="007215D3"/>
    <w:rsid w:val="007217E1"/>
    <w:rsid w:val="007228A0"/>
    <w:rsid w:val="00722A95"/>
    <w:rsid w:val="00722BB5"/>
    <w:rsid w:val="00722CEC"/>
    <w:rsid w:val="00722CF9"/>
    <w:rsid w:val="00723412"/>
    <w:rsid w:val="00723865"/>
    <w:rsid w:val="00723E9F"/>
    <w:rsid w:val="007246C5"/>
    <w:rsid w:val="00724A33"/>
    <w:rsid w:val="00724EB6"/>
    <w:rsid w:val="007250B3"/>
    <w:rsid w:val="00725B9D"/>
    <w:rsid w:val="0072691A"/>
    <w:rsid w:val="007269F3"/>
    <w:rsid w:val="00727C95"/>
    <w:rsid w:val="00727F6D"/>
    <w:rsid w:val="007305A5"/>
    <w:rsid w:val="00730EE6"/>
    <w:rsid w:val="00731631"/>
    <w:rsid w:val="00731D1D"/>
    <w:rsid w:val="00731E66"/>
    <w:rsid w:val="00732110"/>
    <w:rsid w:val="007321F4"/>
    <w:rsid w:val="007324E0"/>
    <w:rsid w:val="00732749"/>
    <w:rsid w:val="00732986"/>
    <w:rsid w:val="00732B4B"/>
    <w:rsid w:val="007332B8"/>
    <w:rsid w:val="0073415E"/>
    <w:rsid w:val="007343E6"/>
    <w:rsid w:val="007348B4"/>
    <w:rsid w:val="00734A9B"/>
    <w:rsid w:val="007355F9"/>
    <w:rsid w:val="00735873"/>
    <w:rsid w:val="007359DE"/>
    <w:rsid w:val="00736031"/>
    <w:rsid w:val="0073605F"/>
    <w:rsid w:val="00736408"/>
    <w:rsid w:val="00736DC8"/>
    <w:rsid w:val="0073736C"/>
    <w:rsid w:val="00737417"/>
    <w:rsid w:val="0073747C"/>
    <w:rsid w:val="00737575"/>
    <w:rsid w:val="00737A56"/>
    <w:rsid w:val="00737B73"/>
    <w:rsid w:val="00740171"/>
    <w:rsid w:val="0074035F"/>
    <w:rsid w:val="00740A08"/>
    <w:rsid w:val="00740B34"/>
    <w:rsid w:val="00740C1F"/>
    <w:rsid w:val="0074147F"/>
    <w:rsid w:val="00741612"/>
    <w:rsid w:val="00741942"/>
    <w:rsid w:val="00741995"/>
    <w:rsid w:val="00741AF5"/>
    <w:rsid w:val="00741B55"/>
    <w:rsid w:val="00742776"/>
    <w:rsid w:val="00742D7C"/>
    <w:rsid w:val="00743233"/>
    <w:rsid w:val="0074336A"/>
    <w:rsid w:val="00743510"/>
    <w:rsid w:val="00743BA5"/>
    <w:rsid w:val="00743D1A"/>
    <w:rsid w:val="00744504"/>
    <w:rsid w:val="007446D2"/>
    <w:rsid w:val="00745147"/>
    <w:rsid w:val="00745371"/>
    <w:rsid w:val="00745922"/>
    <w:rsid w:val="00746109"/>
    <w:rsid w:val="00746270"/>
    <w:rsid w:val="00746A02"/>
    <w:rsid w:val="00746FF8"/>
    <w:rsid w:val="007505A0"/>
    <w:rsid w:val="007506E4"/>
    <w:rsid w:val="0075076D"/>
    <w:rsid w:val="007507D8"/>
    <w:rsid w:val="00750C56"/>
    <w:rsid w:val="00750D9F"/>
    <w:rsid w:val="0075104A"/>
    <w:rsid w:val="007523E6"/>
    <w:rsid w:val="00752881"/>
    <w:rsid w:val="00752B6C"/>
    <w:rsid w:val="0075320A"/>
    <w:rsid w:val="007532C0"/>
    <w:rsid w:val="007534C0"/>
    <w:rsid w:val="00754CF2"/>
    <w:rsid w:val="00755C06"/>
    <w:rsid w:val="00756B5C"/>
    <w:rsid w:val="00757228"/>
    <w:rsid w:val="00757C48"/>
    <w:rsid w:val="00760161"/>
    <w:rsid w:val="00760339"/>
    <w:rsid w:val="00760C3C"/>
    <w:rsid w:val="0076138F"/>
    <w:rsid w:val="00761584"/>
    <w:rsid w:val="007617E1"/>
    <w:rsid w:val="00761911"/>
    <w:rsid w:val="00761BEC"/>
    <w:rsid w:val="007622C2"/>
    <w:rsid w:val="0076252A"/>
    <w:rsid w:val="00762B15"/>
    <w:rsid w:val="0076347F"/>
    <w:rsid w:val="0076355D"/>
    <w:rsid w:val="00763D54"/>
    <w:rsid w:val="00763F01"/>
    <w:rsid w:val="007641AE"/>
    <w:rsid w:val="007647FB"/>
    <w:rsid w:val="007649EF"/>
    <w:rsid w:val="00764A16"/>
    <w:rsid w:val="00764FD8"/>
    <w:rsid w:val="0076507B"/>
    <w:rsid w:val="00765BD7"/>
    <w:rsid w:val="007667DA"/>
    <w:rsid w:val="00766C96"/>
    <w:rsid w:val="007678CA"/>
    <w:rsid w:val="00767993"/>
    <w:rsid w:val="00770575"/>
    <w:rsid w:val="00770806"/>
    <w:rsid w:val="00770B35"/>
    <w:rsid w:val="00770EBD"/>
    <w:rsid w:val="00771099"/>
    <w:rsid w:val="00771585"/>
    <w:rsid w:val="007718F6"/>
    <w:rsid w:val="0077198B"/>
    <w:rsid w:val="00772199"/>
    <w:rsid w:val="007724DC"/>
    <w:rsid w:val="00772FA0"/>
    <w:rsid w:val="007739C7"/>
    <w:rsid w:val="00773D33"/>
    <w:rsid w:val="007740A5"/>
    <w:rsid w:val="00774183"/>
    <w:rsid w:val="00774A24"/>
    <w:rsid w:val="00774CC3"/>
    <w:rsid w:val="00774FEA"/>
    <w:rsid w:val="00776123"/>
    <w:rsid w:val="0077644C"/>
    <w:rsid w:val="00776DC5"/>
    <w:rsid w:val="007770AB"/>
    <w:rsid w:val="007770D8"/>
    <w:rsid w:val="007773AA"/>
    <w:rsid w:val="00777557"/>
    <w:rsid w:val="00777F3A"/>
    <w:rsid w:val="00781178"/>
    <w:rsid w:val="007811DC"/>
    <w:rsid w:val="0078155B"/>
    <w:rsid w:val="00781CC3"/>
    <w:rsid w:val="007831B6"/>
    <w:rsid w:val="00783A36"/>
    <w:rsid w:val="00783AB6"/>
    <w:rsid w:val="00783C64"/>
    <w:rsid w:val="00784726"/>
    <w:rsid w:val="00784736"/>
    <w:rsid w:val="00784995"/>
    <w:rsid w:val="007851B2"/>
    <w:rsid w:val="00785368"/>
    <w:rsid w:val="007853FC"/>
    <w:rsid w:val="007856BE"/>
    <w:rsid w:val="00785D54"/>
    <w:rsid w:val="00785EB1"/>
    <w:rsid w:val="00786125"/>
    <w:rsid w:val="00786288"/>
    <w:rsid w:val="00786335"/>
    <w:rsid w:val="00786420"/>
    <w:rsid w:val="0078691A"/>
    <w:rsid w:val="00786A79"/>
    <w:rsid w:val="00786FA1"/>
    <w:rsid w:val="00787523"/>
    <w:rsid w:val="00787907"/>
    <w:rsid w:val="00787914"/>
    <w:rsid w:val="00787AE1"/>
    <w:rsid w:val="00787B42"/>
    <w:rsid w:val="00787B66"/>
    <w:rsid w:val="00787D1B"/>
    <w:rsid w:val="0079012B"/>
    <w:rsid w:val="00790B86"/>
    <w:rsid w:val="00790BA2"/>
    <w:rsid w:val="00791628"/>
    <w:rsid w:val="007916DE"/>
    <w:rsid w:val="007918C5"/>
    <w:rsid w:val="00791B9D"/>
    <w:rsid w:val="00791C6A"/>
    <w:rsid w:val="007929ED"/>
    <w:rsid w:val="007929F4"/>
    <w:rsid w:val="00792EAB"/>
    <w:rsid w:val="0079317F"/>
    <w:rsid w:val="00793438"/>
    <w:rsid w:val="00793576"/>
    <w:rsid w:val="007936CB"/>
    <w:rsid w:val="00793DD5"/>
    <w:rsid w:val="007940E7"/>
    <w:rsid w:val="00794255"/>
    <w:rsid w:val="007945B3"/>
    <w:rsid w:val="00794CB4"/>
    <w:rsid w:val="00794D96"/>
    <w:rsid w:val="007957D5"/>
    <w:rsid w:val="0079589B"/>
    <w:rsid w:val="00795FC1"/>
    <w:rsid w:val="0079721C"/>
    <w:rsid w:val="00797D57"/>
    <w:rsid w:val="007A0340"/>
    <w:rsid w:val="007A0437"/>
    <w:rsid w:val="007A0C27"/>
    <w:rsid w:val="007A0C7E"/>
    <w:rsid w:val="007A14EF"/>
    <w:rsid w:val="007A2765"/>
    <w:rsid w:val="007A2D4A"/>
    <w:rsid w:val="007A317B"/>
    <w:rsid w:val="007A3485"/>
    <w:rsid w:val="007A38E3"/>
    <w:rsid w:val="007A3AD9"/>
    <w:rsid w:val="007A3E82"/>
    <w:rsid w:val="007A490D"/>
    <w:rsid w:val="007A4BCD"/>
    <w:rsid w:val="007A4CEC"/>
    <w:rsid w:val="007A5370"/>
    <w:rsid w:val="007A54BF"/>
    <w:rsid w:val="007A5B35"/>
    <w:rsid w:val="007A5CE3"/>
    <w:rsid w:val="007A6A3F"/>
    <w:rsid w:val="007A771A"/>
    <w:rsid w:val="007A7AE5"/>
    <w:rsid w:val="007A7B36"/>
    <w:rsid w:val="007B01B7"/>
    <w:rsid w:val="007B0485"/>
    <w:rsid w:val="007B113C"/>
    <w:rsid w:val="007B134D"/>
    <w:rsid w:val="007B1E09"/>
    <w:rsid w:val="007B1E24"/>
    <w:rsid w:val="007B1E85"/>
    <w:rsid w:val="007B20C1"/>
    <w:rsid w:val="007B21D8"/>
    <w:rsid w:val="007B298B"/>
    <w:rsid w:val="007B2DBE"/>
    <w:rsid w:val="007B2F3C"/>
    <w:rsid w:val="007B38F7"/>
    <w:rsid w:val="007B47FD"/>
    <w:rsid w:val="007B4C4D"/>
    <w:rsid w:val="007B5241"/>
    <w:rsid w:val="007B5942"/>
    <w:rsid w:val="007B59E5"/>
    <w:rsid w:val="007B5D84"/>
    <w:rsid w:val="007B64D2"/>
    <w:rsid w:val="007B7D2E"/>
    <w:rsid w:val="007C01AA"/>
    <w:rsid w:val="007C02FC"/>
    <w:rsid w:val="007C0542"/>
    <w:rsid w:val="007C0BBC"/>
    <w:rsid w:val="007C1012"/>
    <w:rsid w:val="007C1090"/>
    <w:rsid w:val="007C1203"/>
    <w:rsid w:val="007C152A"/>
    <w:rsid w:val="007C17C4"/>
    <w:rsid w:val="007C2108"/>
    <w:rsid w:val="007C2583"/>
    <w:rsid w:val="007C2AE4"/>
    <w:rsid w:val="007C2E79"/>
    <w:rsid w:val="007C3763"/>
    <w:rsid w:val="007C395F"/>
    <w:rsid w:val="007C3B14"/>
    <w:rsid w:val="007C3CD2"/>
    <w:rsid w:val="007C416A"/>
    <w:rsid w:val="007C472A"/>
    <w:rsid w:val="007C5439"/>
    <w:rsid w:val="007C5B72"/>
    <w:rsid w:val="007C66A6"/>
    <w:rsid w:val="007C6907"/>
    <w:rsid w:val="007C71D1"/>
    <w:rsid w:val="007C74B2"/>
    <w:rsid w:val="007C7627"/>
    <w:rsid w:val="007D0155"/>
    <w:rsid w:val="007D05BD"/>
    <w:rsid w:val="007D06AE"/>
    <w:rsid w:val="007D1269"/>
    <w:rsid w:val="007D1F6D"/>
    <w:rsid w:val="007D24CC"/>
    <w:rsid w:val="007D2926"/>
    <w:rsid w:val="007D32B2"/>
    <w:rsid w:val="007D3D74"/>
    <w:rsid w:val="007D438C"/>
    <w:rsid w:val="007D4A83"/>
    <w:rsid w:val="007D4D2E"/>
    <w:rsid w:val="007D4FC2"/>
    <w:rsid w:val="007D530E"/>
    <w:rsid w:val="007D6428"/>
    <w:rsid w:val="007D6622"/>
    <w:rsid w:val="007D6698"/>
    <w:rsid w:val="007D6877"/>
    <w:rsid w:val="007D6A46"/>
    <w:rsid w:val="007D6A7B"/>
    <w:rsid w:val="007D6E2A"/>
    <w:rsid w:val="007D7373"/>
    <w:rsid w:val="007D77EC"/>
    <w:rsid w:val="007E07CB"/>
    <w:rsid w:val="007E0E0E"/>
    <w:rsid w:val="007E1704"/>
    <w:rsid w:val="007E1A6B"/>
    <w:rsid w:val="007E1B2D"/>
    <w:rsid w:val="007E1BA9"/>
    <w:rsid w:val="007E20FA"/>
    <w:rsid w:val="007E28C6"/>
    <w:rsid w:val="007E2988"/>
    <w:rsid w:val="007E2EF6"/>
    <w:rsid w:val="007E2FD2"/>
    <w:rsid w:val="007E4291"/>
    <w:rsid w:val="007E457F"/>
    <w:rsid w:val="007E4AAF"/>
    <w:rsid w:val="007E4BB2"/>
    <w:rsid w:val="007E4D28"/>
    <w:rsid w:val="007E6B50"/>
    <w:rsid w:val="007E6DBD"/>
    <w:rsid w:val="007E70A9"/>
    <w:rsid w:val="007E74BF"/>
    <w:rsid w:val="007E7841"/>
    <w:rsid w:val="007E7E69"/>
    <w:rsid w:val="007F0262"/>
    <w:rsid w:val="007F046C"/>
    <w:rsid w:val="007F0CC1"/>
    <w:rsid w:val="007F0E09"/>
    <w:rsid w:val="007F157B"/>
    <w:rsid w:val="007F1E1B"/>
    <w:rsid w:val="007F1EA5"/>
    <w:rsid w:val="007F3178"/>
    <w:rsid w:val="007F3C56"/>
    <w:rsid w:val="007F3E0A"/>
    <w:rsid w:val="007F40A7"/>
    <w:rsid w:val="007F4113"/>
    <w:rsid w:val="007F486D"/>
    <w:rsid w:val="007F492F"/>
    <w:rsid w:val="007F4954"/>
    <w:rsid w:val="007F4D6B"/>
    <w:rsid w:val="007F5A1D"/>
    <w:rsid w:val="007F5F8B"/>
    <w:rsid w:val="007F6344"/>
    <w:rsid w:val="007F68B1"/>
    <w:rsid w:val="007F6E8F"/>
    <w:rsid w:val="007F7949"/>
    <w:rsid w:val="007F7B69"/>
    <w:rsid w:val="007F7CBD"/>
    <w:rsid w:val="007F7FCB"/>
    <w:rsid w:val="008000BA"/>
    <w:rsid w:val="00800171"/>
    <w:rsid w:val="008006E2"/>
    <w:rsid w:val="008007FB"/>
    <w:rsid w:val="008008E4"/>
    <w:rsid w:val="00800F27"/>
    <w:rsid w:val="008012CA"/>
    <w:rsid w:val="0080194C"/>
    <w:rsid w:val="00801DAB"/>
    <w:rsid w:val="00801F56"/>
    <w:rsid w:val="0080208C"/>
    <w:rsid w:val="00802345"/>
    <w:rsid w:val="00802374"/>
    <w:rsid w:val="0080243A"/>
    <w:rsid w:val="008026E9"/>
    <w:rsid w:val="008027EC"/>
    <w:rsid w:val="00802CC9"/>
    <w:rsid w:val="008032C7"/>
    <w:rsid w:val="008036F9"/>
    <w:rsid w:val="008049A5"/>
    <w:rsid w:val="00804FF9"/>
    <w:rsid w:val="00805699"/>
    <w:rsid w:val="0080640E"/>
    <w:rsid w:val="008066EB"/>
    <w:rsid w:val="008076E8"/>
    <w:rsid w:val="00807D3F"/>
    <w:rsid w:val="00810311"/>
    <w:rsid w:val="00810A6F"/>
    <w:rsid w:val="00810B83"/>
    <w:rsid w:val="00811377"/>
    <w:rsid w:val="008114FB"/>
    <w:rsid w:val="00811783"/>
    <w:rsid w:val="00811D64"/>
    <w:rsid w:val="00811D85"/>
    <w:rsid w:val="0081212F"/>
    <w:rsid w:val="008128DE"/>
    <w:rsid w:val="008133FD"/>
    <w:rsid w:val="008139AE"/>
    <w:rsid w:val="00813BDC"/>
    <w:rsid w:val="0081469D"/>
    <w:rsid w:val="0081521F"/>
    <w:rsid w:val="008154DC"/>
    <w:rsid w:val="008155DC"/>
    <w:rsid w:val="008156B7"/>
    <w:rsid w:val="00815B5B"/>
    <w:rsid w:val="00816BBD"/>
    <w:rsid w:val="0081756C"/>
    <w:rsid w:val="008175E0"/>
    <w:rsid w:val="00817825"/>
    <w:rsid w:val="00817BC5"/>
    <w:rsid w:val="0082002C"/>
    <w:rsid w:val="0082069C"/>
    <w:rsid w:val="00820774"/>
    <w:rsid w:val="00820F88"/>
    <w:rsid w:val="0082137F"/>
    <w:rsid w:val="0082155E"/>
    <w:rsid w:val="00821DB9"/>
    <w:rsid w:val="00821E28"/>
    <w:rsid w:val="00822083"/>
    <w:rsid w:val="00822158"/>
    <w:rsid w:val="0082240B"/>
    <w:rsid w:val="00822A9F"/>
    <w:rsid w:val="00822F6D"/>
    <w:rsid w:val="00822FD0"/>
    <w:rsid w:val="008231B8"/>
    <w:rsid w:val="00823F14"/>
    <w:rsid w:val="008245DE"/>
    <w:rsid w:val="00824E4C"/>
    <w:rsid w:val="00824FA6"/>
    <w:rsid w:val="00825302"/>
    <w:rsid w:val="00825BDD"/>
    <w:rsid w:val="00825DCA"/>
    <w:rsid w:val="0082697B"/>
    <w:rsid w:val="00827586"/>
    <w:rsid w:val="00827CAD"/>
    <w:rsid w:val="008305F3"/>
    <w:rsid w:val="00830F3E"/>
    <w:rsid w:val="00831D1D"/>
    <w:rsid w:val="0083201D"/>
    <w:rsid w:val="0083214A"/>
    <w:rsid w:val="00832385"/>
    <w:rsid w:val="00832447"/>
    <w:rsid w:val="0083267A"/>
    <w:rsid w:val="00832AFA"/>
    <w:rsid w:val="00833776"/>
    <w:rsid w:val="00834885"/>
    <w:rsid w:val="00834AAA"/>
    <w:rsid w:val="00835855"/>
    <w:rsid w:val="00835AB6"/>
    <w:rsid w:val="00835EF0"/>
    <w:rsid w:val="00835F7D"/>
    <w:rsid w:val="00836326"/>
    <w:rsid w:val="00836A8F"/>
    <w:rsid w:val="00836CE2"/>
    <w:rsid w:val="00837373"/>
    <w:rsid w:val="00837919"/>
    <w:rsid w:val="00837B4A"/>
    <w:rsid w:val="00840269"/>
    <w:rsid w:val="00840691"/>
    <w:rsid w:val="00840CD0"/>
    <w:rsid w:val="00841FA7"/>
    <w:rsid w:val="00843948"/>
    <w:rsid w:val="00843BD7"/>
    <w:rsid w:val="00844183"/>
    <w:rsid w:val="00844589"/>
    <w:rsid w:val="00844A79"/>
    <w:rsid w:val="00844BD9"/>
    <w:rsid w:val="008450CF"/>
    <w:rsid w:val="008451E2"/>
    <w:rsid w:val="008458E9"/>
    <w:rsid w:val="008459BD"/>
    <w:rsid w:val="00846078"/>
    <w:rsid w:val="008464DF"/>
    <w:rsid w:val="00846F4E"/>
    <w:rsid w:val="0084727A"/>
    <w:rsid w:val="008473FA"/>
    <w:rsid w:val="0085025F"/>
    <w:rsid w:val="00850378"/>
    <w:rsid w:val="008503B9"/>
    <w:rsid w:val="00850438"/>
    <w:rsid w:val="00850A0F"/>
    <w:rsid w:val="008511F7"/>
    <w:rsid w:val="008520E4"/>
    <w:rsid w:val="00852237"/>
    <w:rsid w:val="00852A7B"/>
    <w:rsid w:val="00852D3B"/>
    <w:rsid w:val="00852F6E"/>
    <w:rsid w:val="00853625"/>
    <w:rsid w:val="00853CBD"/>
    <w:rsid w:val="00853E3C"/>
    <w:rsid w:val="00854617"/>
    <w:rsid w:val="00854762"/>
    <w:rsid w:val="008549C0"/>
    <w:rsid w:val="00854E0F"/>
    <w:rsid w:val="00854F09"/>
    <w:rsid w:val="008559FA"/>
    <w:rsid w:val="0085600E"/>
    <w:rsid w:val="008567FC"/>
    <w:rsid w:val="00857363"/>
    <w:rsid w:val="0085745E"/>
    <w:rsid w:val="00857618"/>
    <w:rsid w:val="008578B2"/>
    <w:rsid w:val="0086000D"/>
    <w:rsid w:val="00860076"/>
    <w:rsid w:val="008602EA"/>
    <w:rsid w:val="0086073A"/>
    <w:rsid w:val="00860ACC"/>
    <w:rsid w:val="00860CAE"/>
    <w:rsid w:val="00861613"/>
    <w:rsid w:val="00861893"/>
    <w:rsid w:val="008626CB"/>
    <w:rsid w:val="00862C72"/>
    <w:rsid w:val="0086395E"/>
    <w:rsid w:val="00863ABB"/>
    <w:rsid w:val="00863D10"/>
    <w:rsid w:val="00864222"/>
    <w:rsid w:val="00864E52"/>
    <w:rsid w:val="008650C3"/>
    <w:rsid w:val="0086512C"/>
    <w:rsid w:val="0086529A"/>
    <w:rsid w:val="008654F8"/>
    <w:rsid w:val="00865679"/>
    <w:rsid w:val="00865EDB"/>
    <w:rsid w:val="008666ED"/>
    <w:rsid w:val="00867243"/>
    <w:rsid w:val="008674FB"/>
    <w:rsid w:val="008676A8"/>
    <w:rsid w:val="008679EF"/>
    <w:rsid w:val="00867A48"/>
    <w:rsid w:val="00867ADF"/>
    <w:rsid w:val="00867E89"/>
    <w:rsid w:val="008702F6"/>
    <w:rsid w:val="0087076E"/>
    <w:rsid w:val="0087088E"/>
    <w:rsid w:val="00870EBC"/>
    <w:rsid w:val="0087153E"/>
    <w:rsid w:val="0087177E"/>
    <w:rsid w:val="00872143"/>
    <w:rsid w:val="0087316E"/>
    <w:rsid w:val="00873F92"/>
    <w:rsid w:val="00874868"/>
    <w:rsid w:val="00874AAF"/>
    <w:rsid w:val="00875301"/>
    <w:rsid w:val="00875484"/>
    <w:rsid w:val="008757CB"/>
    <w:rsid w:val="00875B55"/>
    <w:rsid w:val="00875BAD"/>
    <w:rsid w:val="00876015"/>
    <w:rsid w:val="00876085"/>
    <w:rsid w:val="00876CEB"/>
    <w:rsid w:val="00876E86"/>
    <w:rsid w:val="00877AF5"/>
    <w:rsid w:val="00877EF1"/>
    <w:rsid w:val="00877FD8"/>
    <w:rsid w:val="0088044E"/>
    <w:rsid w:val="008811E0"/>
    <w:rsid w:val="00881D20"/>
    <w:rsid w:val="00882032"/>
    <w:rsid w:val="008823E0"/>
    <w:rsid w:val="008831F4"/>
    <w:rsid w:val="00883731"/>
    <w:rsid w:val="008837B5"/>
    <w:rsid w:val="00883A59"/>
    <w:rsid w:val="00883B5E"/>
    <w:rsid w:val="00883BEB"/>
    <w:rsid w:val="00884D25"/>
    <w:rsid w:val="00884E11"/>
    <w:rsid w:val="00885D3C"/>
    <w:rsid w:val="00885FAD"/>
    <w:rsid w:val="00886FEA"/>
    <w:rsid w:val="008876EC"/>
    <w:rsid w:val="00887A56"/>
    <w:rsid w:val="00887C2E"/>
    <w:rsid w:val="00887DE2"/>
    <w:rsid w:val="00887F2F"/>
    <w:rsid w:val="00890638"/>
    <w:rsid w:val="0089082D"/>
    <w:rsid w:val="00890C67"/>
    <w:rsid w:val="00890D28"/>
    <w:rsid w:val="00891158"/>
    <w:rsid w:val="008914C1"/>
    <w:rsid w:val="008919AB"/>
    <w:rsid w:val="00891AC1"/>
    <w:rsid w:val="00891CF6"/>
    <w:rsid w:val="00892521"/>
    <w:rsid w:val="00892541"/>
    <w:rsid w:val="00892600"/>
    <w:rsid w:val="00892696"/>
    <w:rsid w:val="00892BB2"/>
    <w:rsid w:val="00892D59"/>
    <w:rsid w:val="0089301F"/>
    <w:rsid w:val="00893481"/>
    <w:rsid w:val="008936C4"/>
    <w:rsid w:val="0089373F"/>
    <w:rsid w:val="00893855"/>
    <w:rsid w:val="008941E4"/>
    <w:rsid w:val="00894D61"/>
    <w:rsid w:val="00894E22"/>
    <w:rsid w:val="008959A5"/>
    <w:rsid w:val="00895D20"/>
    <w:rsid w:val="008963B2"/>
    <w:rsid w:val="00896A74"/>
    <w:rsid w:val="00896AE3"/>
    <w:rsid w:val="00897490"/>
    <w:rsid w:val="008975C5"/>
    <w:rsid w:val="008A053D"/>
    <w:rsid w:val="008A0A3B"/>
    <w:rsid w:val="008A0F59"/>
    <w:rsid w:val="008A136A"/>
    <w:rsid w:val="008A1527"/>
    <w:rsid w:val="008A15C4"/>
    <w:rsid w:val="008A1DE0"/>
    <w:rsid w:val="008A1F61"/>
    <w:rsid w:val="008A2348"/>
    <w:rsid w:val="008A239C"/>
    <w:rsid w:val="008A2889"/>
    <w:rsid w:val="008A2C57"/>
    <w:rsid w:val="008A2D79"/>
    <w:rsid w:val="008A33E3"/>
    <w:rsid w:val="008A395D"/>
    <w:rsid w:val="008A39AE"/>
    <w:rsid w:val="008A4C3C"/>
    <w:rsid w:val="008A57AA"/>
    <w:rsid w:val="008A5879"/>
    <w:rsid w:val="008A5C04"/>
    <w:rsid w:val="008A60A2"/>
    <w:rsid w:val="008A676D"/>
    <w:rsid w:val="008A6BF7"/>
    <w:rsid w:val="008A6CA0"/>
    <w:rsid w:val="008A6FF3"/>
    <w:rsid w:val="008A708F"/>
    <w:rsid w:val="008A70AC"/>
    <w:rsid w:val="008A7285"/>
    <w:rsid w:val="008A7321"/>
    <w:rsid w:val="008A7405"/>
    <w:rsid w:val="008A7A66"/>
    <w:rsid w:val="008B0A59"/>
    <w:rsid w:val="008B0B1D"/>
    <w:rsid w:val="008B11DF"/>
    <w:rsid w:val="008B17A4"/>
    <w:rsid w:val="008B18D8"/>
    <w:rsid w:val="008B2369"/>
    <w:rsid w:val="008B2FA6"/>
    <w:rsid w:val="008B3C33"/>
    <w:rsid w:val="008B3F5A"/>
    <w:rsid w:val="008B4411"/>
    <w:rsid w:val="008B46F9"/>
    <w:rsid w:val="008B4871"/>
    <w:rsid w:val="008B5D4B"/>
    <w:rsid w:val="008B6584"/>
    <w:rsid w:val="008B66CD"/>
    <w:rsid w:val="008B678C"/>
    <w:rsid w:val="008B6983"/>
    <w:rsid w:val="008B7376"/>
    <w:rsid w:val="008B7823"/>
    <w:rsid w:val="008B7913"/>
    <w:rsid w:val="008B7AD9"/>
    <w:rsid w:val="008B7AEB"/>
    <w:rsid w:val="008C054F"/>
    <w:rsid w:val="008C0721"/>
    <w:rsid w:val="008C09B5"/>
    <w:rsid w:val="008C0F90"/>
    <w:rsid w:val="008C1571"/>
    <w:rsid w:val="008C1AAF"/>
    <w:rsid w:val="008C1C62"/>
    <w:rsid w:val="008C359B"/>
    <w:rsid w:val="008C378A"/>
    <w:rsid w:val="008C3DC7"/>
    <w:rsid w:val="008C3DF5"/>
    <w:rsid w:val="008C436B"/>
    <w:rsid w:val="008C4907"/>
    <w:rsid w:val="008C4A11"/>
    <w:rsid w:val="008C5231"/>
    <w:rsid w:val="008C539E"/>
    <w:rsid w:val="008C562E"/>
    <w:rsid w:val="008C5EAB"/>
    <w:rsid w:val="008C600E"/>
    <w:rsid w:val="008C6426"/>
    <w:rsid w:val="008C698D"/>
    <w:rsid w:val="008C6B59"/>
    <w:rsid w:val="008C6BE1"/>
    <w:rsid w:val="008C6EFA"/>
    <w:rsid w:val="008C7F56"/>
    <w:rsid w:val="008D0909"/>
    <w:rsid w:val="008D0994"/>
    <w:rsid w:val="008D0D9C"/>
    <w:rsid w:val="008D13CD"/>
    <w:rsid w:val="008D1456"/>
    <w:rsid w:val="008D199C"/>
    <w:rsid w:val="008D1A2A"/>
    <w:rsid w:val="008D1DCA"/>
    <w:rsid w:val="008D2C8C"/>
    <w:rsid w:val="008D3648"/>
    <w:rsid w:val="008D3BF5"/>
    <w:rsid w:val="008D42CC"/>
    <w:rsid w:val="008D451A"/>
    <w:rsid w:val="008D48B0"/>
    <w:rsid w:val="008D49C0"/>
    <w:rsid w:val="008D4EA3"/>
    <w:rsid w:val="008D55BD"/>
    <w:rsid w:val="008D5667"/>
    <w:rsid w:val="008D577C"/>
    <w:rsid w:val="008D65D8"/>
    <w:rsid w:val="008D6D70"/>
    <w:rsid w:val="008D6FD7"/>
    <w:rsid w:val="008E0456"/>
    <w:rsid w:val="008E05B7"/>
    <w:rsid w:val="008E0866"/>
    <w:rsid w:val="008E09A6"/>
    <w:rsid w:val="008E0CF9"/>
    <w:rsid w:val="008E0DA3"/>
    <w:rsid w:val="008E1B53"/>
    <w:rsid w:val="008E1E95"/>
    <w:rsid w:val="008E262F"/>
    <w:rsid w:val="008E27AC"/>
    <w:rsid w:val="008E2A28"/>
    <w:rsid w:val="008E2E83"/>
    <w:rsid w:val="008E304E"/>
    <w:rsid w:val="008E3166"/>
    <w:rsid w:val="008E3399"/>
    <w:rsid w:val="008E3796"/>
    <w:rsid w:val="008E386A"/>
    <w:rsid w:val="008E3892"/>
    <w:rsid w:val="008E3CBE"/>
    <w:rsid w:val="008E3CF7"/>
    <w:rsid w:val="008E41A7"/>
    <w:rsid w:val="008E4570"/>
    <w:rsid w:val="008E4827"/>
    <w:rsid w:val="008E4B62"/>
    <w:rsid w:val="008E53F0"/>
    <w:rsid w:val="008E5A41"/>
    <w:rsid w:val="008E5BE0"/>
    <w:rsid w:val="008E674A"/>
    <w:rsid w:val="008E7479"/>
    <w:rsid w:val="008E74A9"/>
    <w:rsid w:val="008E7B23"/>
    <w:rsid w:val="008E7B59"/>
    <w:rsid w:val="008E7FFD"/>
    <w:rsid w:val="008F0502"/>
    <w:rsid w:val="008F0870"/>
    <w:rsid w:val="008F08A2"/>
    <w:rsid w:val="008F0981"/>
    <w:rsid w:val="008F0BB4"/>
    <w:rsid w:val="008F13AF"/>
    <w:rsid w:val="008F1716"/>
    <w:rsid w:val="008F21AA"/>
    <w:rsid w:val="008F272C"/>
    <w:rsid w:val="008F2B0C"/>
    <w:rsid w:val="008F2B5A"/>
    <w:rsid w:val="008F3364"/>
    <w:rsid w:val="008F34DC"/>
    <w:rsid w:val="008F39DC"/>
    <w:rsid w:val="008F63D1"/>
    <w:rsid w:val="008F6961"/>
    <w:rsid w:val="008F7B81"/>
    <w:rsid w:val="0090028C"/>
    <w:rsid w:val="00900570"/>
    <w:rsid w:val="00900AA5"/>
    <w:rsid w:val="00900C3B"/>
    <w:rsid w:val="00900DAF"/>
    <w:rsid w:val="00900F04"/>
    <w:rsid w:val="0090187F"/>
    <w:rsid w:val="00901CEF"/>
    <w:rsid w:val="00901DF6"/>
    <w:rsid w:val="00901F55"/>
    <w:rsid w:val="0090267A"/>
    <w:rsid w:val="00903929"/>
    <w:rsid w:val="0090393D"/>
    <w:rsid w:val="00904646"/>
    <w:rsid w:val="00904B18"/>
    <w:rsid w:val="00904F6A"/>
    <w:rsid w:val="00904F6E"/>
    <w:rsid w:val="00904F90"/>
    <w:rsid w:val="00905053"/>
    <w:rsid w:val="00905295"/>
    <w:rsid w:val="00905329"/>
    <w:rsid w:val="009055C6"/>
    <w:rsid w:val="00905966"/>
    <w:rsid w:val="00905B8F"/>
    <w:rsid w:val="00905CB5"/>
    <w:rsid w:val="00906024"/>
    <w:rsid w:val="009062FE"/>
    <w:rsid w:val="00906665"/>
    <w:rsid w:val="009074B8"/>
    <w:rsid w:val="00907CCF"/>
    <w:rsid w:val="00907DA5"/>
    <w:rsid w:val="009104F0"/>
    <w:rsid w:val="009105A5"/>
    <w:rsid w:val="00910A95"/>
    <w:rsid w:val="009111AA"/>
    <w:rsid w:val="009114F7"/>
    <w:rsid w:val="00911BCB"/>
    <w:rsid w:val="00911EA5"/>
    <w:rsid w:val="009125A4"/>
    <w:rsid w:val="00912A6F"/>
    <w:rsid w:val="00912EFB"/>
    <w:rsid w:val="00912F16"/>
    <w:rsid w:val="00912FAD"/>
    <w:rsid w:val="00913A05"/>
    <w:rsid w:val="00913C72"/>
    <w:rsid w:val="00913E74"/>
    <w:rsid w:val="0091475C"/>
    <w:rsid w:val="009147B9"/>
    <w:rsid w:val="00914C00"/>
    <w:rsid w:val="00914E65"/>
    <w:rsid w:val="009152A9"/>
    <w:rsid w:val="00915CA2"/>
    <w:rsid w:val="00915D14"/>
    <w:rsid w:val="0091607B"/>
    <w:rsid w:val="00916494"/>
    <w:rsid w:val="00916578"/>
    <w:rsid w:val="009169E2"/>
    <w:rsid w:val="00916AE2"/>
    <w:rsid w:val="00916B57"/>
    <w:rsid w:val="0091735E"/>
    <w:rsid w:val="009176DA"/>
    <w:rsid w:val="00920342"/>
    <w:rsid w:val="009203AA"/>
    <w:rsid w:val="009208CE"/>
    <w:rsid w:val="00920A0C"/>
    <w:rsid w:val="009210F5"/>
    <w:rsid w:val="009215CC"/>
    <w:rsid w:val="00921704"/>
    <w:rsid w:val="009227F3"/>
    <w:rsid w:val="009228F8"/>
    <w:rsid w:val="009229ED"/>
    <w:rsid w:val="00922E5B"/>
    <w:rsid w:val="0092326F"/>
    <w:rsid w:val="00923373"/>
    <w:rsid w:val="00923BBC"/>
    <w:rsid w:val="00923ED5"/>
    <w:rsid w:val="00923EF7"/>
    <w:rsid w:val="00924C35"/>
    <w:rsid w:val="00924EDB"/>
    <w:rsid w:val="00925343"/>
    <w:rsid w:val="0092596B"/>
    <w:rsid w:val="00925D7F"/>
    <w:rsid w:val="009260AA"/>
    <w:rsid w:val="00926B99"/>
    <w:rsid w:val="00926C10"/>
    <w:rsid w:val="00926EC4"/>
    <w:rsid w:val="00927433"/>
    <w:rsid w:val="0092746E"/>
    <w:rsid w:val="00927500"/>
    <w:rsid w:val="0092768C"/>
    <w:rsid w:val="009278C9"/>
    <w:rsid w:val="00927B1B"/>
    <w:rsid w:val="00927F5A"/>
    <w:rsid w:val="00930A89"/>
    <w:rsid w:val="0093107D"/>
    <w:rsid w:val="009312AA"/>
    <w:rsid w:val="0093158B"/>
    <w:rsid w:val="009318BA"/>
    <w:rsid w:val="00931C59"/>
    <w:rsid w:val="009325A6"/>
    <w:rsid w:val="0093263E"/>
    <w:rsid w:val="0093265D"/>
    <w:rsid w:val="00932B78"/>
    <w:rsid w:val="0093353F"/>
    <w:rsid w:val="009335C6"/>
    <w:rsid w:val="00933681"/>
    <w:rsid w:val="00933D17"/>
    <w:rsid w:val="00933E1C"/>
    <w:rsid w:val="00934177"/>
    <w:rsid w:val="00934927"/>
    <w:rsid w:val="0093513E"/>
    <w:rsid w:val="009354C9"/>
    <w:rsid w:val="0093555C"/>
    <w:rsid w:val="00935A18"/>
    <w:rsid w:val="00935F9E"/>
    <w:rsid w:val="009363DE"/>
    <w:rsid w:val="00936DBF"/>
    <w:rsid w:val="00937A47"/>
    <w:rsid w:val="00937F95"/>
    <w:rsid w:val="009404DB"/>
    <w:rsid w:val="00940C07"/>
    <w:rsid w:val="00940D5C"/>
    <w:rsid w:val="009414D4"/>
    <w:rsid w:val="00941C1B"/>
    <w:rsid w:val="00941E97"/>
    <w:rsid w:val="00942A30"/>
    <w:rsid w:val="009431BF"/>
    <w:rsid w:val="00943344"/>
    <w:rsid w:val="009435BC"/>
    <w:rsid w:val="009436CA"/>
    <w:rsid w:val="009438BB"/>
    <w:rsid w:val="00943A99"/>
    <w:rsid w:val="00943C7D"/>
    <w:rsid w:val="00943E79"/>
    <w:rsid w:val="00944489"/>
    <w:rsid w:val="00944BEB"/>
    <w:rsid w:val="00944C2B"/>
    <w:rsid w:val="009458FF"/>
    <w:rsid w:val="009459F6"/>
    <w:rsid w:val="0094604D"/>
    <w:rsid w:val="00946103"/>
    <w:rsid w:val="00946722"/>
    <w:rsid w:val="00947003"/>
    <w:rsid w:val="00947AA1"/>
    <w:rsid w:val="00947CB0"/>
    <w:rsid w:val="00947E61"/>
    <w:rsid w:val="00950044"/>
    <w:rsid w:val="009507B6"/>
    <w:rsid w:val="00950B2F"/>
    <w:rsid w:val="00950FE8"/>
    <w:rsid w:val="009511EB"/>
    <w:rsid w:val="009512FC"/>
    <w:rsid w:val="0095158A"/>
    <w:rsid w:val="009515CF"/>
    <w:rsid w:val="00951EE6"/>
    <w:rsid w:val="00952015"/>
    <w:rsid w:val="009526AE"/>
    <w:rsid w:val="009529D2"/>
    <w:rsid w:val="00952A10"/>
    <w:rsid w:val="00953757"/>
    <w:rsid w:val="0095403A"/>
    <w:rsid w:val="00954349"/>
    <w:rsid w:val="00954935"/>
    <w:rsid w:val="00954B1C"/>
    <w:rsid w:val="00955546"/>
    <w:rsid w:val="00955AF0"/>
    <w:rsid w:val="00956185"/>
    <w:rsid w:val="00956E15"/>
    <w:rsid w:val="009571EF"/>
    <w:rsid w:val="009573E7"/>
    <w:rsid w:val="0095745B"/>
    <w:rsid w:val="009579DC"/>
    <w:rsid w:val="00957B6F"/>
    <w:rsid w:val="00960135"/>
    <w:rsid w:val="009603D3"/>
    <w:rsid w:val="009605CC"/>
    <w:rsid w:val="00960911"/>
    <w:rsid w:val="0096092D"/>
    <w:rsid w:val="00960BFA"/>
    <w:rsid w:val="009612A3"/>
    <w:rsid w:val="00961430"/>
    <w:rsid w:val="00961758"/>
    <w:rsid w:val="0096179E"/>
    <w:rsid w:val="00961C36"/>
    <w:rsid w:val="00962472"/>
    <w:rsid w:val="009627A3"/>
    <w:rsid w:val="00962AE6"/>
    <w:rsid w:val="00962BB5"/>
    <w:rsid w:val="00963A05"/>
    <w:rsid w:val="00963BDB"/>
    <w:rsid w:val="00963E99"/>
    <w:rsid w:val="00964926"/>
    <w:rsid w:val="00964C57"/>
    <w:rsid w:val="00965B31"/>
    <w:rsid w:val="00965B81"/>
    <w:rsid w:val="00965C30"/>
    <w:rsid w:val="00965DA7"/>
    <w:rsid w:val="009664DB"/>
    <w:rsid w:val="00966DC0"/>
    <w:rsid w:val="00966F83"/>
    <w:rsid w:val="0096744A"/>
    <w:rsid w:val="00967AD4"/>
    <w:rsid w:val="00967B8F"/>
    <w:rsid w:val="009702BD"/>
    <w:rsid w:val="009702EE"/>
    <w:rsid w:val="009703D9"/>
    <w:rsid w:val="00970E76"/>
    <w:rsid w:val="00972481"/>
    <w:rsid w:val="00972969"/>
    <w:rsid w:val="00973949"/>
    <w:rsid w:val="00973956"/>
    <w:rsid w:val="0097397C"/>
    <w:rsid w:val="00973F20"/>
    <w:rsid w:val="0097453E"/>
    <w:rsid w:val="00974C83"/>
    <w:rsid w:val="0097522A"/>
    <w:rsid w:val="00975335"/>
    <w:rsid w:val="0097594E"/>
    <w:rsid w:val="00975B58"/>
    <w:rsid w:val="00975FBD"/>
    <w:rsid w:val="009764D3"/>
    <w:rsid w:val="00976DA0"/>
    <w:rsid w:val="0097707E"/>
    <w:rsid w:val="00977940"/>
    <w:rsid w:val="00977E17"/>
    <w:rsid w:val="00980421"/>
    <w:rsid w:val="00980DF0"/>
    <w:rsid w:val="00981277"/>
    <w:rsid w:val="00981376"/>
    <w:rsid w:val="009816FF"/>
    <w:rsid w:val="009825B9"/>
    <w:rsid w:val="00982935"/>
    <w:rsid w:val="00983540"/>
    <w:rsid w:val="009835D9"/>
    <w:rsid w:val="00983980"/>
    <w:rsid w:val="00983BE7"/>
    <w:rsid w:val="00983F5A"/>
    <w:rsid w:val="00984588"/>
    <w:rsid w:val="00984F27"/>
    <w:rsid w:val="00984FA6"/>
    <w:rsid w:val="00985317"/>
    <w:rsid w:val="00985402"/>
    <w:rsid w:val="00985503"/>
    <w:rsid w:val="00985782"/>
    <w:rsid w:val="00986182"/>
    <w:rsid w:val="0098727B"/>
    <w:rsid w:val="009873F0"/>
    <w:rsid w:val="00987C8F"/>
    <w:rsid w:val="00987CDD"/>
    <w:rsid w:val="0099010C"/>
    <w:rsid w:val="00990397"/>
    <w:rsid w:val="00990479"/>
    <w:rsid w:val="009905BF"/>
    <w:rsid w:val="009909F3"/>
    <w:rsid w:val="009911B8"/>
    <w:rsid w:val="00991241"/>
    <w:rsid w:val="00991366"/>
    <w:rsid w:val="00991901"/>
    <w:rsid w:val="00991FAB"/>
    <w:rsid w:val="00992197"/>
    <w:rsid w:val="00992670"/>
    <w:rsid w:val="009926C8"/>
    <w:rsid w:val="00992CFE"/>
    <w:rsid w:val="0099301B"/>
    <w:rsid w:val="009932DC"/>
    <w:rsid w:val="00993C32"/>
    <w:rsid w:val="00994C32"/>
    <w:rsid w:val="00995A66"/>
    <w:rsid w:val="00995FC1"/>
    <w:rsid w:val="0099628C"/>
    <w:rsid w:val="009965FD"/>
    <w:rsid w:val="00996ADC"/>
    <w:rsid w:val="00996B72"/>
    <w:rsid w:val="00996BAF"/>
    <w:rsid w:val="00996BB7"/>
    <w:rsid w:val="00996E61"/>
    <w:rsid w:val="00996EED"/>
    <w:rsid w:val="00997406"/>
    <w:rsid w:val="009A003F"/>
    <w:rsid w:val="009A021E"/>
    <w:rsid w:val="009A02CB"/>
    <w:rsid w:val="009A0604"/>
    <w:rsid w:val="009A089E"/>
    <w:rsid w:val="009A0A11"/>
    <w:rsid w:val="009A0C4E"/>
    <w:rsid w:val="009A10D1"/>
    <w:rsid w:val="009A13D4"/>
    <w:rsid w:val="009A2052"/>
    <w:rsid w:val="009A217D"/>
    <w:rsid w:val="009A236F"/>
    <w:rsid w:val="009A29A8"/>
    <w:rsid w:val="009A2CE5"/>
    <w:rsid w:val="009A32EF"/>
    <w:rsid w:val="009A3C87"/>
    <w:rsid w:val="009A40DB"/>
    <w:rsid w:val="009A4120"/>
    <w:rsid w:val="009A4268"/>
    <w:rsid w:val="009A4346"/>
    <w:rsid w:val="009A43F1"/>
    <w:rsid w:val="009A45D4"/>
    <w:rsid w:val="009A47AF"/>
    <w:rsid w:val="009A47CE"/>
    <w:rsid w:val="009A4C63"/>
    <w:rsid w:val="009A4F5A"/>
    <w:rsid w:val="009A580D"/>
    <w:rsid w:val="009A6642"/>
    <w:rsid w:val="009A67E4"/>
    <w:rsid w:val="009A7298"/>
    <w:rsid w:val="009A73A5"/>
    <w:rsid w:val="009A7B93"/>
    <w:rsid w:val="009B1018"/>
    <w:rsid w:val="009B119B"/>
    <w:rsid w:val="009B1848"/>
    <w:rsid w:val="009B19B6"/>
    <w:rsid w:val="009B1C72"/>
    <w:rsid w:val="009B1E7F"/>
    <w:rsid w:val="009B26B5"/>
    <w:rsid w:val="009B28EF"/>
    <w:rsid w:val="009B3673"/>
    <w:rsid w:val="009B4005"/>
    <w:rsid w:val="009B43B4"/>
    <w:rsid w:val="009B4DB6"/>
    <w:rsid w:val="009B591E"/>
    <w:rsid w:val="009B5AE7"/>
    <w:rsid w:val="009B6439"/>
    <w:rsid w:val="009B66EC"/>
    <w:rsid w:val="009B6812"/>
    <w:rsid w:val="009B6B50"/>
    <w:rsid w:val="009B6D6C"/>
    <w:rsid w:val="009B6E9C"/>
    <w:rsid w:val="009B6ED3"/>
    <w:rsid w:val="009B6FE7"/>
    <w:rsid w:val="009B77BE"/>
    <w:rsid w:val="009B7C6A"/>
    <w:rsid w:val="009B7F39"/>
    <w:rsid w:val="009B7F6D"/>
    <w:rsid w:val="009C0944"/>
    <w:rsid w:val="009C0B58"/>
    <w:rsid w:val="009C0C0F"/>
    <w:rsid w:val="009C0F51"/>
    <w:rsid w:val="009C0FEC"/>
    <w:rsid w:val="009C1114"/>
    <w:rsid w:val="009C149B"/>
    <w:rsid w:val="009C1DA7"/>
    <w:rsid w:val="009C1F8C"/>
    <w:rsid w:val="009C228A"/>
    <w:rsid w:val="009C2724"/>
    <w:rsid w:val="009C2846"/>
    <w:rsid w:val="009C2F51"/>
    <w:rsid w:val="009C313A"/>
    <w:rsid w:val="009C35BA"/>
    <w:rsid w:val="009C3829"/>
    <w:rsid w:val="009C39BE"/>
    <w:rsid w:val="009C3DBF"/>
    <w:rsid w:val="009C40A9"/>
    <w:rsid w:val="009C51D0"/>
    <w:rsid w:val="009C5BA5"/>
    <w:rsid w:val="009C5CFD"/>
    <w:rsid w:val="009C608E"/>
    <w:rsid w:val="009C649E"/>
    <w:rsid w:val="009C67F4"/>
    <w:rsid w:val="009C684C"/>
    <w:rsid w:val="009C6A5C"/>
    <w:rsid w:val="009C6A63"/>
    <w:rsid w:val="009C73B2"/>
    <w:rsid w:val="009C73EF"/>
    <w:rsid w:val="009C786C"/>
    <w:rsid w:val="009D01C3"/>
    <w:rsid w:val="009D03EB"/>
    <w:rsid w:val="009D099E"/>
    <w:rsid w:val="009D0C8A"/>
    <w:rsid w:val="009D0D62"/>
    <w:rsid w:val="009D12B4"/>
    <w:rsid w:val="009D16A6"/>
    <w:rsid w:val="009D199C"/>
    <w:rsid w:val="009D1A2E"/>
    <w:rsid w:val="009D21CA"/>
    <w:rsid w:val="009D2282"/>
    <w:rsid w:val="009D2458"/>
    <w:rsid w:val="009D2919"/>
    <w:rsid w:val="009D2E28"/>
    <w:rsid w:val="009D30C7"/>
    <w:rsid w:val="009D42BA"/>
    <w:rsid w:val="009D44CB"/>
    <w:rsid w:val="009D461F"/>
    <w:rsid w:val="009D4897"/>
    <w:rsid w:val="009D4DF3"/>
    <w:rsid w:val="009D4E35"/>
    <w:rsid w:val="009D5A9E"/>
    <w:rsid w:val="009D5F69"/>
    <w:rsid w:val="009D60CD"/>
    <w:rsid w:val="009D61E6"/>
    <w:rsid w:val="009D6756"/>
    <w:rsid w:val="009D6937"/>
    <w:rsid w:val="009D6AE0"/>
    <w:rsid w:val="009D6C68"/>
    <w:rsid w:val="009D7BA7"/>
    <w:rsid w:val="009D7CE1"/>
    <w:rsid w:val="009E0252"/>
    <w:rsid w:val="009E0702"/>
    <w:rsid w:val="009E07FC"/>
    <w:rsid w:val="009E0988"/>
    <w:rsid w:val="009E1299"/>
    <w:rsid w:val="009E20B1"/>
    <w:rsid w:val="009E2290"/>
    <w:rsid w:val="009E266D"/>
    <w:rsid w:val="009E2731"/>
    <w:rsid w:val="009E2A7A"/>
    <w:rsid w:val="009E31F9"/>
    <w:rsid w:val="009E3DA5"/>
    <w:rsid w:val="009E41CF"/>
    <w:rsid w:val="009E41ED"/>
    <w:rsid w:val="009E43B2"/>
    <w:rsid w:val="009E441B"/>
    <w:rsid w:val="009E4D32"/>
    <w:rsid w:val="009E52EA"/>
    <w:rsid w:val="009E5486"/>
    <w:rsid w:val="009E5707"/>
    <w:rsid w:val="009E57BB"/>
    <w:rsid w:val="009E5C74"/>
    <w:rsid w:val="009E5CA9"/>
    <w:rsid w:val="009E5D87"/>
    <w:rsid w:val="009E61FB"/>
    <w:rsid w:val="009E6516"/>
    <w:rsid w:val="009E6559"/>
    <w:rsid w:val="009E733E"/>
    <w:rsid w:val="009E7749"/>
    <w:rsid w:val="009E7A87"/>
    <w:rsid w:val="009F00D5"/>
    <w:rsid w:val="009F032A"/>
    <w:rsid w:val="009F041D"/>
    <w:rsid w:val="009F0F4D"/>
    <w:rsid w:val="009F139A"/>
    <w:rsid w:val="009F1441"/>
    <w:rsid w:val="009F1A74"/>
    <w:rsid w:val="009F2065"/>
    <w:rsid w:val="009F2095"/>
    <w:rsid w:val="009F20E2"/>
    <w:rsid w:val="009F23F4"/>
    <w:rsid w:val="009F2729"/>
    <w:rsid w:val="009F2D07"/>
    <w:rsid w:val="009F33ED"/>
    <w:rsid w:val="009F39CF"/>
    <w:rsid w:val="009F423A"/>
    <w:rsid w:val="009F4263"/>
    <w:rsid w:val="009F42B4"/>
    <w:rsid w:val="009F4718"/>
    <w:rsid w:val="009F477D"/>
    <w:rsid w:val="009F4EEE"/>
    <w:rsid w:val="009F5181"/>
    <w:rsid w:val="009F5366"/>
    <w:rsid w:val="009F5552"/>
    <w:rsid w:val="009F56E0"/>
    <w:rsid w:val="009F616E"/>
    <w:rsid w:val="009F6CF0"/>
    <w:rsid w:val="009F6D0B"/>
    <w:rsid w:val="009F751A"/>
    <w:rsid w:val="009F7A5A"/>
    <w:rsid w:val="009F7A94"/>
    <w:rsid w:val="009F7C82"/>
    <w:rsid w:val="009F7FC5"/>
    <w:rsid w:val="00A002C4"/>
    <w:rsid w:val="00A00511"/>
    <w:rsid w:val="00A00780"/>
    <w:rsid w:val="00A00C89"/>
    <w:rsid w:val="00A00FC3"/>
    <w:rsid w:val="00A014CF"/>
    <w:rsid w:val="00A017E0"/>
    <w:rsid w:val="00A019D4"/>
    <w:rsid w:val="00A01C8C"/>
    <w:rsid w:val="00A02267"/>
    <w:rsid w:val="00A02385"/>
    <w:rsid w:val="00A0250C"/>
    <w:rsid w:val="00A02960"/>
    <w:rsid w:val="00A0343E"/>
    <w:rsid w:val="00A03634"/>
    <w:rsid w:val="00A0466B"/>
    <w:rsid w:val="00A04725"/>
    <w:rsid w:val="00A049D0"/>
    <w:rsid w:val="00A05127"/>
    <w:rsid w:val="00A057F7"/>
    <w:rsid w:val="00A05A42"/>
    <w:rsid w:val="00A05F02"/>
    <w:rsid w:val="00A06850"/>
    <w:rsid w:val="00A06A74"/>
    <w:rsid w:val="00A06C7A"/>
    <w:rsid w:val="00A0763C"/>
    <w:rsid w:val="00A07793"/>
    <w:rsid w:val="00A0785A"/>
    <w:rsid w:val="00A1014F"/>
    <w:rsid w:val="00A1136C"/>
    <w:rsid w:val="00A113DD"/>
    <w:rsid w:val="00A11871"/>
    <w:rsid w:val="00A119E4"/>
    <w:rsid w:val="00A11C61"/>
    <w:rsid w:val="00A11D51"/>
    <w:rsid w:val="00A11DFD"/>
    <w:rsid w:val="00A120B6"/>
    <w:rsid w:val="00A129C6"/>
    <w:rsid w:val="00A12BD8"/>
    <w:rsid w:val="00A1367D"/>
    <w:rsid w:val="00A13B5F"/>
    <w:rsid w:val="00A13DC8"/>
    <w:rsid w:val="00A1421C"/>
    <w:rsid w:val="00A144BD"/>
    <w:rsid w:val="00A14AFA"/>
    <w:rsid w:val="00A14E0F"/>
    <w:rsid w:val="00A15BF6"/>
    <w:rsid w:val="00A15E53"/>
    <w:rsid w:val="00A15FE9"/>
    <w:rsid w:val="00A16040"/>
    <w:rsid w:val="00A16057"/>
    <w:rsid w:val="00A16713"/>
    <w:rsid w:val="00A16778"/>
    <w:rsid w:val="00A167E3"/>
    <w:rsid w:val="00A16E41"/>
    <w:rsid w:val="00A17347"/>
    <w:rsid w:val="00A17370"/>
    <w:rsid w:val="00A17B65"/>
    <w:rsid w:val="00A2068B"/>
    <w:rsid w:val="00A21233"/>
    <w:rsid w:val="00A2222E"/>
    <w:rsid w:val="00A228A7"/>
    <w:rsid w:val="00A22BC4"/>
    <w:rsid w:val="00A22C3E"/>
    <w:rsid w:val="00A23224"/>
    <w:rsid w:val="00A23321"/>
    <w:rsid w:val="00A23499"/>
    <w:rsid w:val="00A236B4"/>
    <w:rsid w:val="00A2379E"/>
    <w:rsid w:val="00A23E66"/>
    <w:rsid w:val="00A24720"/>
    <w:rsid w:val="00A24898"/>
    <w:rsid w:val="00A24A00"/>
    <w:rsid w:val="00A25313"/>
    <w:rsid w:val="00A255B2"/>
    <w:rsid w:val="00A26076"/>
    <w:rsid w:val="00A26404"/>
    <w:rsid w:val="00A26552"/>
    <w:rsid w:val="00A26B6E"/>
    <w:rsid w:val="00A26C34"/>
    <w:rsid w:val="00A26C4B"/>
    <w:rsid w:val="00A26DEA"/>
    <w:rsid w:val="00A27127"/>
    <w:rsid w:val="00A275D4"/>
    <w:rsid w:val="00A27922"/>
    <w:rsid w:val="00A27CB9"/>
    <w:rsid w:val="00A27DDF"/>
    <w:rsid w:val="00A3086B"/>
    <w:rsid w:val="00A308D9"/>
    <w:rsid w:val="00A309D2"/>
    <w:rsid w:val="00A30B05"/>
    <w:rsid w:val="00A30C3A"/>
    <w:rsid w:val="00A30C60"/>
    <w:rsid w:val="00A31413"/>
    <w:rsid w:val="00A31578"/>
    <w:rsid w:val="00A31BA9"/>
    <w:rsid w:val="00A31C29"/>
    <w:rsid w:val="00A325EE"/>
    <w:rsid w:val="00A32833"/>
    <w:rsid w:val="00A329E8"/>
    <w:rsid w:val="00A32B9A"/>
    <w:rsid w:val="00A32DFB"/>
    <w:rsid w:val="00A32E0C"/>
    <w:rsid w:val="00A333C4"/>
    <w:rsid w:val="00A3344B"/>
    <w:rsid w:val="00A336FE"/>
    <w:rsid w:val="00A33B2D"/>
    <w:rsid w:val="00A33BFA"/>
    <w:rsid w:val="00A33E51"/>
    <w:rsid w:val="00A33EFE"/>
    <w:rsid w:val="00A34067"/>
    <w:rsid w:val="00A34C01"/>
    <w:rsid w:val="00A34C3D"/>
    <w:rsid w:val="00A34C7F"/>
    <w:rsid w:val="00A35956"/>
    <w:rsid w:val="00A35B81"/>
    <w:rsid w:val="00A35BBE"/>
    <w:rsid w:val="00A36281"/>
    <w:rsid w:val="00A364EA"/>
    <w:rsid w:val="00A36607"/>
    <w:rsid w:val="00A36731"/>
    <w:rsid w:val="00A36BAE"/>
    <w:rsid w:val="00A373F9"/>
    <w:rsid w:val="00A4031B"/>
    <w:rsid w:val="00A4099A"/>
    <w:rsid w:val="00A41516"/>
    <w:rsid w:val="00A41B30"/>
    <w:rsid w:val="00A41BC8"/>
    <w:rsid w:val="00A42337"/>
    <w:rsid w:val="00A42D11"/>
    <w:rsid w:val="00A42E4F"/>
    <w:rsid w:val="00A43291"/>
    <w:rsid w:val="00A43449"/>
    <w:rsid w:val="00A435C8"/>
    <w:rsid w:val="00A441DE"/>
    <w:rsid w:val="00A44626"/>
    <w:rsid w:val="00A44DAF"/>
    <w:rsid w:val="00A44DCB"/>
    <w:rsid w:val="00A44FC4"/>
    <w:rsid w:val="00A451DF"/>
    <w:rsid w:val="00A4572A"/>
    <w:rsid w:val="00A45C37"/>
    <w:rsid w:val="00A45D34"/>
    <w:rsid w:val="00A45D56"/>
    <w:rsid w:val="00A460B6"/>
    <w:rsid w:val="00A465F0"/>
    <w:rsid w:val="00A46C52"/>
    <w:rsid w:val="00A46CB5"/>
    <w:rsid w:val="00A46FCE"/>
    <w:rsid w:val="00A47769"/>
    <w:rsid w:val="00A47863"/>
    <w:rsid w:val="00A47BEC"/>
    <w:rsid w:val="00A47E9D"/>
    <w:rsid w:val="00A5034A"/>
    <w:rsid w:val="00A5039D"/>
    <w:rsid w:val="00A503CD"/>
    <w:rsid w:val="00A50591"/>
    <w:rsid w:val="00A5106D"/>
    <w:rsid w:val="00A5180B"/>
    <w:rsid w:val="00A52EF4"/>
    <w:rsid w:val="00A53535"/>
    <w:rsid w:val="00A535D0"/>
    <w:rsid w:val="00A5380C"/>
    <w:rsid w:val="00A53DC0"/>
    <w:rsid w:val="00A541A4"/>
    <w:rsid w:val="00A54790"/>
    <w:rsid w:val="00A54D03"/>
    <w:rsid w:val="00A550B0"/>
    <w:rsid w:val="00A55227"/>
    <w:rsid w:val="00A5554F"/>
    <w:rsid w:val="00A5599D"/>
    <w:rsid w:val="00A55AFC"/>
    <w:rsid w:val="00A56262"/>
    <w:rsid w:val="00A563D8"/>
    <w:rsid w:val="00A56CAB"/>
    <w:rsid w:val="00A57493"/>
    <w:rsid w:val="00A577AE"/>
    <w:rsid w:val="00A57E2D"/>
    <w:rsid w:val="00A60657"/>
    <w:rsid w:val="00A60939"/>
    <w:rsid w:val="00A60D17"/>
    <w:rsid w:val="00A61398"/>
    <w:rsid w:val="00A617D4"/>
    <w:rsid w:val="00A6209B"/>
    <w:rsid w:val="00A6295F"/>
    <w:rsid w:val="00A62A4B"/>
    <w:rsid w:val="00A62A9C"/>
    <w:rsid w:val="00A62D8B"/>
    <w:rsid w:val="00A62DFA"/>
    <w:rsid w:val="00A62FD6"/>
    <w:rsid w:val="00A631D7"/>
    <w:rsid w:val="00A632C5"/>
    <w:rsid w:val="00A6335E"/>
    <w:rsid w:val="00A63678"/>
    <w:rsid w:val="00A636C4"/>
    <w:rsid w:val="00A63D3B"/>
    <w:rsid w:val="00A63EBE"/>
    <w:rsid w:val="00A6432F"/>
    <w:rsid w:val="00A64893"/>
    <w:rsid w:val="00A64D89"/>
    <w:rsid w:val="00A65115"/>
    <w:rsid w:val="00A65FA8"/>
    <w:rsid w:val="00A67362"/>
    <w:rsid w:val="00A6756B"/>
    <w:rsid w:val="00A67D56"/>
    <w:rsid w:val="00A67F6F"/>
    <w:rsid w:val="00A70392"/>
    <w:rsid w:val="00A706A3"/>
    <w:rsid w:val="00A7083F"/>
    <w:rsid w:val="00A71735"/>
    <w:rsid w:val="00A71A85"/>
    <w:rsid w:val="00A71B7A"/>
    <w:rsid w:val="00A71CD4"/>
    <w:rsid w:val="00A71F39"/>
    <w:rsid w:val="00A720AC"/>
    <w:rsid w:val="00A721CB"/>
    <w:rsid w:val="00A72402"/>
    <w:rsid w:val="00A726A0"/>
    <w:rsid w:val="00A72FE3"/>
    <w:rsid w:val="00A731BD"/>
    <w:rsid w:val="00A731F6"/>
    <w:rsid w:val="00A736DC"/>
    <w:rsid w:val="00A73883"/>
    <w:rsid w:val="00A73A63"/>
    <w:rsid w:val="00A73AEF"/>
    <w:rsid w:val="00A73E79"/>
    <w:rsid w:val="00A7422E"/>
    <w:rsid w:val="00A74765"/>
    <w:rsid w:val="00A759B0"/>
    <w:rsid w:val="00A75AF8"/>
    <w:rsid w:val="00A7629D"/>
    <w:rsid w:val="00A764D7"/>
    <w:rsid w:val="00A764EB"/>
    <w:rsid w:val="00A76867"/>
    <w:rsid w:val="00A76B24"/>
    <w:rsid w:val="00A77083"/>
    <w:rsid w:val="00A77244"/>
    <w:rsid w:val="00A77384"/>
    <w:rsid w:val="00A778AB"/>
    <w:rsid w:val="00A80799"/>
    <w:rsid w:val="00A80C90"/>
    <w:rsid w:val="00A80FDA"/>
    <w:rsid w:val="00A814F9"/>
    <w:rsid w:val="00A816D8"/>
    <w:rsid w:val="00A82332"/>
    <w:rsid w:val="00A82518"/>
    <w:rsid w:val="00A8252B"/>
    <w:rsid w:val="00A8289B"/>
    <w:rsid w:val="00A83078"/>
    <w:rsid w:val="00A83385"/>
    <w:rsid w:val="00A83394"/>
    <w:rsid w:val="00A83B41"/>
    <w:rsid w:val="00A83CE0"/>
    <w:rsid w:val="00A840C5"/>
    <w:rsid w:val="00A840D4"/>
    <w:rsid w:val="00A849CE"/>
    <w:rsid w:val="00A84C99"/>
    <w:rsid w:val="00A85211"/>
    <w:rsid w:val="00A8536E"/>
    <w:rsid w:val="00A858ED"/>
    <w:rsid w:val="00A8648B"/>
    <w:rsid w:val="00A868DB"/>
    <w:rsid w:val="00A87364"/>
    <w:rsid w:val="00A87A32"/>
    <w:rsid w:val="00A87A5C"/>
    <w:rsid w:val="00A87D92"/>
    <w:rsid w:val="00A906A0"/>
    <w:rsid w:val="00A90786"/>
    <w:rsid w:val="00A90C57"/>
    <w:rsid w:val="00A90E7D"/>
    <w:rsid w:val="00A9151C"/>
    <w:rsid w:val="00A915FE"/>
    <w:rsid w:val="00A91F16"/>
    <w:rsid w:val="00A91FCE"/>
    <w:rsid w:val="00A922DA"/>
    <w:rsid w:val="00A92D22"/>
    <w:rsid w:val="00A93345"/>
    <w:rsid w:val="00A937D2"/>
    <w:rsid w:val="00A93DF9"/>
    <w:rsid w:val="00A94280"/>
    <w:rsid w:val="00A9555E"/>
    <w:rsid w:val="00A95BD4"/>
    <w:rsid w:val="00A95BFA"/>
    <w:rsid w:val="00A9638D"/>
    <w:rsid w:val="00A96DA3"/>
    <w:rsid w:val="00A970F3"/>
    <w:rsid w:val="00A97AFB"/>
    <w:rsid w:val="00A97C93"/>
    <w:rsid w:val="00A97F0B"/>
    <w:rsid w:val="00AA05B3"/>
    <w:rsid w:val="00AA0A31"/>
    <w:rsid w:val="00AA0AD1"/>
    <w:rsid w:val="00AA0B15"/>
    <w:rsid w:val="00AA0D43"/>
    <w:rsid w:val="00AA0DC3"/>
    <w:rsid w:val="00AA1207"/>
    <w:rsid w:val="00AA13CE"/>
    <w:rsid w:val="00AA1AA7"/>
    <w:rsid w:val="00AA1AC4"/>
    <w:rsid w:val="00AA2199"/>
    <w:rsid w:val="00AA283C"/>
    <w:rsid w:val="00AA2929"/>
    <w:rsid w:val="00AA3220"/>
    <w:rsid w:val="00AA37D2"/>
    <w:rsid w:val="00AA4671"/>
    <w:rsid w:val="00AA4955"/>
    <w:rsid w:val="00AA588D"/>
    <w:rsid w:val="00AA5F70"/>
    <w:rsid w:val="00AA649E"/>
    <w:rsid w:val="00AA6A7E"/>
    <w:rsid w:val="00AA718E"/>
    <w:rsid w:val="00AA7E3F"/>
    <w:rsid w:val="00AA7FCA"/>
    <w:rsid w:val="00AB01A4"/>
    <w:rsid w:val="00AB04D4"/>
    <w:rsid w:val="00AB09C1"/>
    <w:rsid w:val="00AB0CF5"/>
    <w:rsid w:val="00AB1DB8"/>
    <w:rsid w:val="00AB22BD"/>
    <w:rsid w:val="00AB2587"/>
    <w:rsid w:val="00AB29A3"/>
    <w:rsid w:val="00AB2A37"/>
    <w:rsid w:val="00AB2DFE"/>
    <w:rsid w:val="00AB33D9"/>
    <w:rsid w:val="00AB3744"/>
    <w:rsid w:val="00AB417B"/>
    <w:rsid w:val="00AB498E"/>
    <w:rsid w:val="00AB4C84"/>
    <w:rsid w:val="00AB5554"/>
    <w:rsid w:val="00AB5982"/>
    <w:rsid w:val="00AB59F7"/>
    <w:rsid w:val="00AB621A"/>
    <w:rsid w:val="00AB6774"/>
    <w:rsid w:val="00AB6B83"/>
    <w:rsid w:val="00AB783A"/>
    <w:rsid w:val="00AB7F53"/>
    <w:rsid w:val="00AC04B3"/>
    <w:rsid w:val="00AC0A58"/>
    <w:rsid w:val="00AC0C03"/>
    <w:rsid w:val="00AC0E36"/>
    <w:rsid w:val="00AC13E6"/>
    <w:rsid w:val="00AC2567"/>
    <w:rsid w:val="00AC2C2E"/>
    <w:rsid w:val="00AC303D"/>
    <w:rsid w:val="00AC307F"/>
    <w:rsid w:val="00AC344B"/>
    <w:rsid w:val="00AC37AF"/>
    <w:rsid w:val="00AC3C3E"/>
    <w:rsid w:val="00AC3CC9"/>
    <w:rsid w:val="00AC4493"/>
    <w:rsid w:val="00AC4B8C"/>
    <w:rsid w:val="00AC4E93"/>
    <w:rsid w:val="00AC536F"/>
    <w:rsid w:val="00AC5374"/>
    <w:rsid w:val="00AC539C"/>
    <w:rsid w:val="00AC588A"/>
    <w:rsid w:val="00AC60A7"/>
    <w:rsid w:val="00AC619D"/>
    <w:rsid w:val="00AC63E8"/>
    <w:rsid w:val="00AC66B0"/>
    <w:rsid w:val="00AC69F0"/>
    <w:rsid w:val="00AC6A99"/>
    <w:rsid w:val="00AC731E"/>
    <w:rsid w:val="00AC7AC5"/>
    <w:rsid w:val="00AC7B95"/>
    <w:rsid w:val="00AC7CD3"/>
    <w:rsid w:val="00AD0876"/>
    <w:rsid w:val="00AD0F99"/>
    <w:rsid w:val="00AD2118"/>
    <w:rsid w:val="00AD2680"/>
    <w:rsid w:val="00AD2F04"/>
    <w:rsid w:val="00AD3185"/>
    <w:rsid w:val="00AD35CC"/>
    <w:rsid w:val="00AD3A43"/>
    <w:rsid w:val="00AD482E"/>
    <w:rsid w:val="00AD4CB9"/>
    <w:rsid w:val="00AD4D28"/>
    <w:rsid w:val="00AD531A"/>
    <w:rsid w:val="00AD5391"/>
    <w:rsid w:val="00AD54C6"/>
    <w:rsid w:val="00AD5534"/>
    <w:rsid w:val="00AD5629"/>
    <w:rsid w:val="00AD5CCA"/>
    <w:rsid w:val="00AD5F64"/>
    <w:rsid w:val="00AD63F7"/>
    <w:rsid w:val="00AD66A8"/>
    <w:rsid w:val="00AD6A63"/>
    <w:rsid w:val="00AD781A"/>
    <w:rsid w:val="00AE060A"/>
    <w:rsid w:val="00AE0E57"/>
    <w:rsid w:val="00AE11F4"/>
    <w:rsid w:val="00AE20D7"/>
    <w:rsid w:val="00AE2333"/>
    <w:rsid w:val="00AE2614"/>
    <w:rsid w:val="00AE2F1F"/>
    <w:rsid w:val="00AE2F9C"/>
    <w:rsid w:val="00AE3015"/>
    <w:rsid w:val="00AE3682"/>
    <w:rsid w:val="00AE37B6"/>
    <w:rsid w:val="00AE3AF4"/>
    <w:rsid w:val="00AE3CE2"/>
    <w:rsid w:val="00AE3D20"/>
    <w:rsid w:val="00AE4116"/>
    <w:rsid w:val="00AE4191"/>
    <w:rsid w:val="00AE4382"/>
    <w:rsid w:val="00AE45E2"/>
    <w:rsid w:val="00AE4ADA"/>
    <w:rsid w:val="00AE548B"/>
    <w:rsid w:val="00AE61BA"/>
    <w:rsid w:val="00AE65B2"/>
    <w:rsid w:val="00AE6AE9"/>
    <w:rsid w:val="00AE6FC7"/>
    <w:rsid w:val="00AE704A"/>
    <w:rsid w:val="00AE7059"/>
    <w:rsid w:val="00AE775C"/>
    <w:rsid w:val="00AE78C2"/>
    <w:rsid w:val="00AE7BC2"/>
    <w:rsid w:val="00AF02CF"/>
    <w:rsid w:val="00AF02E4"/>
    <w:rsid w:val="00AF04A3"/>
    <w:rsid w:val="00AF0650"/>
    <w:rsid w:val="00AF10CC"/>
    <w:rsid w:val="00AF1184"/>
    <w:rsid w:val="00AF129A"/>
    <w:rsid w:val="00AF16AD"/>
    <w:rsid w:val="00AF194A"/>
    <w:rsid w:val="00AF22E6"/>
    <w:rsid w:val="00AF258B"/>
    <w:rsid w:val="00AF278F"/>
    <w:rsid w:val="00AF2DFF"/>
    <w:rsid w:val="00AF2FDD"/>
    <w:rsid w:val="00AF3A4F"/>
    <w:rsid w:val="00AF3AC2"/>
    <w:rsid w:val="00AF3F82"/>
    <w:rsid w:val="00AF41EA"/>
    <w:rsid w:val="00AF4402"/>
    <w:rsid w:val="00AF4AE3"/>
    <w:rsid w:val="00AF5117"/>
    <w:rsid w:val="00AF536A"/>
    <w:rsid w:val="00AF53E4"/>
    <w:rsid w:val="00AF542F"/>
    <w:rsid w:val="00AF5848"/>
    <w:rsid w:val="00AF5974"/>
    <w:rsid w:val="00AF5D30"/>
    <w:rsid w:val="00AF6182"/>
    <w:rsid w:val="00AF61C5"/>
    <w:rsid w:val="00AF6552"/>
    <w:rsid w:val="00AF658B"/>
    <w:rsid w:val="00AF6C7A"/>
    <w:rsid w:val="00AF6D1A"/>
    <w:rsid w:val="00AF71D4"/>
    <w:rsid w:val="00AF7D2F"/>
    <w:rsid w:val="00AF7E26"/>
    <w:rsid w:val="00B00181"/>
    <w:rsid w:val="00B006A9"/>
    <w:rsid w:val="00B00934"/>
    <w:rsid w:val="00B0093C"/>
    <w:rsid w:val="00B00CA7"/>
    <w:rsid w:val="00B01546"/>
    <w:rsid w:val="00B018FD"/>
    <w:rsid w:val="00B01CDD"/>
    <w:rsid w:val="00B020ED"/>
    <w:rsid w:val="00B0216E"/>
    <w:rsid w:val="00B022EF"/>
    <w:rsid w:val="00B024DF"/>
    <w:rsid w:val="00B0271B"/>
    <w:rsid w:val="00B027EB"/>
    <w:rsid w:val="00B02F26"/>
    <w:rsid w:val="00B03297"/>
    <w:rsid w:val="00B034B8"/>
    <w:rsid w:val="00B035E0"/>
    <w:rsid w:val="00B03689"/>
    <w:rsid w:val="00B03A19"/>
    <w:rsid w:val="00B03B8E"/>
    <w:rsid w:val="00B03E36"/>
    <w:rsid w:val="00B03FC9"/>
    <w:rsid w:val="00B04B0A"/>
    <w:rsid w:val="00B051FC"/>
    <w:rsid w:val="00B05299"/>
    <w:rsid w:val="00B059CC"/>
    <w:rsid w:val="00B06230"/>
    <w:rsid w:val="00B06A9E"/>
    <w:rsid w:val="00B073A0"/>
    <w:rsid w:val="00B07BFD"/>
    <w:rsid w:val="00B10073"/>
    <w:rsid w:val="00B107B8"/>
    <w:rsid w:val="00B1081D"/>
    <w:rsid w:val="00B10C8E"/>
    <w:rsid w:val="00B111D1"/>
    <w:rsid w:val="00B113FA"/>
    <w:rsid w:val="00B115E9"/>
    <w:rsid w:val="00B1194F"/>
    <w:rsid w:val="00B12B3C"/>
    <w:rsid w:val="00B12CD1"/>
    <w:rsid w:val="00B130C3"/>
    <w:rsid w:val="00B13165"/>
    <w:rsid w:val="00B13450"/>
    <w:rsid w:val="00B13527"/>
    <w:rsid w:val="00B13C56"/>
    <w:rsid w:val="00B13DF7"/>
    <w:rsid w:val="00B1402B"/>
    <w:rsid w:val="00B14050"/>
    <w:rsid w:val="00B150BE"/>
    <w:rsid w:val="00B15330"/>
    <w:rsid w:val="00B15468"/>
    <w:rsid w:val="00B15539"/>
    <w:rsid w:val="00B155F6"/>
    <w:rsid w:val="00B158E2"/>
    <w:rsid w:val="00B16271"/>
    <w:rsid w:val="00B1649C"/>
    <w:rsid w:val="00B167EB"/>
    <w:rsid w:val="00B1735B"/>
    <w:rsid w:val="00B1748B"/>
    <w:rsid w:val="00B2005E"/>
    <w:rsid w:val="00B200A5"/>
    <w:rsid w:val="00B20265"/>
    <w:rsid w:val="00B20E3F"/>
    <w:rsid w:val="00B21191"/>
    <w:rsid w:val="00B21340"/>
    <w:rsid w:val="00B21787"/>
    <w:rsid w:val="00B21789"/>
    <w:rsid w:val="00B21A57"/>
    <w:rsid w:val="00B227AA"/>
    <w:rsid w:val="00B235A9"/>
    <w:rsid w:val="00B23D20"/>
    <w:rsid w:val="00B2424E"/>
    <w:rsid w:val="00B24313"/>
    <w:rsid w:val="00B243ED"/>
    <w:rsid w:val="00B24A78"/>
    <w:rsid w:val="00B24E6B"/>
    <w:rsid w:val="00B25631"/>
    <w:rsid w:val="00B2674E"/>
    <w:rsid w:val="00B26B02"/>
    <w:rsid w:val="00B2722D"/>
    <w:rsid w:val="00B27369"/>
    <w:rsid w:val="00B27421"/>
    <w:rsid w:val="00B2744D"/>
    <w:rsid w:val="00B30241"/>
    <w:rsid w:val="00B30A00"/>
    <w:rsid w:val="00B31024"/>
    <w:rsid w:val="00B3132E"/>
    <w:rsid w:val="00B314B4"/>
    <w:rsid w:val="00B318DC"/>
    <w:rsid w:val="00B319B4"/>
    <w:rsid w:val="00B31BBB"/>
    <w:rsid w:val="00B31C27"/>
    <w:rsid w:val="00B31D31"/>
    <w:rsid w:val="00B32018"/>
    <w:rsid w:val="00B32B2E"/>
    <w:rsid w:val="00B32B5E"/>
    <w:rsid w:val="00B32FAD"/>
    <w:rsid w:val="00B3381A"/>
    <w:rsid w:val="00B33D1D"/>
    <w:rsid w:val="00B33EE0"/>
    <w:rsid w:val="00B34208"/>
    <w:rsid w:val="00B34860"/>
    <w:rsid w:val="00B34BEB"/>
    <w:rsid w:val="00B34C98"/>
    <w:rsid w:val="00B34CBE"/>
    <w:rsid w:val="00B358D4"/>
    <w:rsid w:val="00B3687C"/>
    <w:rsid w:val="00B36917"/>
    <w:rsid w:val="00B3696D"/>
    <w:rsid w:val="00B36E21"/>
    <w:rsid w:val="00B36FFF"/>
    <w:rsid w:val="00B37457"/>
    <w:rsid w:val="00B376E6"/>
    <w:rsid w:val="00B378DC"/>
    <w:rsid w:val="00B37BF8"/>
    <w:rsid w:val="00B400B4"/>
    <w:rsid w:val="00B4035A"/>
    <w:rsid w:val="00B40641"/>
    <w:rsid w:val="00B40A93"/>
    <w:rsid w:val="00B40F2D"/>
    <w:rsid w:val="00B40FA3"/>
    <w:rsid w:val="00B4115E"/>
    <w:rsid w:val="00B41674"/>
    <w:rsid w:val="00B4198D"/>
    <w:rsid w:val="00B4256D"/>
    <w:rsid w:val="00B428A6"/>
    <w:rsid w:val="00B428AE"/>
    <w:rsid w:val="00B42AD3"/>
    <w:rsid w:val="00B42F7B"/>
    <w:rsid w:val="00B43841"/>
    <w:rsid w:val="00B439D9"/>
    <w:rsid w:val="00B43E16"/>
    <w:rsid w:val="00B448D7"/>
    <w:rsid w:val="00B45244"/>
    <w:rsid w:val="00B45421"/>
    <w:rsid w:val="00B4544B"/>
    <w:rsid w:val="00B45C6E"/>
    <w:rsid w:val="00B45FF0"/>
    <w:rsid w:val="00B4628D"/>
    <w:rsid w:val="00B46CFF"/>
    <w:rsid w:val="00B471F7"/>
    <w:rsid w:val="00B47826"/>
    <w:rsid w:val="00B47B05"/>
    <w:rsid w:val="00B47B6E"/>
    <w:rsid w:val="00B50101"/>
    <w:rsid w:val="00B50544"/>
    <w:rsid w:val="00B50776"/>
    <w:rsid w:val="00B50CE7"/>
    <w:rsid w:val="00B50CEF"/>
    <w:rsid w:val="00B50F14"/>
    <w:rsid w:val="00B50F72"/>
    <w:rsid w:val="00B5100E"/>
    <w:rsid w:val="00B51745"/>
    <w:rsid w:val="00B51A34"/>
    <w:rsid w:val="00B51AFE"/>
    <w:rsid w:val="00B51CBC"/>
    <w:rsid w:val="00B51E98"/>
    <w:rsid w:val="00B52691"/>
    <w:rsid w:val="00B52696"/>
    <w:rsid w:val="00B52783"/>
    <w:rsid w:val="00B53116"/>
    <w:rsid w:val="00B53F87"/>
    <w:rsid w:val="00B54391"/>
    <w:rsid w:val="00B545CD"/>
    <w:rsid w:val="00B549D1"/>
    <w:rsid w:val="00B54BB6"/>
    <w:rsid w:val="00B54D4E"/>
    <w:rsid w:val="00B55B31"/>
    <w:rsid w:val="00B55DB2"/>
    <w:rsid w:val="00B55DE3"/>
    <w:rsid w:val="00B56045"/>
    <w:rsid w:val="00B5680C"/>
    <w:rsid w:val="00B56EF5"/>
    <w:rsid w:val="00B57F62"/>
    <w:rsid w:val="00B6032A"/>
    <w:rsid w:val="00B604E1"/>
    <w:rsid w:val="00B60A27"/>
    <w:rsid w:val="00B6149A"/>
    <w:rsid w:val="00B619A0"/>
    <w:rsid w:val="00B6206D"/>
    <w:rsid w:val="00B62990"/>
    <w:rsid w:val="00B62E82"/>
    <w:rsid w:val="00B63146"/>
    <w:rsid w:val="00B63684"/>
    <w:rsid w:val="00B636F5"/>
    <w:rsid w:val="00B63CC6"/>
    <w:rsid w:val="00B63EF0"/>
    <w:rsid w:val="00B64836"/>
    <w:rsid w:val="00B64920"/>
    <w:rsid w:val="00B64BFA"/>
    <w:rsid w:val="00B65A3B"/>
    <w:rsid w:val="00B65A53"/>
    <w:rsid w:val="00B65D4D"/>
    <w:rsid w:val="00B65F73"/>
    <w:rsid w:val="00B661A0"/>
    <w:rsid w:val="00B6638C"/>
    <w:rsid w:val="00B6667D"/>
    <w:rsid w:val="00B66B0B"/>
    <w:rsid w:val="00B66C1D"/>
    <w:rsid w:val="00B674FA"/>
    <w:rsid w:val="00B677D4"/>
    <w:rsid w:val="00B70295"/>
    <w:rsid w:val="00B706B2"/>
    <w:rsid w:val="00B71184"/>
    <w:rsid w:val="00B7118E"/>
    <w:rsid w:val="00B71192"/>
    <w:rsid w:val="00B71387"/>
    <w:rsid w:val="00B719B7"/>
    <w:rsid w:val="00B71D4F"/>
    <w:rsid w:val="00B72097"/>
    <w:rsid w:val="00B72214"/>
    <w:rsid w:val="00B72377"/>
    <w:rsid w:val="00B724EB"/>
    <w:rsid w:val="00B72635"/>
    <w:rsid w:val="00B72D86"/>
    <w:rsid w:val="00B730BB"/>
    <w:rsid w:val="00B73531"/>
    <w:rsid w:val="00B735CB"/>
    <w:rsid w:val="00B7368E"/>
    <w:rsid w:val="00B737E3"/>
    <w:rsid w:val="00B74B92"/>
    <w:rsid w:val="00B74E60"/>
    <w:rsid w:val="00B75208"/>
    <w:rsid w:val="00B7543D"/>
    <w:rsid w:val="00B75558"/>
    <w:rsid w:val="00B75640"/>
    <w:rsid w:val="00B75D97"/>
    <w:rsid w:val="00B75D99"/>
    <w:rsid w:val="00B75DA8"/>
    <w:rsid w:val="00B75EED"/>
    <w:rsid w:val="00B7600C"/>
    <w:rsid w:val="00B762F6"/>
    <w:rsid w:val="00B76665"/>
    <w:rsid w:val="00B77489"/>
    <w:rsid w:val="00B80198"/>
    <w:rsid w:val="00B806AB"/>
    <w:rsid w:val="00B80797"/>
    <w:rsid w:val="00B811C7"/>
    <w:rsid w:val="00B81F26"/>
    <w:rsid w:val="00B82201"/>
    <w:rsid w:val="00B8253F"/>
    <w:rsid w:val="00B8264F"/>
    <w:rsid w:val="00B82C6D"/>
    <w:rsid w:val="00B8301E"/>
    <w:rsid w:val="00B83AC6"/>
    <w:rsid w:val="00B83C5F"/>
    <w:rsid w:val="00B846E6"/>
    <w:rsid w:val="00B852E4"/>
    <w:rsid w:val="00B85472"/>
    <w:rsid w:val="00B8592B"/>
    <w:rsid w:val="00B86B31"/>
    <w:rsid w:val="00B8713E"/>
    <w:rsid w:val="00B87695"/>
    <w:rsid w:val="00B8790B"/>
    <w:rsid w:val="00B87A48"/>
    <w:rsid w:val="00B87F35"/>
    <w:rsid w:val="00B90478"/>
    <w:rsid w:val="00B90607"/>
    <w:rsid w:val="00B906FA"/>
    <w:rsid w:val="00B90EA2"/>
    <w:rsid w:val="00B91ACA"/>
    <w:rsid w:val="00B91B99"/>
    <w:rsid w:val="00B91F44"/>
    <w:rsid w:val="00B9232F"/>
    <w:rsid w:val="00B92707"/>
    <w:rsid w:val="00B927FB"/>
    <w:rsid w:val="00B928B3"/>
    <w:rsid w:val="00B92987"/>
    <w:rsid w:val="00B92AA1"/>
    <w:rsid w:val="00B92B89"/>
    <w:rsid w:val="00B92FA0"/>
    <w:rsid w:val="00B9382E"/>
    <w:rsid w:val="00B941A5"/>
    <w:rsid w:val="00B94E34"/>
    <w:rsid w:val="00B952BE"/>
    <w:rsid w:val="00B9597B"/>
    <w:rsid w:val="00B95FBC"/>
    <w:rsid w:val="00B961DF"/>
    <w:rsid w:val="00B96273"/>
    <w:rsid w:val="00B964B1"/>
    <w:rsid w:val="00B964B9"/>
    <w:rsid w:val="00B96BCF"/>
    <w:rsid w:val="00B96CA5"/>
    <w:rsid w:val="00B96E87"/>
    <w:rsid w:val="00B97578"/>
    <w:rsid w:val="00B976BD"/>
    <w:rsid w:val="00B979EE"/>
    <w:rsid w:val="00B97B78"/>
    <w:rsid w:val="00B97B9F"/>
    <w:rsid w:val="00BA003D"/>
    <w:rsid w:val="00BA0E0E"/>
    <w:rsid w:val="00BA16A1"/>
    <w:rsid w:val="00BA1CA5"/>
    <w:rsid w:val="00BA30C3"/>
    <w:rsid w:val="00BA31AF"/>
    <w:rsid w:val="00BA388D"/>
    <w:rsid w:val="00BA3C34"/>
    <w:rsid w:val="00BA3D0C"/>
    <w:rsid w:val="00BA3D0E"/>
    <w:rsid w:val="00BA49AD"/>
    <w:rsid w:val="00BA4E55"/>
    <w:rsid w:val="00BA4EE2"/>
    <w:rsid w:val="00BA538E"/>
    <w:rsid w:val="00BA5C9A"/>
    <w:rsid w:val="00BA5E4F"/>
    <w:rsid w:val="00BA6284"/>
    <w:rsid w:val="00BA62ED"/>
    <w:rsid w:val="00BA6499"/>
    <w:rsid w:val="00BA686A"/>
    <w:rsid w:val="00BA6AF0"/>
    <w:rsid w:val="00BA6D15"/>
    <w:rsid w:val="00BA773B"/>
    <w:rsid w:val="00BB0610"/>
    <w:rsid w:val="00BB1186"/>
    <w:rsid w:val="00BB13C8"/>
    <w:rsid w:val="00BB1824"/>
    <w:rsid w:val="00BB1A29"/>
    <w:rsid w:val="00BB1A4F"/>
    <w:rsid w:val="00BB20FB"/>
    <w:rsid w:val="00BB29C7"/>
    <w:rsid w:val="00BB2C5D"/>
    <w:rsid w:val="00BB366F"/>
    <w:rsid w:val="00BB38CC"/>
    <w:rsid w:val="00BB439B"/>
    <w:rsid w:val="00BB449B"/>
    <w:rsid w:val="00BB4C30"/>
    <w:rsid w:val="00BB5178"/>
    <w:rsid w:val="00BB54FB"/>
    <w:rsid w:val="00BB57D9"/>
    <w:rsid w:val="00BB67A1"/>
    <w:rsid w:val="00BB67D8"/>
    <w:rsid w:val="00BB6CAF"/>
    <w:rsid w:val="00BB7624"/>
    <w:rsid w:val="00BB7D68"/>
    <w:rsid w:val="00BB7FB3"/>
    <w:rsid w:val="00BB7FE5"/>
    <w:rsid w:val="00BC0141"/>
    <w:rsid w:val="00BC014D"/>
    <w:rsid w:val="00BC0583"/>
    <w:rsid w:val="00BC0642"/>
    <w:rsid w:val="00BC06CD"/>
    <w:rsid w:val="00BC1358"/>
    <w:rsid w:val="00BC13A9"/>
    <w:rsid w:val="00BC14EB"/>
    <w:rsid w:val="00BC2A1D"/>
    <w:rsid w:val="00BC2B80"/>
    <w:rsid w:val="00BC2E3A"/>
    <w:rsid w:val="00BC3512"/>
    <w:rsid w:val="00BC4653"/>
    <w:rsid w:val="00BC4E02"/>
    <w:rsid w:val="00BC4E10"/>
    <w:rsid w:val="00BC55EC"/>
    <w:rsid w:val="00BC654C"/>
    <w:rsid w:val="00BC75EE"/>
    <w:rsid w:val="00BC7803"/>
    <w:rsid w:val="00BC799D"/>
    <w:rsid w:val="00BD0047"/>
    <w:rsid w:val="00BD02BA"/>
    <w:rsid w:val="00BD05A9"/>
    <w:rsid w:val="00BD075F"/>
    <w:rsid w:val="00BD1731"/>
    <w:rsid w:val="00BD18BD"/>
    <w:rsid w:val="00BD190C"/>
    <w:rsid w:val="00BD1FA3"/>
    <w:rsid w:val="00BD2695"/>
    <w:rsid w:val="00BD29AE"/>
    <w:rsid w:val="00BD2B28"/>
    <w:rsid w:val="00BD2E26"/>
    <w:rsid w:val="00BD3014"/>
    <w:rsid w:val="00BD322C"/>
    <w:rsid w:val="00BD32F3"/>
    <w:rsid w:val="00BD3661"/>
    <w:rsid w:val="00BD3ABA"/>
    <w:rsid w:val="00BD4A9D"/>
    <w:rsid w:val="00BD5029"/>
    <w:rsid w:val="00BD5365"/>
    <w:rsid w:val="00BD558F"/>
    <w:rsid w:val="00BD5CA6"/>
    <w:rsid w:val="00BD5F1E"/>
    <w:rsid w:val="00BD6C92"/>
    <w:rsid w:val="00BD6E25"/>
    <w:rsid w:val="00BD7CCE"/>
    <w:rsid w:val="00BD7D04"/>
    <w:rsid w:val="00BD7E92"/>
    <w:rsid w:val="00BE0216"/>
    <w:rsid w:val="00BE0371"/>
    <w:rsid w:val="00BE039F"/>
    <w:rsid w:val="00BE068B"/>
    <w:rsid w:val="00BE0BD2"/>
    <w:rsid w:val="00BE0D3F"/>
    <w:rsid w:val="00BE1073"/>
    <w:rsid w:val="00BE1363"/>
    <w:rsid w:val="00BE1731"/>
    <w:rsid w:val="00BE1884"/>
    <w:rsid w:val="00BE2447"/>
    <w:rsid w:val="00BE26BE"/>
    <w:rsid w:val="00BE2A80"/>
    <w:rsid w:val="00BE2A89"/>
    <w:rsid w:val="00BE2F35"/>
    <w:rsid w:val="00BE321A"/>
    <w:rsid w:val="00BE34CD"/>
    <w:rsid w:val="00BE3C50"/>
    <w:rsid w:val="00BE430B"/>
    <w:rsid w:val="00BE46AA"/>
    <w:rsid w:val="00BE46D6"/>
    <w:rsid w:val="00BE5094"/>
    <w:rsid w:val="00BE5372"/>
    <w:rsid w:val="00BE53A0"/>
    <w:rsid w:val="00BE5423"/>
    <w:rsid w:val="00BE5A8C"/>
    <w:rsid w:val="00BE5DA3"/>
    <w:rsid w:val="00BE67F0"/>
    <w:rsid w:val="00BE6C86"/>
    <w:rsid w:val="00BE6E3B"/>
    <w:rsid w:val="00BE70D2"/>
    <w:rsid w:val="00BE7997"/>
    <w:rsid w:val="00BE7CCB"/>
    <w:rsid w:val="00BF0051"/>
    <w:rsid w:val="00BF0092"/>
    <w:rsid w:val="00BF0F08"/>
    <w:rsid w:val="00BF1956"/>
    <w:rsid w:val="00BF1969"/>
    <w:rsid w:val="00BF1FFF"/>
    <w:rsid w:val="00BF2489"/>
    <w:rsid w:val="00BF24B4"/>
    <w:rsid w:val="00BF2549"/>
    <w:rsid w:val="00BF2B4B"/>
    <w:rsid w:val="00BF2B67"/>
    <w:rsid w:val="00BF2C9A"/>
    <w:rsid w:val="00BF36AA"/>
    <w:rsid w:val="00BF3DFE"/>
    <w:rsid w:val="00BF3EFA"/>
    <w:rsid w:val="00BF445C"/>
    <w:rsid w:val="00BF4E0F"/>
    <w:rsid w:val="00BF5847"/>
    <w:rsid w:val="00BF5C46"/>
    <w:rsid w:val="00BF69E0"/>
    <w:rsid w:val="00BF6A1C"/>
    <w:rsid w:val="00BF6A7B"/>
    <w:rsid w:val="00BF6FD0"/>
    <w:rsid w:val="00BF715A"/>
    <w:rsid w:val="00BF72CC"/>
    <w:rsid w:val="00BF749D"/>
    <w:rsid w:val="00C0009B"/>
    <w:rsid w:val="00C00496"/>
    <w:rsid w:val="00C009D1"/>
    <w:rsid w:val="00C00B58"/>
    <w:rsid w:val="00C0121B"/>
    <w:rsid w:val="00C012F6"/>
    <w:rsid w:val="00C01342"/>
    <w:rsid w:val="00C02216"/>
    <w:rsid w:val="00C02296"/>
    <w:rsid w:val="00C03B4F"/>
    <w:rsid w:val="00C03C9D"/>
    <w:rsid w:val="00C044C5"/>
    <w:rsid w:val="00C04BDE"/>
    <w:rsid w:val="00C054B6"/>
    <w:rsid w:val="00C0562E"/>
    <w:rsid w:val="00C05EB9"/>
    <w:rsid w:val="00C060DB"/>
    <w:rsid w:val="00C06106"/>
    <w:rsid w:val="00C06140"/>
    <w:rsid w:val="00C06408"/>
    <w:rsid w:val="00C0671D"/>
    <w:rsid w:val="00C06961"/>
    <w:rsid w:val="00C06A0B"/>
    <w:rsid w:val="00C0785F"/>
    <w:rsid w:val="00C079FA"/>
    <w:rsid w:val="00C07BE7"/>
    <w:rsid w:val="00C1013A"/>
    <w:rsid w:val="00C1015D"/>
    <w:rsid w:val="00C10803"/>
    <w:rsid w:val="00C10CEB"/>
    <w:rsid w:val="00C1184F"/>
    <w:rsid w:val="00C11EF6"/>
    <w:rsid w:val="00C12191"/>
    <w:rsid w:val="00C1248E"/>
    <w:rsid w:val="00C127EF"/>
    <w:rsid w:val="00C139CF"/>
    <w:rsid w:val="00C13A43"/>
    <w:rsid w:val="00C13C14"/>
    <w:rsid w:val="00C14385"/>
    <w:rsid w:val="00C146BE"/>
    <w:rsid w:val="00C14AC0"/>
    <w:rsid w:val="00C14DFD"/>
    <w:rsid w:val="00C14DFE"/>
    <w:rsid w:val="00C14FE0"/>
    <w:rsid w:val="00C15639"/>
    <w:rsid w:val="00C15764"/>
    <w:rsid w:val="00C167C1"/>
    <w:rsid w:val="00C16B1F"/>
    <w:rsid w:val="00C16C10"/>
    <w:rsid w:val="00C17875"/>
    <w:rsid w:val="00C17923"/>
    <w:rsid w:val="00C17A74"/>
    <w:rsid w:val="00C17ECF"/>
    <w:rsid w:val="00C202CD"/>
    <w:rsid w:val="00C205B6"/>
    <w:rsid w:val="00C20CB6"/>
    <w:rsid w:val="00C22E6B"/>
    <w:rsid w:val="00C23CE0"/>
    <w:rsid w:val="00C246B9"/>
    <w:rsid w:val="00C24838"/>
    <w:rsid w:val="00C248F9"/>
    <w:rsid w:val="00C25186"/>
    <w:rsid w:val="00C2552D"/>
    <w:rsid w:val="00C2571B"/>
    <w:rsid w:val="00C260F5"/>
    <w:rsid w:val="00C26179"/>
    <w:rsid w:val="00C2661E"/>
    <w:rsid w:val="00C2689C"/>
    <w:rsid w:val="00C26C20"/>
    <w:rsid w:val="00C26D38"/>
    <w:rsid w:val="00C27156"/>
    <w:rsid w:val="00C272F5"/>
    <w:rsid w:val="00C276D7"/>
    <w:rsid w:val="00C27741"/>
    <w:rsid w:val="00C30874"/>
    <w:rsid w:val="00C30C3F"/>
    <w:rsid w:val="00C31837"/>
    <w:rsid w:val="00C31849"/>
    <w:rsid w:val="00C31BED"/>
    <w:rsid w:val="00C31CA6"/>
    <w:rsid w:val="00C3245B"/>
    <w:rsid w:val="00C32888"/>
    <w:rsid w:val="00C32E7E"/>
    <w:rsid w:val="00C33753"/>
    <w:rsid w:val="00C338E4"/>
    <w:rsid w:val="00C35652"/>
    <w:rsid w:val="00C358F0"/>
    <w:rsid w:val="00C358F1"/>
    <w:rsid w:val="00C35E65"/>
    <w:rsid w:val="00C3619E"/>
    <w:rsid w:val="00C366D9"/>
    <w:rsid w:val="00C3678E"/>
    <w:rsid w:val="00C36841"/>
    <w:rsid w:val="00C36F6E"/>
    <w:rsid w:val="00C37CA6"/>
    <w:rsid w:val="00C37E58"/>
    <w:rsid w:val="00C404F7"/>
    <w:rsid w:val="00C40575"/>
    <w:rsid w:val="00C4082C"/>
    <w:rsid w:val="00C414E2"/>
    <w:rsid w:val="00C41A36"/>
    <w:rsid w:val="00C41C98"/>
    <w:rsid w:val="00C42D2C"/>
    <w:rsid w:val="00C4316B"/>
    <w:rsid w:val="00C4351B"/>
    <w:rsid w:val="00C43578"/>
    <w:rsid w:val="00C4384D"/>
    <w:rsid w:val="00C43DEE"/>
    <w:rsid w:val="00C4428F"/>
    <w:rsid w:val="00C44712"/>
    <w:rsid w:val="00C44D5E"/>
    <w:rsid w:val="00C45206"/>
    <w:rsid w:val="00C46296"/>
    <w:rsid w:val="00C465A1"/>
    <w:rsid w:val="00C4727A"/>
    <w:rsid w:val="00C479D7"/>
    <w:rsid w:val="00C506A9"/>
    <w:rsid w:val="00C50B26"/>
    <w:rsid w:val="00C515D8"/>
    <w:rsid w:val="00C51C3F"/>
    <w:rsid w:val="00C52832"/>
    <w:rsid w:val="00C528B3"/>
    <w:rsid w:val="00C52D7C"/>
    <w:rsid w:val="00C52DAB"/>
    <w:rsid w:val="00C533CC"/>
    <w:rsid w:val="00C53471"/>
    <w:rsid w:val="00C53D2C"/>
    <w:rsid w:val="00C544DA"/>
    <w:rsid w:val="00C5471B"/>
    <w:rsid w:val="00C5488F"/>
    <w:rsid w:val="00C54DAF"/>
    <w:rsid w:val="00C54E39"/>
    <w:rsid w:val="00C54F1B"/>
    <w:rsid w:val="00C5505C"/>
    <w:rsid w:val="00C550B6"/>
    <w:rsid w:val="00C5528F"/>
    <w:rsid w:val="00C55A32"/>
    <w:rsid w:val="00C55C19"/>
    <w:rsid w:val="00C56B17"/>
    <w:rsid w:val="00C57017"/>
    <w:rsid w:val="00C570D2"/>
    <w:rsid w:val="00C57802"/>
    <w:rsid w:val="00C57969"/>
    <w:rsid w:val="00C60128"/>
    <w:rsid w:val="00C6050C"/>
    <w:rsid w:val="00C6056D"/>
    <w:rsid w:val="00C60947"/>
    <w:rsid w:val="00C60C77"/>
    <w:rsid w:val="00C61291"/>
    <w:rsid w:val="00C61684"/>
    <w:rsid w:val="00C618BA"/>
    <w:rsid w:val="00C61B09"/>
    <w:rsid w:val="00C61BBC"/>
    <w:rsid w:val="00C61BD0"/>
    <w:rsid w:val="00C61C9B"/>
    <w:rsid w:val="00C61D8F"/>
    <w:rsid w:val="00C61F86"/>
    <w:rsid w:val="00C62004"/>
    <w:rsid w:val="00C620ED"/>
    <w:rsid w:val="00C62104"/>
    <w:rsid w:val="00C62BDA"/>
    <w:rsid w:val="00C62BF6"/>
    <w:rsid w:val="00C63462"/>
    <w:rsid w:val="00C6346D"/>
    <w:rsid w:val="00C6371D"/>
    <w:rsid w:val="00C639D0"/>
    <w:rsid w:val="00C63C66"/>
    <w:rsid w:val="00C646D0"/>
    <w:rsid w:val="00C64AE7"/>
    <w:rsid w:val="00C64D53"/>
    <w:rsid w:val="00C64F50"/>
    <w:rsid w:val="00C65097"/>
    <w:rsid w:val="00C656FD"/>
    <w:rsid w:val="00C66031"/>
    <w:rsid w:val="00C66E14"/>
    <w:rsid w:val="00C66E3C"/>
    <w:rsid w:val="00C67807"/>
    <w:rsid w:val="00C67BE6"/>
    <w:rsid w:val="00C67E58"/>
    <w:rsid w:val="00C705D3"/>
    <w:rsid w:val="00C719AE"/>
    <w:rsid w:val="00C71E6A"/>
    <w:rsid w:val="00C7223A"/>
    <w:rsid w:val="00C724F6"/>
    <w:rsid w:val="00C72EC6"/>
    <w:rsid w:val="00C736C2"/>
    <w:rsid w:val="00C73BE2"/>
    <w:rsid w:val="00C73BEC"/>
    <w:rsid w:val="00C74785"/>
    <w:rsid w:val="00C74A0E"/>
    <w:rsid w:val="00C74C33"/>
    <w:rsid w:val="00C754FA"/>
    <w:rsid w:val="00C75BB4"/>
    <w:rsid w:val="00C75F48"/>
    <w:rsid w:val="00C763E3"/>
    <w:rsid w:val="00C76F84"/>
    <w:rsid w:val="00C776F0"/>
    <w:rsid w:val="00C77BBC"/>
    <w:rsid w:val="00C77E88"/>
    <w:rsid w:val="00C801A1"/>
    <w:rsid w:val="00C80298"/>
    <w:rsid w:val="00C8036C"/>
    <w:rsid w:val="00C80411"/>
    <w:rsid w:val="00C80591"/>
    <w:rsid w:val="00C80A83"/>
    <w:rsid w:val="00C80C2E"/>
    <w:rsid w:val="00C80CD0"/>
    <w:rsid w:val="00C810A7"/>
    <w:rsid w:val="00C810E9"/>
    <w:rsid w:val="00C8201C"/>
    <w:rsid w:val="00C8217D"/>
    <w:rsid w:val="00C82A21"/>
    <w:rsid w:val="00C82E31"/>
    <w:rsid w:val="00C83011"/>
    <w:rsid w:val="00C835B4"/>
    <w:rsid w:val="00C8378F"/>
    <w:rsid w:val="00C84BCC"/>
    <w:rsid w:val="00C84CDF"/>
    <w:rsid w:val="00C85020"/>
    <w:rsid w:val="00C859BD"/>
    <w:rsid w:val="00C87C58"/>
    <w:rsid w:val="00C87E96"/>
    <w:rsid w:val="00C90087"/>
    <w:rsid w:val="00C900FF"/>
    <w:rsid w:val="00C9015A"/>
    <w:rsid w:val="00C903CF"/>
    <w:rsid w:val="00C90849"/>
    <w:rsid w:val="00C90B95"/>
    <w:rsid w:val="00C90C78"/>
    <w:rsid w:val="00C90F89"/>
    <w:rsid w:val="00C91058"/>
    <w:rsid w:val="00C91EC9"/>
    <w:rsid w:val="00C91F39"/>
    <w:rsid w:val="00C92202"/>
    <w:rsid w:val="00C929A1"/>
    <w:rsid w:val="00C92D5E"/>
    <w:rsid w:val="00C92E19"/>
    <w:rsid w:val="00C92E2B"/>
    <w:rsid w:val="00C93728"/>
    <w:rsid w:val="00C939A6"/>
    <w:rsid w:val="00C93D78"/>
    <w:rsid w:val="00C942A7"/>
    <w:rsid w:val="00C945EE"/>
    <w:rsid w:val="00C94922"/>
    <w:rsid w:val="00C95377"/>
    <w:rsid w:val="00C956A3"/>
    <w:rsid w:val="00C95F86"/>
    <w:rsid w:val="00C96014"/>
    <w:rsid w:val="00C9657D"/>
    <w:rsid w:val="00C96773"/>
    <w:rsid w:val="00C96E08"/>
    <w:rsid w:val="00C96F50"/>
    <w:rsid w:val="00C97DAE"/>
    <w:rsid w:val="00CA019D"/>
    <w:rsid w:val="00CA0EED"/>
    <w:rsid w:val="00CA0F4A"/>
    <w:rsid w:val="00CA1118"/>
    <w:rsid w:val="00CA11E5"/>
    <w:rsid w:val="00CA1334"/>
    <w:rsid w:val="00CA14E0"/>
    <w:rsid w:val="00CA24A7"/>
    <w:rsid w:val="00CA25DD"/>
    <w:rsid w:val="00CA27F3"/>
    <w:rsid w:val="00CA31E4"/>
    <w:rsid w:val="00CA3898"/>
    <w:rsid w:val="00CA3E3A"/>
    <w:rsid w:val="00CA3E8F"/>
    <w:rsid w:val="00CA44B1"/>
    <w:rsid w:val="00CA475C"/>
    <w:rsid w:val="00CA50A4"/>
    <w:rsid w:val="00CA53EE"/>
    <w:rsid w:val="00CA5F11"/>
    <w:rsid w:val="00CA667E"/>
    <w:rsid w:val="00CA6C77"/>
    <w:rsid w:val="00CA72C9"/>
    <w:rsid w:val="00CA756F"/>
    <w:rsid w:val="00CA793A"/>
    <w:rsid w:val="00CA7E65"/>
    <w:rsid w:val="00CB0126"/>
    <w:rsid w:val="00CB1534"/>
    <w:rsid w:val="00CB24F6"/>
    <w:rsid w:val="00CB2596"/>
    <w:rsid w:val="00CB28DD"/>
    <w:rsid w:val="00CB29A1"/>
    <w:rsid w:val="00CB2A92"/>
    <w:rsid w:val="00CB2CFD"/>
    <w:rsid w:val="00CB3503"/>
    <w:rsid w:val="00CB45F8"/>
    <w:rsid w:val="00CB46AD"/>
    <w:rsid w:val="00CB4787"/>
    <w:rsid w:val="00CB4AF2"/>
    <w:rsid w:val="00CB56E9"/>
    <w:rsid w:val="00CB571B"/>
    <w:rsid w:val="00CB65B1"/>
    <w:rsid w:val="00CB66CB"/>
    <w:rsid w:val="00CB6718"/>
    <w:rsid w:val="00CB6C67"/>
    <w:rsid w:val="00CB6F3F"/>
    <w:rsid w:val="00CB73A2"/>
    <w:rsid w:val="00CB79D2"/>
    <w:rsid w:val="00CC0E9E"/>
    <w:rsid w:val="00CC1176"/>
    <w:rsid w:val="00CC25D1"/>
    <w:rsid w:val="00CC2ACE"/>
    <w:rsid w:val="00CC3101"/>
    <w:rsid w:val="00CC3996"/>
    <w:rsid w:val="00CC3B56"/>
    <w:rsid w:val="00CC3DF7"/>
    <w:rsid w:val="00CC3F7D"/>
    <w:rsid w:val="00CC4073"/>
    <w:rsid w:val="00CC4249"/>
    <w:rsid w:val="00CC4336"/>
    <w:rsid w:val="00CC44B3"/>
    <w:rsid w:val="00CC4575"/>
    <w:rsid w:val="00CC4856"/>
    <w:rsid w:val="00CC4C2F"/>
    <w:rsid w:val="00CC4C31"/>
    <w:rsid w:val="00CC4F69"/>
    <w:rsid w:val="00CC535A"/>
    <w:rsid w:val="00CC55BF"/>
    <w:rsid w:val="00CC5B2D"/>
    <w:rsid w:val="00CC5F02"/>
    <w:rsid w:val="00CC6B2B"/>
    <w:rsid w:val="00CC6F18"/>
    <w:rsid w:val="00CC703E"/>
    <w:rsid w:val="00CC7116"/>
    <w:rsid w:val="00CC7271"/>
    <w:rsid w:val="00CC7F04"/>
    <w:rsid w:val="00CC7F66"/>
    <w:rsid w:val="00CD00DE"/>
    <w:rsid w:val="00CD02E8"/>
    <w:rsid w:val="00CD0C30"/>
    <w:rsid w:val="00CD0F7F"/>
    <w:rsid w:val="00CD155A"/>
    <w:rsid w:val="00CD162C"/>
    <w:rsid w:val="00CD18F6"/>
    <w:rsid w:val="00CD231D"/>
    <w:rsid w:val="00CD2459"/>
    <w:rsid w:val="00CD2D8A"/>
    <w:rsid w:val="00CD2FFC"/>
    <w:rsid w:val="00CD325B"/>
    <w:rsid w:val="00CD3289"/>
    <w:rsid w:val="00CD37DD"/>
    <w:rsid w:val="00CD3CFD"/>
    <w:rsid w:val="00CD3DD2"/>
    <w:rsid w:val="00CD4D7B"/>
    <w:rsid w:val="00CD5880"/>
    <w:rsid w:val="00CD5B2E"/>
    <w:rsid w:val="00CD5B68"/>
    <w:rsid w:val="00CD5C3F"/>
    <w:rsid w:val="00CD5EC2"/>
    <w:rsid w:val="00CD6D02"/>
    <w:rsid w:val="00CD6D15"/>
    <w:rsid w:val="00CD7252"/>
    <w:rsid w:val="00CD754C"/>
    <w:rsid w:val="00CD787D"/>
    <w:rsid w:val="00CD7A66"/>
    <w:rsid w:val="00CD7FA8"/>
    <w:rsid w:val="00CE0547"/>
    <w:rsid w:val="00CE087D"/>
    <w:rsid w:val="00CE1583"/>
    <w:rsid w:val="00CE1C22"/>
    <w:rsid w:val="00CE1CF6"/>
    <w:rsid w:val="00CE1DD4"/>
    <w:rsid w:val="00CE281D"/>
    <w:rsid w:val="00CE2E7C"/>
    <w:rsid w:val="00CE325B"/>
    <w:rsid w:val="00CE35FB"/>
    <w:rsid w:val="00CE3773"/>
    <w:rsid w:val="00CE48C6"/>
    <w:rsid w:val="00CE4C2E"/>
    <w:rsid w:val="00CE4D3B"/>
    <w:rsid w:val="00CE4DC5"/>
    <w:rsid w:val="00CE5934"/>
    <w:rsid w:val="00CE5B41"/>
    <w:rsid w:val="00CE6185"/>
    <w:rsid w:val="00CE6FF1"/>
    <w:rsid w:val="00CE7088"/>
    <w:rsid w:val="00CE7587"/>
    <w:rsid w:val="00CE7BEA"/>
    <w:rsid w:val="00CF012D"/>
    <w:rsid w:val="00CF04B2"/>
    <w:rsid w:val="00CF09B0"/>
    <w:rsid w:val="00CF0D0D"/>
    <w:rsid w:val="00CF0D3D"/>
    <w:rsid w:val="00CF0D79"/>
    <w:rsid w:val="00CF0DAC"/>
    <w:rsid w:val="00CF1445"/>
    <w:rsid w:val="00CF16F5"/>
    <w:rsid w:val="00CF1BB1"/>
    <w:rsid w:val="00CF216A"/>
    <w:rsid w:val="00CF24E0"/>
    <w:rsid w:val="00CF26E3"/>
    <w:rsid w:val="00CF2B96"/>
    <w:rsid w:val="00CF318B"/>
    <w:rsid w:val="00CF3F4F"/>
    <w:rsid w:val="00CF4136"/>
    <w:rsid w:val="00CF4171"/>
    <w:rsid w:val="00CF488E"/>
    <w:rsid w:val="00CF5699"/>
    <w:rsid w:val="00CF575F"/>
    <w:rsid w:val="00CF5FA1"/>
    <w:rsid w:val="00CF6AA8"/>
    <w:rsid w:val="00CF6CA3"/>
    <w:rsid w:val="00CF6DEA"/>
    <w:rsid w:val="00CF6FA6"/>
    <w:rsid w:val="00CF7094"/>
    <w:rsid w:val="00CF733F"/>
    <w:rsid w:val="00CF754D"/>
    <w:rsid w:val="00CF7940"/>
    <w:rsid w:val="00CF7A5E"/>
    <w:rsid w:val="00D00773"/>
    <w:rsid w:val="00D00F12"/>
    <w:rsid w:val="00D01129"/>
    <w:rsid w:val="00D0156B"/>
    <w:rsid w:val="00D01681"/>
    <w:rsid w:val="00D02061"/>
    <w:rsid w:val="00D02994"/>
    <w:rsid w:val="00D03068"/>
    <w:rsid w:val="00D032BB"/>
    <w:rsid w:val="00D0342E"/>
    <w:rsid w:val="00D038D5"/>
    <w:rsid w:val="00D0398C"/>
    <w:rsid w:val="00D03E02"/>
    <w:rsid w:val="00D03EDE"/>
    <w:rsid w:val="00D03FA2"/>
    <w:rsid w:val="00D04133"/>
    <w:rsid w:val="00D04346"/>
    <w:rsid w:val="00D047DE"/>
    <w:rsid w:val="00D048DB"/>
    <w:rsid w:val="00D04BE3"/>
    <w:rsid w:val="00D0544D"/>
    <w:rsid w:val="00D055B5"/>
    <w:rsid w:val="00D05621"/>
    <w:rsid w:val="00D0562F"/>
    <w:rsid w:val="00D05865"/>
    <w:rsid w:val="00D059E3"/>
    <w:rsid w:val="00D06038"/>
    <w:rsid w:val="00D064F9"/>
    <w:rsid w:val="00D068E0"/>
    <w:rsid w:val="00D07600"/>
    <w:rsid w:val="00D0762B"/>
    <w:rsid w:val="00D103EB"/>
    <w:rsid w:val="00D107D6"/>
    <w:rsid w:val="00D12C1D"/>
    <w:rsid w:val="00D13166"/>
    <w:rsid w:val="00D139B2"/>
    <w:rsid w:val="00D13F38"/>
    <w:rsid w:val="00D14188"/>
    <w:rsid w:val="00D141A4"/>
    <w:rsid w:val="00D14E00"/>
    <w:rsid w:val="00D14FA7"/>
    <w:rsid w:val="00D16088"/>
    <w:rsid w:val="00D16271"/>
    <w:rsid w:val="00D16B31"/>
    <w:rsid w:val="00D16C28"/>
    <w:rsid w:val="00D16E09"/>
    <w:rsid w:val="00D17812"/>
    <w:rsid w:val="00D17B1A"/>
    <w:rsid w:val="00D17F4B"/>
    <w:rsid w:val="00D2097E"/>
    <w:rsid w:val="00D209FC"/>
    <w:rsid w:val="00D2156D"/>
    <w:rsid w:val="00D215A7"/>
    <w:rsid w:val="00D218B8"/>
    <w:rsid w:val="00D21F6A"/>
    <w:rsid w:val="00D2222C"/>
    <w:rsid w:val="00D22A49"/>
    <w:rsid w:val="00D22A60"/>
    <w:rsid w:val="00D2375F"/>
    <w:rsid w:val="00D242C1"/>
    <w:rsid w:val="00D2486B"/>
    <w:rsid w:val="00D24B40"/>
    <w:rsid w:val="00D24BAD"/>
    <w:rsid w:val="00D25007"/>
    <w:rsid w:val="00D2520F"/>
    <w:rsid w:val="00D257DF"/>
    <w:rsid w:val="00D25B74"/>
    <w:rsid w:val="00D260DD"/>
    <w:rsid w:val="00D265F5"/>
    <w:rsid w:val="00D27367"/>
    <w:rsid w:val="00D275C2"/>
    <w:rsid w:val="00D2776F"/>
    <w:rsid w:val="00D30B1E"/>
    <w:rsid w:val="00D31421"/>
    <w:rsid w:val="00D31950"/>
    <w:rsid w:val="00D325F1"/>
    <w:rsid w:val="00D3284B"/>
    <w:rsid w:val="00D32BD3"/>
    <w:rsid w:val="00D32D40"/>
    <w:rsid w:val="00D33871"/>
    <w:rsid w:val="00D3396F"/>
    <w:rsid w:val="00D34F8F"/>
    <w:rsid w:val="00D3551E"/>
    <w:rsid w:val="00D359EB"/>
    <w:rsid w:val="00D35A22"/>
    <w:rsid w:val="00D35F95"/>
    <w:rsid w:val="00D360AB"/>
    <w:rsid w:val="00D37312"/>
    <w:rsid w:val="00D3795C"/>
    <w:rsid w:val="00D40151"/>
    <w:rsid w:val="00D4061E"/>
    <w:rsid w:val="00D407AD"/>
    <w:rsid w:val="00D40BA9"/>
    <w:rsid w:val="00D40D5E"/>
    <w:rsid w:val="00D40DFA"/>
    <w:rsid w:val="00D410FA"/>
    <w:rsid w:val="00D41505"/>
    <w:rsid w:val="00D41EB5"/>
    <w:rsid w:val="00D42021"/>
    <w:rsid w:val="00D422B9"/>
    <w:rsid w:val="00D42D7E"/>
    <w:rsid w:val="00D43810"/>
    <w:rsid w:val="00D43F21"/>
    <w:rsid w:val="00D455BC"/>
    <w:rsid w:val="00D45DA8"/>
    <w:rsid w:val="00D4650E"/>
    <w:rsid w:val="00D468B2"/>
    <w:rsid w:val="00D46975"/>
    <w:rsid w:val="00D46FDA"/>
    <w:rsid w:val="00D475B0"/>
    <w:rsid w:val="00D47835"/>
    <w:rsid w:val="00D47D94"/>
    <w:rsid w:val="00D47F50"/>
    <w:rsid w:val="00D50D70"/>
    <w:rsid w:val="00D5107F"/>
    <w:rsid w:val="00D51357"/>
    <w:rsid w:val="00D51646"/>
    <w:rsid w:val="00D526AB"/>
    <w:rsid w:val="00D529CF"/>
    <w:rsid w:val="00D52A53"/>
    <w:rsid w:val="00D52BAF"/>
    <w:rsid w:val="00D53175"/>
    <w:rsid w:val="00D53A26"/>
    <w:rsid w:val="00D53CD5"/>
    <w:rsid w:val="00D53D6D"/>
    <w:rsid w:val="00D5400F"/>
    <w:rsid w:val="00D54067"/>
    <w:rsid w:val="00D542E8"/>
    <w:rsid w:val="00D54857"/>
    <w:rsid w:val="00D54A47"/>
    <w:rsid w:val="00D55398"/>
    <w:rsid w:val="00D55A56"/>
    <w:rsid w:val="00D56726"/>
    <w:rsid w:val="00D56A35"/>
    <w:rsid w:val="00D56B92"/>
    <w:rsid w:val="00D56BD8"/>
    <w:rsid w:val="00D57218"/>
    <w:rsid w:val="00D57A68"/>
    <w:rsid w:val="00D613B6"/>
    <w:rsid w:val="00D61633"/>
    <w:rsid w:val="00D61A9D"/>
    <w:rsid w:val="00D61C0A"/>
    <w:rsid w:val="00D627B9"/>
    <w:rsid w:val="00D62BAB"/>
    <w:rsid w:val="00D62F2F"/>
    <w:rsid w:val="00D633F3"/>
    <w:rsid w:val="00D6350D"/>
    <w:rsid w:val="00D635C6"/>
    <w:rsid w:val="00D6382F"/>
    <w:rsid w:val="00D640CE"/>
    <w:rsid w:val="00D6420D"/>
    <w:rsid w:val="00D64372"/>
    <w:rsid w:val="00D647D2"/>
    <w:rsid w:val="00D64A82"/>
    <w:rsid w:val="00D652DE"/>
    <w:rsid w:val="00D65482"/>
    <w:rsid w:val="00D65651"/>
    <w:rsid w:val="00D65919"/>
    <w:rsid w:val="00D65EEE"/>
    <w:rsid w:val="00D66112"/>
    <w:rsid w:val="00D66EC2"/>
    <w:rsid w:val="00D66ED3"/>
    <w:rsid w:val="00D66FD7"/>
    <w:rsid w:val="00D670BF"/>
    <w:rsid w:val="00D67D1E"/>
    <w:rsid w:val="00D7028B"/>
    <w:rsid w:val="00D71621"/>
    <w:rsid w:val="00D7181F"/>
    <w:rsid w:val="00D721E4"/>
    <w:rsid w:val="00D726B2"/>
    <w:rsid w:val="00D731CB"/>
    <w:rsid w:val="00D736D9"/>
    <w:rsid w:val="00D73853"/>
    <w:rsid w:val="00D740C1"/>
    <w:rsid w:val="00D743F3"/>
    <w:rsid w:val="00D7498E"/>
    <w:rsid w:val="00D74A49"/>
    <w:rsid w:val="00D75661"/>
    <w:rsid w:val="00D76AEC"/>
    <w:rsid w:val="00D76EA1"/>
    <w:rsid w:val="00D76F09"/>
    <w:rsid w:val="00D773C0"/>
    <w:rsid w:val="00D775F2"/>
    <w:rsid w:val="00D7760A"/>
    <w:rsid w:val="00D777E6"/>
    <w:rsid w:val="00D77C9A"/>
    <w:rsid w:val="00D8061D"/>
    <w:rsid w:val="00D80805"/>
    <w:rsid w:val="00D80CB5"/>
    <w:rsid w:val="00D80FB1"/>
    <w:rsid w:val="00D812BA"/>
    <w:rsid w:val="00D814BD"/>
    <w:rsid w:val="00D81621"/>
    <w:rsid w:val="00D81987"/>
    <w:rsid w:val="00D82685"/>
    <w:rsid w:val="00D826BB"/>
    <w:rsid w:val="00D8395D"/>
    <w:rsid w:val="00D849E3"/>
    <w:rsid w:val="00D851CD"/>
    <w:rsid w:val="00D8528C"/>
    <w:rsid w:val="00D8553E"/>
    <w:rsid w:val="00D85667"/>
    <w:rsid w:val="00D85FC4"/>
    <w:rsid w:val="00D862FE"/>
    <w:rsid w:val="00D8652A"/>
    <w:rsid w:val="00D868B7"/>
    <w:rsid w:val="00D86AA2"/>
    <w:rsid w:val="00D871A2"/>
    <w:rsid w:val="00D871B8"/>
    <w:rsid w:val="00D871EF"/>
    <w:rsid w:val="00D8739E"/>
    <w:rsid w:val="00D8772B"/>
    <w:rsid w:val="00D87A75"/>
    <w:rsid w:val="00D87B51"/>
    <w:rsid w:val="00D90CD0"/>
    <w:rsid w:val="00D917B4"/>
    <w:rsid w:val="00D91C22"/>
    <w:rsid w:val="00D92322"/>
    <w:rsid w:val="00D92A70"/>
    <w:rsid w:val="00D933F8"/>
    <w:rsid w:val="00D93AEB"/>
    <w:rsid w:val="00D940F8"/>
    <w:rsid w:val="00D942AA"/>
    <w:rsid w:val="00D945B8"/>
    <w:rsid w:val="00D948EB"/>
    <w:rsid w:val="00D94DBB"/>
    <w:rsid w:val="00D951E6"/>
    <w:rsid w:val="00D95BC1"/>
    <w:rsid w:val="00D95C3B"/>
    <w:rsid w:val="00D95F04"/>
    <w:rsid w:val="00D963A6"/>
    <w:rsid w:val="00D96C91"/>
    <w:rsid w:val="00D96D13"/>
    <w:rsid w:val="00D96D71"/>
    <w:rsid w:val="00D96FBF"/>
    <w:rsid w:val="00D979EE"/>
    <w:rsid w:val="00D97AFB"/>
    <w:rsid w:val="00DA094A"/>
    <w:rsid w:val="00DA11BE"/>
    <w:rsid w:val="00DA182E"/>
    <w:rsid w:val="00DA1A5C"/>
    <w:rsid w:val="00DA20D1"/>
    <w:rsid w:val="00DA320B"/>
    <w:rsid w:val="00DA32AB"/>
    <w:rsid w:val="00DA3685"/>
    <w:rsid w:val="00DA36F7"/>
    <w:rsid w:val="00DA3768"/>
    <w:rsid w:val="00DA381F"/>
    <w:rsid w:val="00DA3841"/>
    <w:rsid w:val="00DA39CE"/>
    <w:rsid w:val="00DA3FB4"/>
    <w:rsid w:val="00DA425C"/>
    <w:rsid w:val="00DA5B9A"/>
    <w:rsid w:val="00DA60C1"/>
    <w:rsid w:val="00DA6C84"/>
    <w:rsid w:val="00DA734D"/>
    <w:rsid w:val="00DA76CF"/>
    <w:rsid w:val="00DA76EC"/>
    <w:rsid w:val="00DA7CEF"/>
    <w:rsid w:val="00DB002B"/>
    <w:rsid w:val="00DB0286"/>
    <w:rsid w:val="00DB0504"/>
    <w:rsid w:val="00DB05B0"/>
    <w:rsid w:val="00DB075E"/>
    <w:rsid w:val="00DB154F"/>
    <w:rsid w:val="00DB1F40"/>
    <w:rsid w:val="00DB2638"/>
    <w:rsid w:val="00DB28A5"/>
    <w:rsid w:val="00DB2B3C"/>
    <w:rsid w:val="00DB324E"/>
    <w:rsid w:val="00DB32DF"/>
    <w:rsid w:val="00DB3A2E"/>
    <w:rsid w:val="00DB3D01"/>
    <w:rsid w:val="00DB3E92"/>
    <w:rsid w:val="00DB4B19"/>
    <w:rsid w:val="00DB53CF"/>
    <w:rsid w:val="00DB5EBF"/>
    <w:rsid w:val="00DB5FFF"/>
    <w:rsid w:val="00DB62AF"/>
    <w:rsid w:val="00DB670D"/>
    <w:rsid w:val="00DB7637"/>
    <w:rsid w:val="00DB7647"/>
    <w:rsid w:val="00DB78FF"/>
    <w:rsid w:val="00DB798A"/>
    <w:rsid w:val="00DB7C21"/>
    <w:rsid w:val="00DC008D"/>
    <w:rsid w:val="00DC02C3"/>
    <w:rsid w:val="00DC0CB1"/>
    <w:rsid w:val="00DC0D74"/>
    <w:rsid w:val="00DC16D5"/>
    <w:rsid w:val="00DC1F3C"/>
    <w:rsid w:val="00DC2043"/>
    <w:rsid w:val="00DC20A5"/>
    <w:rsid w:val="00DC218E"/>
    <w:rsid w:val="00DC28FF"/>
    <w:rsid w:val="00DC3358"/>
    <w:rsid w:val="00DC35C3"/>
    <w:rsid w:val="00DC40CB"/>
    <w:rsid w:val="00DC43AE"/>
    <w:rsid w:val="00DC4536"/>
    <w:rsid w:val="00DC4607"/>
    <w:rsid w:val="00DC4628"/>
    <w:rsid w:val="00DC4A03"/>
    <w:rsid w:val="00DC4F21"/>
    <w:rsid w:val="00DC5173"/>
    <w:rsid w:val="00DC5675"/>
    <w:rsid w:val="00DC5CF5"/>
    <w:rsid w:val="00DC5F89"/>
    <w:rsid w:val="00DC658F"/>
    <w:rsid w:val="00DC685F"/>
    <w:rsid w:val="00DC705E"/>
    <w:rsid w:val="00DC7B08"/>
    <w:rsid w:val="00DC7B3A"/>
    <w:rsid w:val="00DC7B47"/>
    <w:rsid w:val="00DC7E40"/>
    <w:rsid w:val="00DD02E5"/>
    <w:rsid w:val="00DD04DF"/>
    <w:rsid w:val="00DD0685"/>
    <w:rsid w:val="00DD0B4B"/>
    <w:rsid w:val="00DD0C5B"/>
    <w:rsid w:val="00DD0EFE"/>
    <w:rsid w:val="00DD1562"/>
    <w:rsid w:val="00DD1E5C"/>
    <w:rsid w:val="00DD2297"/>
    <w:rsid w:val="00DD238F"/>
    <w:rsid w:val="00DD321A"/>
    <w:rsid w:val="00DD32C9"/>
    <w:rsid w:val="00DD3F69"/>
    <w:rsid w:val="00DD4281"/>
    <w:rsid w:val="00DD444E"/>
    <w:rsid w:val="00DD4D36"/>
    <w:rsid w:val="00DD5210"/>
    <w:rsid w:val="00DD57F6"/>
    <w:rsid w:val="00DD5C95"/>
    <w:rsid w:val="00DD5E9A"/>
    <w:rsid w:val="00DD6222"/>
    <w:rsid w:val="00DD62EC"/>
    <w:rsid w:val="00DD6564"/>
    <w:rsid w:val="00DD6624"/>
    <w:rsid w:val="00DD7030"/>
    <w:rsid w:val="00DD76FD"/>
    <w:rsid w:val="00DD7CB1"/>
    <w:rsid w:val="00DE0066"/>
    <w:rsid w:val="00DE0385"/>
    <w:rsid w:val="00DE0913"/>
    <w:rsid w:val="00DE0CB6"/>
    <w:rsid w:val="00DE1975"/>
    <w:rsid w:val="00DE22F6"/>
    <w:rsid w:val="00DE2ED2"/>
    <w:rsid w:val="00DE2F8A"/>
    <w:rsid w:val="00DE3185"/>
    <w:rsid w:val="00DE35ED"/>
    <w:rsid w:val="00DE381D"/>
    <w:rsid w:val="00DE3B59"/>
    <w:rsid w:val="00DE4261"/>
    <w:rsid w:val="00DE43E4"/>
    <w:rsid w:val="00DE5345"/>
    <w:rsid w:val="00DE555C"/>
    <w:rsid w:val="00DE5D66"/>
    <w:rsid w:val="00DE68A2"/>
    <w:rsid w:val="00DE6C75"/>
    <w:rsid w:val="00DE6CCA"/>
    <w:rsid w:val="00DE7164"/>
    <w:rsid w:val="00DE7862"/>
    <w:rsid w:val="00DE79A0"/>
    <w:rsid w:val="00DE7A30"/>
    <w:rsid w:val="00DE7B48"/>
    <w:rsid w:val="00DE7C83"/>
    <w:rsid w:val="00DF00B8"/>
    <w:rsid w:val="00DF02E4"/>
    <w:rsid w:val="00DF0414"/>
    <w:rsid w:val="00DF08EB"/>
    <w:rsid w:val="00DF0C62"/>
    <w:rsid w:val="00DF0D30"/>
    <w:rsid w:val="00DF179D"/>
    <w:rsid w:val="00DF196A"/>
    <w:rsid w:val="00DF1D36"/>
    <w:rsid w:val="00DF2067"/>
    <w:rsid w:val="00DF22B7"/>
    <w:rsid w:val="00DF259B"/>
    <w:rsid w:val="00DF2618"/>
    <w:rsid w:val="00DF26A5"/>
    <w:rsid w:val="00DF3239"/>
    <w:rsid w:val="00DF3B35"/>
    <w:rsid w:val="00DF3D23"/>
    <w:rsid w:val="00DF4982"/>
    <w:rsid w:val="00DF4A9F"/>
    <w:rsid w:val="00DF4FDC"/>
    <w:rsid w:val="00DF5555"/>
    <w:rsid w:val="00DF5FCE"/>
    <w:rsid w:val="00DF609B"/>
    <w:rsid w:val="00DF6C37"/>
    <w:rsid w:val="00DF6E43"/>
    <w:rsid w:val="00E00088"/>
    <w:rsid w:val="00E00541"/>
    <w:rsid w:val="00E010C4"/>
    <w:rsid w:val="00E0119E"/>
    <w:rsid w:val="00E0176A"/>
    <w:rsid w:val="00E01B85"/>
    <w:rsid w:val="00E01C1A"/>
    <w:rsid w:val="00E01DCD"/>
    <w:rsid w:val="00E0230B"/>
    <w:rsid w:val="00E02414"/>
    <w:rsid w:val="00E0254F"/>
    <w:rsid w:val="00E02678"/>
    <w:rsid w:val="00E02ACF"/>
    <w:rsid w:val="00E02B34"/>
    <w:rsid w:val="00E02FF2"/>
    <w:rsid w:val="00E03247"/>
    <w:rsid w:val="00E03750"/>
    <w:rsid w:val="00E03B37"/>
    <w:rsid w:val="00E03CF2"/>
    <w:rsid w:val="00E03E24"/>
    <w:rsid w:val="00E03E75"/>
    <w:rsid w:val="00E041D2"/>
    <w:rsid w:val="00E04BB0"/>
    <w:rsid w:val="00E04BE0"/>
    <w:rsid w:val="00E04FA5"/>
    <w:rsid w:val="00E05159"/>
    <w:rsid w:val="00E0639D"/>
    <w:rsid w:val="00E06FDC"/>
    <w:rsid w:val="00E07ABB"/>
    <w:rsid w:val="00E07AE1"/>
    <w:rsid w:val="00E101E1"/>
    <w:rsid w:val="00E1041D"/>
    <w:rsid w:val="00E10EA4"/>
    <w:rsid w:val="00E1193F"/>
    <w:rsid w:val="00E11A04"/>
    <w:rsid w:val="00E11D3F"/>
    <w:rsid w:val="00E12421"/>
    <w:rsid w:val="00E12768"/>
    <w:rsid w:val="00E12F02"/>
    <w:rsid w:val="00E13658"/>
    <w:rsid w:val="00E13665"/>
    <w:rsid w:val="00E13C45"/>
    <w:rsid w:val="00E13E6F"/>
    <w:rsid w:val="00E13FED"/>
    <w:rsid w:val="00E1412B"/>
    <w:rsid w:val="00E14621"/>
    <w:rsid w:val="00E14BA0"/>
    <w:rsid w:val="00E14E3D"/>
    <w:rsid w:val="00E14F55"/>
    <w:rsid w:val="00E14FC3"/>
    <w:rsid w:val="00E1513A"/>
    <w:rsid w:val="00E15A99"/>
    <w:rsid w:val="00E15B8C"/>
    <w:rsid w:val="00E15BD0"/>
    <w:rsid w:val="00E1633A"/>
    <w:rsid w:val="00E163B2"/>
    <w:rsid w:val="00E16767"/>
    <w:rsid w:val="00E168F2"/>
    <w:rsid w:val="00E16A2D"/>
    <w:rsid w:val="00E1770E"/>
    <w:rsid w:val="00E17B90"/>
    <w:rsid w:val="00E17D4E"/>
    <w:rsid w:val="00E17F5D"/>
    <w:rsid w:val="00E20669"/>
    <w:rsid w:val="00E20FDD"/>
    <w:rsid w:val="00E21190"/>
    <w:rsid w:val="00E212B0"/>
    <w:rsid w:val="00E214F4"/>
    <w:rsid w:val="00E216A7"/>
    <w:rsid w:val="00E21C42"/>
    <w:rsid w:val="00E21E37"/>
    <w:rsid w:val="00E21FBD"/>
    <w:rsid w:val="00E22295"/>
    <w:rsid w:val="00E22487"/>
    <w:rsid w:val="00E22824"/>
    <w:rsid w:val="00E23271"/>
    <w:rsid w:val="00E2447B"/>
    <w:rsid w:val="00E245F1"/>
    <w:rsid w:val="00E24740"/>
    <w:rsid w:val="00E248B2"/>
    <w:rsid w:val="00E248D2"/>
    <w:rsid w:val="00E24BA2"/>
    <w:rsid w:val="00E24BB0"/>
    <w:rsid w:val="00E2522D"/>
    <w:rsid w:val="00E26077"/>
    <w:rsid w:val="00E26301"/>
    <w:rsid w:val="00E26A0B"/>
    <w:rsid w:val="00E26AED"/>
    <w:rsid w:val="00E26E1D"/>
    <w:rsid w:val="00E2728F"/>
    <w:rsid w:val="00E27316"/>
    <w:rsid w:val="00E27397"/>
    <w:rsid w:val="00E2767E"/>
    <w:rsid w:val="00E27928"/>
    <w:rsid w:val="00E27F64"/>
    <w:rsid w:val="00E27F9A"/>
    <w:rsid w:val="00E300D9"/>
    <w:rsid w:val="00E3016D"/>
    <w:rsid w:val="00E3097B"/>
    <w:rsid w:val="00E30B83"/>
    <w:rsid w:val="00E30E39"/>
    <w:rsid w:val="00E314CA"/>
    <w:rsid w:val="00E31BCD"/>
    <w:rsid w:val="00E321B9"/>
    <w:rsid w:val="00E3253B"/>
    <w:rsid w:val="00E325D7"/>
    <w:rsid w:val="00E32D23"/>
    <w:rsid w:val="00E3382F"/>
    <w:rsid w:val="00E33974"/>
    <w:rsid w:val="00E33FA1"/>
    <w:rsid w:val="00E3480A"/>
    <w:rsid w:val="00E34AFA"/>
    <w:rsid w:val="00E3514D"/>
    <w:rsid w:val="00E35376"/>
    <w:rsid w:val="00E35433"/>
    <w:rsid w:val="00E356D1"/>
    <w:rsid w:val="00E35820"/>
    <w:rsid w:val="00E35842"/>
    <w:rsid w:val="00E3631F"/>
    <w:rsid w:val="00E3674C"/>
    <w:rsid w:val="00E36D1E"/>
    <w:rsid w:val="00E3707D"/>
    <w:rsid w:val="00E374A1"/>
    <w:rsid w:val="00E3754C"/>
    <w:rsid w:val="00E3771C"/>
    <w:rsid w:val="00E37C8B"/>
    <w:rsid w:val="00E408E8"/>
    <w:rsid w:val="00E40AAA"/>
    <w:rsid w:val="00E40FAE"/>
    <w:rsid w:val="00E41481"/>
    <w:rsid w:val="00E41A28"/>
    <w:rsid w:val="00E420C9"/>
    <w:rsid w:val="00E426D5"/>
    <w:rsid w:val="00E42A3F"/>
    <w:rsid w:val="00E42E03"/>
    <w:rsid w:val="00E42F7B"/>
    <w:rsid w:val="00E4302C"/>
    <w:rsid w:val="00E433FA"/>
    <w:rsid w:val="00E435CC"/>
    <w:rsid w:val="00E43A46"/>
    <w:rsid w:val="00E440D7"/>
    <w:rsid w:val="00E44248"/>
    <w:rsid w:val="00E4430F"/>
    <w:rsid w:val="00E4485C"/>
    <w:rsid w:val="00E4493D"/>
    <w:rsid w:val="00E44B37"/>
    <w:rsid w:val="00E44CFE"/>
    <w:rsid w:val="00E4518A"/>
    <w:rsid w:val="00E451CB"/>
    <w:rsid w:val="00E45898"/>
    <w:rsid w:val="00E45D05"/>
    <w:rsid w:val="00E45E3B"/>
    <w:rsid w:val="00E45FF7"/>
    <w:rsid w:val="00E46006"/>
    <w:rsid w:val="00E46761"/>
    <w:rsid w:val="00E467C3"/>
    <w:rsid w:val="00E471F0"/>
    <w:rsid w:val="00E5043E"/>
    <w:rsid w:val="00E5069A"/>
    <w:rsid w:val="00E5072D"/>
    <w:rsid w:val="00E50B96"/>
    <w:rsid w:val="00E5193E"/>
    <w:rsid w:val="00E51F91"/>
    <w:rsid w:val="00E52512"/>
    <w:rsid w:val="00E5274C"/>
    <w:rsid w:val="00E52B4C"/>
    <w:rsid w:val="00E5484D"/>
    <w:rsid w:val="00E5488A"/>
    <w:rsid w:val="00E5495D"/>
    <w:rsid w:val="00E54D51"/>
    <w:rsid w:val="00E55233"/>
    <w:rsid w:val="00E5530A"/>
    <w:rsid w:val="00E5604C"/>
    <w:rsid w:val="00E56227"/>
    <w:rsid w:val="00E56341"/>
    <w:rsid w:val="00E56803"/>
    <w:rsid w:val="00E5684D"/>
    <w:rsid w:val="00E56B63"/>
    <w:rsid w:val="00E57128"/>
    <w:rsid w:val="00E571C4"/>
    <w:rsid w:val="00E573D0"/>
    <w:rsid w:val="00E57599"/>
    <w:rsid w:val="00E57869"/>
    <w:rsid w:val="00E57AC4"/>
    <w:rsid w:val="00E60005"/>
    <w:rsid w:val="00E60170"/>
    <w:rsid w:val="00E6031D"/>
    <w:rsid w:val="00E607E5"/>
    <w:rsid w:val="00E60B0D"/>
    <w:rsid w:val="00E610BF"/>
    <w:rsid w:val="00E6167B"/>
    <w:rsid w:val="00E619C5"/>
    <w:rsid w:val="00E61BA8"/>
    <w:rsid w:val="00E62066"/>
    <w:rsid w:val="00E632D6"/>
    <w:rsid w:val="00E63364"/>
    <w:rsid w:val="00E6373F"/>
    <w:rsid w:val="00E64444"/>
    <w:rsid w:val="00E64883"/>
    <w:rsid w:val="00E64977"/>
    <w:rsid w:val="00E64B49"/>
    <w:rsid w:val="00E64B4B"/>
    <w:rsid w:val="00E64B62"/>
    <w:rsid w:val="00E64C6B"/>
    <w:rsid w:val="00E64D0A"/>
    <w:rsid w:val="00E65812"/>
    <w:rsid w:val="00E65D37"/>
    <w:rsid w:val="00E663EB"/>
    <w:rsid w:val="00E673AA"/>
    <w:rsid w:val="00E67509"/>
    <w:rsid w:val="00E677DA"/>
    <w:rsid w:val="00E704BC"/>
    <w:rsid w:val="00E70D1F"/>
    <w:rsid w:val="00E714FC"/>
    <w:rsid w:val="00E715E2"/>
    <w:rsid w:val="00E7201C"/>
    <w:rsid w:val="00E7237F"/>
    <w:rsid w:val="00E723FB"/>
    <w:rsid w:val="00E724C3"/>
    <w:rsid w:val="00E72C09"/>
    <w:rsid w:val="00E72DD9"/>
    <w:rsid w:val="00E73151"/>
    <w:rsid w:val="00E73715"/>
    <w:rsid w:val="00E73BE0"/>
    <w:rsid w:val="00E74570"/>
    <w:rsid w:val="00E74931"/>
    <w:rsid w:val="00E75226"/>
    <w:rsid w:val="00E76E51"/>
    <w:rsid w:val="00E77182"/>
    <w:rsid w:val="00E77803"/>
    <w:rsid w:val="00E77AEB"/>
    <w:rsid w:val="00E77D15"/>
    <w:rsid w:val="00E80293"/>
    <w:rsid w:val="00E80AD4"/>
    <w:rsid w:val="00E80F4C"/>
    <w:rsid w:val="00E81047"/>
    <w:rsid w:val="00E81D2A"/>
    <w:rsid w:val="00E81D39"/>
    <w:rsid w:val="00E81E20"/>
    <w:rsid w:val="00E831DD"/>
    <w:rsid w:val="00E836FC"/>
    <w:rsid w:val="00E83D98"/>
    <w:rsid w:val="00E83EB2"/>
    <w:rsid w:val="00E83F2B"/>
    <w:rsid w:val="00E83F97"/>
    <w:rsid w:val="00E84517"/>
    <w:rsid w:val="00E84558"/>
    <w:rsid w:val="00E84597"/>
    <w:rsid w:val="00E847DD"/>
    <w:rsid w:val="00E84D4A"/>
    <w:rsid w:val="00E8561A"/>
    <w:rsid w:val="00E857B1"/>
    <w:rsid w:val="00E85891"/>
    <w:rsid w:val="00E86076"/>
    <w:rsid w:val="00E864A2"/>
    <w:rsid w:val="00E873FB"/>
    <w:rsid w:val="00E875F2"/>
    <w:rsid w:val="00E87786"/>
    <w:rsid w:val="00E87CC9"/>
    <w:rsid w:val="00E904B1"/>
    <w:rsid w:val="00E91A03"/>
    <w:rsid w:val="00E91A5F"/>
    <w:rsid w:val="00E91CFD"/>
    <w:rsid w:val="00E91F10"/>
    <w:rsid w:val="00E9279F"/>
    <w:rsid w:val="00E92C61"/>
    <w:rsid w:val="00E930CB"/>
    <w:rsid w:val="00E935BB"/>
    <w:rsid w:val="00E93A79"/>
    <w:rsid w:val="00E93F44"/>
    <w:rsid w:val="00E9418A"/>
    <w:rsid w:val="00E94AF6"/>
    <w:rsid w:val="00E953C9"/>
    <w:rsid w:val="00E9576F"/>
    <w:rsid w:val="00E95BD1"/>
    <w:rsid w:val="00E96124"/>
    <w:rsid w:val="00E9661E"/>
    <w:rsid w:val="00EA0F85"/>
    <w:rsid w:val="00EA1966"/>
    <w:rsid w:val="00EA1FFA"/>
    <w:rsid w:val="00EA210C"/>
    <w:rsid w:val="00EA2338"/>
    <w:rsid w:val="00EA2725"/>
    <w:rsid w:val="00EA2FDD"/>
    <w:rsid w:val="00EA32F4"/>
    <w:rsid w:val="00EA3A08"/>
    <w:rsid w:val="00EA3A7C"/>
    <w:rsid w:val="00EA42AE"/>
    <w:rsid w:val="00EA463A"/>
    <w:rsid w:val="00EA46DE"/>
    <w:rsid w:val="00EA50FD"/>
    <w:rsid w:val="00EA51D3"/>
    <w:rsid w:val="00EA520F"/>
    <w:rsid w:val="00EA53DA"/>
    <w:rsid w:val="00EA5632"/>
    <w:rsid w:val="00EA5B7D"/>
    <w:rsid w:val="00EA5C08"/>
    <w:rsid w:val="00EA5FA4"/>
    <w:rsid w:val="00EA6C39"/>
    <w:rsid w:val="00EA6CEA"/>
    <w:rsid w:val="00EA769B"/>
    <w:rsid w:val="00EA77A7"/>
    <w:rsid w:val="00EA7851"/>
    <w:rsid w:val="00EA7885"/>
    <w:rsid w:val="00EB0722"/>
    <w:rsid w:val="00EB07C1"/>
    <w:rsid w:val="00EB12E9"/>
    <w:rsid w:val="00EB13BA"/>
    <w:rsid w:val="00EB1995"/>
    <w:rsid w:val="00EB2C12"/>
    <w:rsid w:val="00EB30BB"/>
    <w:rsid w:val="00EB33A4"/>
    <w:rsid w:val="00EB369E"/>
    <w:rsid w:val="00EB4DFF"/>
    <w:rsid w:val="00EB4E38"/>
    <w:rsid w:val="00EB501F"/>
    <w:rsid w:val="00EB50FA"/>
    <w:rsid w:val="00EB57FB"/>
    <w:rsid w:val="00EB5C7C"/>
    <w:rsid w:val="00EB62E5"/>
    <w:rsid w:val="00EB62F6"/>
    <w:rsid w:val="00EB73F4"/>
    <w:rsid w:val="00EB7B47"/>
    <w:rsid w:val="00EC0347"/>
    <w:rsid w:val="00EC03C2"/>
    <w:rsid w:val="00EC04AC"/>
    <w:rsid w:val="00EC0BFE"/>
    <w:rsid w:val="00EC0D63"/>
    <w:rsid w:val="00EC1001"/>
    <w:rsid w:val="00EC11C4"/>
    <w:rsid w:val="00EC1FAE"/>
    <w:rsid w:val="00EC2008"/>
    <w:rsid w:val="00EC24A3"/>
    <w:rsid w:val="00EC2905"/>
    <w:rsid w:val="00EC29FF"/>
    <w:rsid w:val="00EC2A20"/>
    <w:rsid w:val="00EC2AE7"/>
    <w:rsid w:val="00EC2D91"/>
    <w:rsid w:val="00EC2F24"/>
    <w:rsid w:val="00EC3019"/>
    <w:rsid w:val="00EC3350"/>
    <w:rsid w:val="00EC3397"/>
    <w:rsid w:val="00EC3689"/>
    <w:rsid w:val="00EC3B94"/>
    <w:rsid w:val="00EC4291"/>
    <w:rsid w:val="00EC47D9"/>
    <w:rsid w:val="00EC4C0F"/>
    <w:rsid w:val="00EC5C8B"/>
    <w:rsid w:val="00EC6941"/>
    <w:rsid w:val="00EC6CBA"/>
    <w:rsid w:val="00EC7452"/>
    <w:rsid w:val="00EC7735"/>
    <w:rsid w:val="00EC7C1E"/>
    <w:rsid w:val="00EC7F0F"/>
    <w:rsid w:val="00ED01D3"/>
    <w:rsid w:val="00ED0E99"/>
    <w:rsid w:val="00ED1419"/>
    <w:rsid w:val="00ED1539"/>
    <w:rsid w:val="00ED177F"/>
    <w:rsid w:val="00ED1CCD"/>
    <w:rsid w:val="00ED2031"/>
    <w:rsid w:val="00ED20D7"/>
    <w:rsid w:val="00ED23E8"/>
    <w:rsid w:val="00ED27B2"/>
    <w:rsid w:val="00ED2812"/>
    <w:rsid w:val="00ED2965"/>
    <w:rsid w:val="00ED2C97"/>
    <w:rsid w:val="00ED2C9B"/>
    <w:rsid w:val="00ED2ECA"/>
    <w:rsid w:val="00ED3422"/>
    <w:rsid w:val="00ED3466"/>
    <w:rsid w:val="00ED39CE"/>
    <w:rsid w:val="00ED4197"/>
    <w:rsid w:val="00ED4232"/>
    <w:rsid w:val="00ED4BC3"/>
    <w:rsid w:val="00ED507F"/>
    <w:rsid w:val="00ED51CE"/>
    <w:rsid w:val="00ED531E"/>
    <w:rsid w:val="00ED55CF"/>
    <w:rsid w:val="00ED58EE"/>
    <w:rsid w:val="00ED6382"/>
    <w:rsid w:val="00ED671E"/>
    <w:rsid w:val="00ED6ED0"/>
    <w:rsid w:val="00ED7981"/>
    <w:rsid w:val="00ED7B2A"/>
    <w:rsid w:val="00ED7B3F"/>
    <w:rsid w:val="00ED7DA0"/>
    <w:rsid w:val="00ED7F24"/>
    <w:rsid w:val="00EE0251"/>
    <w:rsid w:val="00EE0293"/>
    <w:rsid w:val="00EE063A"/>
    <w:rsid w:val="00EE0D2B"/>
    <w:rsid w:val="00EE0F10"/>
    <w:rsid w:val="00EE175B"/>
    <w:rsid w:val="00EE1928"/>
    <w:rsid w:val="00EE1A1C"/>
    <w:rsid w:val="00EE1EC5"/>
    <w:rsid w:val="00EE2495"/>
    <w:rsid w:val="00EE274E"/>
    <w:rsid w:val="00EE2B78"/>
    <w:rsid w:val="00EE2C8A"/>
    <w:rsid w:val="00EE34BF"/>
    <w:rsid w:val="00EE3A4D"/>
    <w:rsid w:val="00EE3D35"/>
    <w:rsid w:val="00EE3FF7"/>
    <w:rsid w:val="00EE447E"/>
    <w:rsid w:val="00EE44D8"/>
    <w:rsid w:val="00EE44EF"/>
    <w:rsid w:val="00EE45C5"/>
    <w:rsid w:val="00EE47F5"/>
    <w:rsid w:val="00EE4E87"/>
    <w:rsid w:val="00EE5B79"/>
    <w:rsid w:val="00EE5B84"/>
    <w:rsid w:val="00EE5BA0"/>
    <w:rsid w:val="00EE6044"/>
    <w:rsid w:val="00EE6173"/>
    <w:rsid w:val="00EE61BE"/>
    <w:rsid w:val="00EE67FB"/>
    <w:rsid w:val="00EE6C10"/>
    <w:rsid w:val="00EE7509"/>
    <w:rsid w:val="00EE7CA2"/>
    <w:rsid w:val="00EF05F5"/>
    <w:rsid w:val="00EF0707"/>
    <w:rsid w:val="00EF0ACE"/>
    <w:rsid w:val="00EF0DE1"/>
    <w:rsid w:val="00EF0F5E"/>
    <w:rsid w:val="00EF1C35"/>
    <w:rsid w:val="00EF204E"/>
    <w:rsid w:val="00EF22BB"/>
    <w:rsid w:val="00EF239A"/>
    <w:rsid w:val="00EF3581"/>
    <w:rsid w:val="00EF4059"/>
    <w:rsid w:val="00EF430A"/>
    <w:rsid w:val="00EF476A"/>
    <w:rsid w:val="00EF4CEE"/>
    <w:rsid w:val="00EF4FA7"/>
    <w:rsid w:val="00EF4FF1"/>
    <w:rsid w:val="00EF501C"/>
    <w:rsid w:val="00EF5926"/>
    <w:rsid w:val="00EF5E3F"/>
    <w:rsid w:val="00EF5E72"/>
    <w:rsid w:val="00EF5F2E"/>
    <w:rsid w:val="00EF68CD"/>
    <w:rsid w:val="00EF6AE4"/>
    <w:rsid w:val="00EF6FBD"/>
    <w:rsid w:val="00EF702F"/>
    <w:rsid w:val="00EF782D"/>
    <w:rsid w:val="00EF7A9B"/>
    <w:rsid w:val="00EF7CE1"/>
    <w:rsid w:val="00EF7F63"/>
    <w:rsid w:val="00F001E7"/>
    <w:rsid w:val="00F0075F"/>
    <w:rsid w:val="00F00834"/>
    <w:rsid w:val="00F012AD"/>
    <w:rsid w:val="00F0154C"/>
    <w:rsid w:val="00F019E3"/>
    <w:rsid w:val="00F01EC5"/>
    <w:rsid w:val="00F020F1"/>
    <w:rsid w:val="00F02395"/>
    <w:rsid w:val="00F028B3"/>
    <w:rsid w:val="00F02ACD"/>
    <w:rsid w:val="00F038B7"/>
    <w:rsid w:val="00F03C26"/>
    <w:rsid w:val="00F03ED5"/>
    <w:rsid w:val="00F03F83"/>
    <w:rsid w:val="00F048C8"/>
    <w:rsid w:val="00F05A10"/>
    <w:rsid w:val="00F06202"/>
    <w:rsid w:val="00F0678C"/>
    <w:rsid w:val="00F06998"/>
    <w:rsid w:val="00F06B13"/>
    <w:rsid w:val="00F06B9D"/>
    <w:rsid w:val="00F06DF4"/>
    <w:rsid w:val="00F105EB"/>
    <w:rsid w:val="00F10A79"/>
    <w:rsid w:val="00F10BFC"/>
    <w:rsid w:val="00F10CCE"/>
    <w:rsid w:val="00F10D1A"/>
    <w:rsid w:val="00F110AD"/>
    <w:rsid w:val="00F114BE"/>
    <w:rsid w:val="00F11634"/>
    <w:rsid w:val="00F11763"/>
    <w:rsid w:val="00F1216B"/>
    <w:rsid w:val="00F125CC"/>
    <w:rsid w:val="00F12EB7"/>
    <w:rsid w:val="00F13C41"/>
    <w:rsid w:val="00F15487"/>
    <w:rsid w:val="00F155A3"/>
    <w:rsid w:val="00F155CB"/>
    <w:rsid w:val="00F1561E"/>
    <w:rsid w:val="00F1565E"/>
    <w:rsid w:val="00F16E83"/>
    <w:rsid w:val="00F170BB"/>
    <w:rsid w:val="00F174E9"/>
    <w:rsid w:val="00F1798A"/>
    <w:rsid w:val="00F2009C"/>
    <w:rsid w:val="00F20261"/>
    <w:rsid w:val="00F206E0"/>
    <w:rsid w:val="00F2092C"/>
    <w:rsid w:val="00F20B31"/>
    <w:rsid w:val="00F20CCD"/>
    <w:rsid w:val="00F213A7"/>
    <w:rsid w:val="00F2145D"/>
    <w:rsid w:val="00F21721"/>
    <w:rsid w:val="00F22083"/>
    <w:rsid w:val="00F22441"/>
    <w:rsid w:val="00F22635"/>
    <w:rsid w:val="00F22C0A"/>
    <w:rsid w:val="00F22F3A"/>
    <w:rsid w:val="00F23021"/>
    <w:rsid w:val="00F235C0"/>
    <w:rsid w:val="00F23729"/>
    <w:rsid w:val="00F23951"/>
    <w:rsid w:val="00F23BDA"/>
    <w:rsid w:val="00F241BB"/>
    <w:rsid w:val="00F25FCE"/>
    <w:rsid w:val="00F260F3"/>
    <w:rsid w:val="00F26372"/>
    <w:rsid w:val="00F267B0"/>
    <w:rsid w:val="00F269D2"/>
    <w:rsid w:val="00F26C0B"/>
    <w:rsid w:val="00F26FBD"/>
    <w:rsid w:val="00F26FEC"/>
    <w:rsid w:val="00F27B4B"/>
    <w:rsid w:val="00F27E2F"/>
    <w:rsid w:val="00F3007D"/>
    <w:rsid w:val="00F300DA"/>
    <w:rsid w:val="00F3031E"/>
    <w:rsid w:val="00F3085A"/>
    <w:rsid w:val="00F308DD"/>
    <w:rsid w:val="00F30CC6"/>
    <w:rsid w:val="00F3193D"/>
    <w:rsid w:val="00F31CCA"/>
    <w:rsid w:val="00F321C8"/>
    <w:rsid w:val="00F32255"/>
    <w:rsid w:val="00F32AC0"/>
    <w:rsid w:val="00F32CA4"/>
    <w:rsid w:val="00F32FAC"/>
    <w:rsid w:val="00F3317C"/>
    <w:rsid w:val="00F3346A"/>
    <w:rsid w:val="00F33482"/>
    <w:rsid w:val="00F33907"/>
    <w:rsid w:val="00F33B46"/>
    <w:rsid w:val="00F33BE0"/>
    <w:rsid w:val="00F341E3"/>
    <w:rsid w:val="00F34526"/>
    <w:rsid w:val="00F34AE6"/>
    <w:rsid w:val="00F34F4C"/>
    <w:rsid w:val="00F35360"/>
    <w:rsid w:val="00F354D9"/>
    <w:rsid w:val="00F3645E"/>
    <w:rsid w:val="00F365BD"/>
    <w:rsid w:val="00F36706"/>
    <w:rsid w:val="00F3678A"/>
    <w:rsid w:val="00F36FAD"/>
    <w:rsid w:val="00F37203"/>
    <w:rsid w:val="00F376D7"/>
    <w:rsid w:val="00F37826"/>
    <w:rsid w:val="00F3787D"/>
    <w:rsid w:val="00F37A8A"/>
    <w:rsid w:val="00F37ED4"/>
    <w:rsid w:val="00F40231"/>
    <w:rsid w:val="00F40803"/>
    <w:rsid w:val="00F40B5C"/>
    <w:rsid w:val="00F41289"/>
    <w:rsid w:val="00F41842"/>
    <w:rsid w:val="00F41AAB"/>
    <w:rsid w:val="00F42FFF"/>
    <w:rsid w:val="00F431AF"/>
    <w:rsid w:val="00F4339B"/>
    <w:rsid w:val="00F4351C"/>
    <w:rsid w:val="00F44212"/>
    <w:rsid w:val="00F44902"/>
    <w:rsid w:val="00F4493A"/>
    <w:rsid w:val="00F44A6E"/>
    <w:rsid w:val="00F45F05"/>
    <w:rsid w:val="00F46126"/>
    <w:rsid w:val="00F46C63"/>
    <w:rsid w:val="00F479B0"/>
    <w:rsid w:val="00F479CE"/>
    <w:rsid w:val="00F5002B"/>
    <w:rsid w:val="00F501CC"/>
    <w:rsid w:val="00F501F2"/>
    <w:rsid w:val="00F504F4"/>
    <w:rsid w:val="00F5051A"/>
    <w:rsid w:val="00F508E1"/>
    <w:rsid w:val="00F514D8"/>
    <w:rsid w:val="00F51A1C"/>
    <w:rsid w:val="00F51B35"/>
    <w:rsid w:val="00F51E30"/>
    <w:rsid w:val="00F51E5E"/>
    <w:rsid w:val="00F51F82"/>
    <w:rsid w:val="00F52016"/>
    <w:rsid w:val="00F52159"/>
    <w:rsid w:val="00F521E0"/>
    <w:rsid w:val="00F52F57"/>
    <w:rsid w:val="00F5304E"/>
    <w:rsid w:val="00F53B9F"/>
    <w:rsid w:val="00F542DB"/>
    <w:rsid w:val="00F543ED"/>
    <w:rsid w:val="00F5440A"/>
    <w:rsid w:val="00F5449C"/>
    <w:rsid w:val="00F54BFF"/>
    <w:rsid w:val="00F55822"/>
    <w:rsid w:val="00F56327"/>
    <w:rsid w:val="00F56BCA"/>
    <w:rsid w:val="00F56C84"/>
    <w:rsid w:val="00F56E25"/>
    <w:rsid w:val="00F57901"/>
    <w:rsid w:val="00F57DC4"/>
    <w:rsid w:val="00F600C3"/>
    <w:rsid w:val="00F605A5"/>
    <w:rsid w:val="00F605AD"/>
    <w:rsid w:val="00F61198"/>
    <w:rsid w:val="00F61504"/>
    <w:rsid w:val="00F61D7B"/>
    <w:rsid w:val="00F62095"/>
    <w:rsid w:val="00F621D1"/>
    <w:rsid w:val="00F6231E"/>
    <w:rsid w:val="00F6370A"/>
    <w:rsid w:val="00F63B41"/>
    <w:rsid w:val="00F63FAB"/>
    <w:rsid w:val="00F64527"/>
    <w:rsid w:val="00F646B4"/>
    <w:rsid w:val="00F64A1E"/>
    <w:rsid w:val="00F64C80"/>
    <w:rsid w:val="00F64F88"/>
    <w:rsid w:val="00F64FAF"/>
    <w:rsid w:val="00F65610"/>
    <w:rsid w:val="00F65713"/>
    <w:rsid w:val="00F66DFA"/>
    <w:rsid w:val="00F6722D"/>
    <w:rsid w:val="00F672DA"/>
    <w:rsid w:val="00F67324"/>
    <w:rsid w:val="00F678DB"/>
    <w:rsid w:val="00F67C78"/>
    <w:rsid w:val="00F67C7F"/>
    <w:rsid w:val="00F67DA8"/>
    <w:rsid w:val="00F67F0C"/>
    <w:rsid w:val="00F70443"/>
    <w:rsid w:val="00F70D23"/>
    <w:rsid w:val="00F7157E"/>
    <w:rsid w:val="00F71722"/>
    <w:rsid w:val="00F718FF"/>
    <w:rsid w:val="00F719C6"/>
    <w:rsid w:val="00F71BB2"/>
    <w:rsid w:val="00F71C18"/>
    <w:rsid w:val="00F72078"/>
    <w:rsid w:val="00F72356"/>
    <w:rsid w:val="00F72AF4"/>
    <w:rsid w:val="00F72C37"/>
    <w:rsid w:val="00F73380"/>
    <w:rsid w:val="00F73798"/>
    <w:rsid w:val="00F73B5A"/>
    <w:rsid w:val="00F73D21"/>
    <w:rsid w:val="00F73F8E"/>
    <w:rsid w:val="00F741A9"/>
    <w:rsid w:val="00F74756"/>
    <w:rsid w:val="00F7487F"/>
    <w:rsid w:val="00F74B3D"/>
    <w:rsid w:val="00F74C2B"/>
    <w:rsid w:val="00F74F35"/>
    <w:rsid w:val="00F753A1"/>
    <w:rsid w:val="00F754FB"/>
    <w:rsid w:val="00F75EBB"/>
    <w:rsid w:val="00F75F2D"/>
    <w:rsid w:val="00F76A29"/>
    <w:rsid w:val="00F7717F"/>
    <w:rsid w:val="00F777C7"/>
    <w:rsid w:val="00F8002B"/>
    <w:rsid w:val="00F8002C"/>
    <w:rsid w:val="00F801D7"/>
    <w:rsid w:val="00F809CD"/>
    <w:rsid w:val="00F80B55"/>
    <w:rsid w:val="00F80BC4"/>
    <w:rsid w:val="00F817DF"/>
    <w:rsid w:val="00F81A2C"/>
    <w:rsid w:val="00F81E79"/>
    <w:rsid w:val="00F81F77"/>
    <w:rsid w:val="00F82027"/>
    <w:rsid w:val="00F825A5"/>
    <w:rsid w:val="00F8297B"/>
    <w:rsid w:val="00F82C0B"/>
    <w:rsid w:val="00F83067"/>
    <w:rsid w:val="00F8312C"/>
    <w:rsid w:val="00F835F6"/>
    <w:rsid w:val="00F840DC"/>
    <w:rsid w:val="00F84246"/>
    <w:rsid w:val="00F8450B"/>
    <w:rsid w:val="00F8452C"/>
    <w:rsid w:val="00F8492C"/>
    <w:rsid w:val="00F85E67"/>
    <w:rsid w:val="00F85F64"/>
    <w:rsid w:val="00F862E2"/>
    <w:rsid w:val="00F86594"/>
    <w:rsid w:val="00F86616"/>
    <w:rsid w:val="00F869D9"/>
    <w:rsid w:val="00F86C21"/>
    <w:rsid w:val="00F8760D"/>
    <w:rsid w:val="00F8797E"/>
    <w:rsid w:val="00F90928"/>
    <w:rsid w:val="00F90E2F"/>
    <w:rsid w:val="00F91E0B"/>
    <w:rsid w:val="00F91FC4"/>
    <w:rsid w:val="00F9216A"/>
    <w:rsid w:val="00F921E7"/>
    <w:rsid w:val="00F9222A"/>
    <w:rsid w:val="00F922FE"/>
    <w:rsid w:val="00F92F57"/>
    <w:rsid w:val="00F932FB"/>
    <w:rsid w:val="00F9345B"/>
    <w:rsid w:val="00F93498"/>
    <w:rsid w:val="00F939D1"/>
    <w:rsid w:val="00F940AC"/>
    <w:rsid w:val="00F94221"/>
    <w:rsid w:val="00F94313"/>
    <w:rsid w:val="00F944CE"/>
    <w:rsid w:val="00F9472B"/>
    <w:rsid w:val="00F9510D"/>
    <w:rsid w:val="00F95C0C"/>
    <w:rsid w:val="00F95F5C"/>
    <w:rsid w:val="00F963F1"/>
    <w:rsid w:val="00F97021"/>
    <w:rsid w:val="00F975B8"/>
    <w:rsid w:val="00F975EA"/>
    <w:rsid w:val="00F976F1"/>
    <w:rsid w:val="00F97A67"/>
    <w:rsid w:val="00FA03AA"/>
    <w:rsid w:val="00FA0BC5"/>
    <w:rsid w:val="00FA0D92"/>
    <w:rsid w:val="00FA11A4"/>
    <w:rsid w:val="00FA1758"/>
    <w:rsid w:val="00FA2218"/>
    <w:rsid w:val="00FA233E"/>
    <w:rsid w:val="00FA270E"/>
    <w:rsid w:val="00FA2B7A"/>
    <w:rsid w:val="00FA2F8A"/>
    <w:rsid w:val="00FA32C3"/>
    <w:rsid w:val="00FA34DC"/>
    <w:rsid w:val="00FA3C65"/>
    <w:rsid w:val="00FA3E17"/>
    <w:rsid w:val="00FA42A9"/>
    <w:rsid w:val="00FA4B31"/>
    <w:rsid w:val="00FA4CED"/>
    <w:rsid w:val="00FA572F"/>
    <w:rsid w:val="00FA599B"/>
    <w:rsid w:val="00FA5AC8"/>
    <w:rsid w:val="00FA5F7C"/>
    <w:rsid w:val="00FA6A68"/>
    <w:rsid w:val="00FA6B6C"/>
    <w:rsid w:val="00FA7469"/>
    <w:rsid w:val="00FB04A4"/>
    <w:rsid w:val="00FB0B24"/>
    <w:rsid w:val="00FB0DCA"/>
    <w:rsid w:val="00FB0ED4"/>
    <w:rsid w:val="00FB14C2"/>
    <w:rsid w:val="00FB1E16"/>
    <w:rsid w:val="00FB1F79"/>
    <w:rsid w:val="00FB25FF"/>
    <w:rsid w:val="00FB352C"/>
    <w:rsid w:val="00FB3828"/>
    <w:rsid w:val="00FB3DE8"/>
    <w:rsid w:val="00FB42F7"/>
    <w:rsid w:val="00FB455D"/>
    <w:rsid w:val="00FB49B5"/>
    <w:rsid w:val="00FB4E67"/>
    <w:rsid w:val="00FB5047"/>
    <w:rsid w:val="00FB5071"/>
    <w:rsid w:val="00FB58EE"/>
    <w:rsid w:val="00FB6696"/>
    <w:rsid w:val="00FB6A75"/>
    <w:rsid w:val="00FB7467"/>
    <w:rsid w:val="00FC01B4"/>
    <w:rsid w:val="00FC0ACE"/>
    <w:rsid w:val="00FC0B66"/>
    <w:rsid w:val="00FC0D12"/>
    <w:rsid w:val="00FC105C"/>
    <w:rsid w:val="00FC131D"/>
    <w:rsid w:val="00FC16B9"/>
    <w:rsid w:val="00FC1E09"/>
    <w:rsid w:val="00FC23EE"/>
    <w:rsid w:val="00FC2DAD"/>
    <w:rsid w:val="00FC2F7B"/>
    <w:rsid w:val="00FC3066"/>
    <w:rsid w:val="00FC34A3"/>
    <w:rsid w:val="00FC37AE"/>
    <w:rsid w:val="00FC3EF1"/>
    <w:rsid w:val="00FC4161"/>
    <w:rsid w:val="00FC41F2"/>
    <w:rsid w:val="00FC4CB9"/>
    <w:rsid w:val="00FC50AA"/>
    <w:rsid w:val="00FC50AF"/>
    <w:rsid w:val="00FC517F"/>
    <w:rsid w:val="00FC570E"/>
    <w:rsid w:val="00FC5BCC"/>
    <w:rsid w:val="00FC5FDD"/>
    <w:rsid w:val="00FC638A"/>
    <w:rsid w:val="00FC68FA"/>
    <w:rsid w:val="00FC69D6"/>
    <w:rsid w:val="00FC6B0B"/>
    <w:rsid w:val="00FC6B0D"/>
    <w:rsid w:val="00FC6F64"/>
    <w:rsid w:val="00FC7971"/>
    <w:rsid w:val="00FC7A70"/>
    <w:rsid w:val="00FD059E"/>
    <w:rsid w:val="00FD0EB7"/>
    <w:rsid w:val="00FD113E"/>
    <w:rsid w:val="00FD13BD"/>
    <w:rsid w:val="00FD2095"/>
    <w:rsid w:val="00FD20F3"/>
    <w:rsid w:val="00FD21B7"/>
    <w:rsid w:val="00FD22BD"/>
    <w:rsid w:val="00FD23F1"/>
    <w:rsid w:val="00FD2434"/>
    <w:rsid w:val="00FD249F"/>
    <w:rsid w:val="00FD2796"/>
    <w:rsid w:val="00FD2E75"/>
    <w:rsid w:val="00FD30BF"/>
    <w:rsid w:val="00FD3C01"/>
    <w:rsid w:val="00FD41FD"/>
    <w:rsid w:val="00FD46D3"/>
    <w:rsid w:val="00FD49F4"/>
    <w:rsid w:val="00FD5032"/>
    <w:rsid w:val="00FD589D"/>
    <w:rsid w:val="00FD6557"/>
    <w:rsid w:val="00FD6877"/>
    <w:rsid w:val="00FD7042"/>
    <w:rsid w:val="00FD71B9"/>
    <w:rsid w:val="00FD751D"/>
    <w:rsid w:val="00FD77A9"/>
    <w:rsid w:val="00FD7865"/>
    <w:rsid w:val="00FD7ED7"/>
    <w:rsid w:val="00FE0115"/>
    <w:rsid w:val="00FE01C6"/>
    <w:rsid w:val="00FE059E"/>
    <w:rsid w:val="00FE08DE"/>
    <w:rsid w:val="00FE0E8B"/>
    <w:rsid w:val="00FE1800"/>
    <w:rsid w:val="00FE1814"/>
    <w:rsid w:val="00FE193C"/>
    <w:rsid w:val="00FE1EE9"/>
    <w:rsid w:val="00FE2008"/>
    <w:rsid w:val="00FE20AA"/>
    <w:rsid w:val="00FE33EC"/>
    <w:rsid w:val="00FE3D50"/>
    <w:rsid w:val="00FE3E6A"/>
    <w:rsid w:val="00FE40F5"/>
    <w:rsid w:val="00FE44DF"/>
    <w:rsid w:val="00FE47FA"/>
    <w:rsid w:val="00FE4866"/>
    <w:rsid w:val="00FE5040"/>
    <w:rsid w:val="00FE5F92"/>
    <w:rsid w:val="00FE73B2"/>
    <w:rsid w:val="00FE76FF"/>
    <w:rsid w:val="00FF018F"/>
    <w:rsid w:val="00FF02BC"/>
    <w:rsid w:val="00FF0437"/>
    <w:rsid w:val="00FF074E"/>
    <w:rsid w:val="00FF0E70"/>
    <w:rsid w:val="00FF12E5"/>
    <w:rsid w:val="00FF142B"/>
    <w:rsid w:val="00FF14F8"/>
    <w:rsid w:val="00FF17A3"/>
    <w:rsid w:val="00FF1B86"/>
    <w:rsid w:val="00FF1C34"/>
    <w:rsid w:val="00FF2623"/>
    <w:rsid w:val="00FF2817"/>
    <w:rsid w:val="00FF2F8D"/>
    <w:rsid w:val="00FF30A2"/>
    <w:rsid w:val="00FF30B1"/>
    <w:rsid w:val="00FF3D93"/>
    <w:rsid w:val="00FF424E"/>
    <w:rsid w:val="00FF43B3"/>
    <w:rsid w:val="00FF44CC"/>
    <w:rsid w:val="00FF476D"/>
    <w:rsid w:val="00FF5445"/>
    <w:rsid w:val="00FF5BE5"/>
    <w:rsid w:val="00FF60DC"/>
    <w:rsid w:val="00FF6389"/>
    <w:rsid w:val="00FF64C8"/>
    <w:rsid w:val="00FF6C4C"/>
    <w:rsid w:val="00FF6DA6"/>
    <w:rsid w:val="00FF6DC8"/>
    <w:rsid w:val="00FF7AB8"/>
    <w:rsid w:val="00FF7D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291517"/>
  <w15:docId w15:val="{8EDEFD34-1A50-44F0-A203-4BCC6228B4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2097"/>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C9657D"/>
    <w:pPr>
      <w:spacing w:before="100" w:beforeAutospacing="1" w:after="100" w:afterAutospacing="1"/>
    </w:pPr>
    <w:rPr>
      <w:rFonts w:ascii="SimSun" w:eastAsia="SimSun" w:hAnsi="SimSun" w:cs="SimSun"/>
    </w:rPr>
  </w:style>
  <w:style w:type="paragraph" w:styleId="ListParagraph">
    <w:name w:val="List Paragraph"/>
    <w:basedOn w:val="Normal"/>
    <w:uiPriority w:val="34"/>
    <w:qFormat/>
    <w:rsid w:val="00482E80"/>
    <w:pPr>
      <w:ind w:left="720"/>
      <w:contextualSpacing/>
    </w:pPr>
  </w:style>
  <w:style w:type="paragraph" w:styleId="Revision">
    <w:name w:val="Revision"/>
    <w:hidden/>
    <w:uiPriority w:val="99"/>
    <w:semiHidden/>
    <w:rsid w:val="00BB0610"/>
  </w:style>
  <w:style w:type="character" w:styleId="CommentReference">
    <w:name w:val="annotation reference"/>
    <w:basedOn w:val="DefaultParagraphFont"/>
    <w:uiPriority w:val="99"/>
    <w:semiHidden/>
    <w:unhideWhenUsed/>
    <w:rsid w:val="00BB0610"/>
    <w:rPr>
      <w:sz w:val="16"/>
      <w:szCs w:val="16"/>
    </w:rPr>
  </w:style>
  <w:style w:type="paragraph" w:styleId="CommentText">
    <w:name w:val="annotation text"/>
    <w:basedOn w:val="Normal"/>
    <w:link w:val="CommentTextChar"/>
    <w:uiPriority w:val="99"/>
    <w:unhideWhenUsed/>
    <w:rsid w:val="00BB0610"/>
    <w:rPr>
      <w:sz w:val="20"/>
      <w:szCs w:val="20"/>
    </w:rPr>
  </w:style>
  <w:style w:type="character" w:customStyle="1" w:styleId="CommentTextChar">
    <w:name w:val="Comment Text Char"/>
    <w:basedOn w:val="DefaultParagraphFont"/>
    <w:link w:val="CommentText"/>
    <w:uiPriority w:val="99"/>
    <w:rsid w:val="00BB0610"/>
    <w:rPr>
      <w:sz w:val="20"/>
      <w:szCs w:val="20"/>
    </w:rPr>
  </w:style>
  <w:style w:type="paragraph" w:styleId="CommentSubject">
    <w:name w:val="annotation subject"/>
    <w:basedOn w:val="CommentText"/>
    <w:next w:val="CommentText"/>
    <w:link w:val="CommentSubjectChar"/>
    <w:uiPriority w:val="99"/>
    <w:semiHidden/>
    <w:unhideWhenUsed/>
    <w:rsid w:val="00BB0610"/>
    <w:rPr>
      <w:b/>
      <w:bCs/>
    </w:rPr>
  </w:style>
  <w:style w:type="character" w:customStyle="1" w:styleId="CommentSubjectChar">
    <w:name w:val="Comment Subject Char"/>
    <w:basedOn w:val="CommentTextChar"/>
    <w:link w:val="CommentSubject"/>
    <w:uiPriority w:val="99"/>
    <w:semiHidden/>
    <w:rsid w:val="00BB0610"/>
    <w:rPr>
      <w:b/>
      <w:bCs/>
      <w:sz w:val="20"/>
      <w:szCs w:val="20"/>
    </w:rPr>
  </w:style>
  <w:style w:type="character" w:styleId="PlaceholderText">
    <w:name w:val="Placeholder Text"/>
    <w:basedOn w:val="DefaultParagraphFont"/>
    <w:uiPriority w:val="99"/>
    <w:semiHidden/>
    <w:rsid w:val="0020585A"/>
    <w:rPr>
      <w:color w:val="808080"/>
    </w:rPr>
  </w:style>
  <w:style w:type="paragraph" w:styleId="Header">
    <w:name w:val="header"/>
    <w:basedOn w:val="Normal"/>
    <w:link w:val="HeaderChar"/>
    <w:uiPriority w:val="99"/>
    <w:unhideWhenUsed/>
    <w:rsid w:val="00B02F26"/>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B02F26"/>
    <w:rPr>
      <w:sz w:val="18"/>
      <w:szCs w:val="18"/>
    </w:rPr>
  </w:style>
  <w:style w:type="paragraph" w:styleId="Footer">
    <w:name w:val="footer"/>
    <w:basedOn w:val="Normal"/>
    <w:link w:val="FooterChar"/>
    <w:uiPriority w:val="99"/>
    <w:unhideWhenUsed/>
    <w:rsid w:val="00B02F26"/>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B02F26"/>
    <w:rPr>
      <w:sz w:val="18"/>
      <w:szCs w:val="18"/>
    </w:rPr>
  </w:style>
  <w:style w:type="character" w:customStyle="1" w:styleId="fontstyle01">
    <w:name w:val="fontstyle01"/>
    <w:basedOn w:val="DefaultParagraphFont"/>
    <w:rsid w:val="00052290"/>
    <w:rPr>
      <w:rFonts w:ascii="MinionPro-Regular" w:hAnsi="MinionPro-Regular" w:hint="default"/>
      <w:b w:val="0"/>
      <w:bCs w:val="0"/>
      <w:i w:val="0"/>
      <w:iCs w:val="0"/>
      <w:color w:val="000000"/>
      <w:sz w:val="20"/>
      <w:szCs w:val="20"/>
    </w:rPr>
  </w:style>
  <w:style w:type="character" w:styleId="Hyperlink">
    <w:name w:val="Hyperlink"/>
    <w:basedOn w:val="DefaultParagraphFont"/>
    <w:uiPriority w:val="99"/>
    <w:unhideWhenUsed/>
    <w:rsid w:val="00B941A5"/>
    <w:rPr>
      <w:color w:val="0563C1" w:themeColor="hyperlink"/>
      <w:u w:val="single"/>
    </w:rPr>
  </w:style>
  <w:style w:type="character" w:styleId="UnresolvedMention">
    <w:name w:val="Unresolved Mention"/>
    <w:basedOn w:val="DefaultParagraphFont"/>
    <w:uiPriority w:val="99"/>
    <w:semiHidden/>
    <w:unhideWhenUsed/>
    <w:rsid w:val="00B941A5"/>
    <w:rPr>
      <w:color w:val="605E5C"/>
      <w:shd w:val="clear" w:color="auto" w:fill="E1DFDD"/>
    </w:rPr>
  </w:style>
  <w:style w:type="paragraph" w:styleId="BalloonText">
    <w:name w:val="Balloon Text"/>
    <w:basedOn w:val="Normal"/>
    <w:link w:val="BalloonTextChar"/>
    <w:uiPriority w:val="99"/>
    <w:semiHidden/>
    <w:unhideWhenUsed/>
    <w:rsid w:val="009573E7"/>
    <w:rPr>
      <w:sz w:val="18"/>
      <w:szCs w:val="18"/>
    </w:rPr>
  </w:style>
  <w:style w:type="character" w:customStyle="1" w:styleId="BalloonTextChar">
    <w:name w:val="Balloon Text Char"/>
    <w:basedOn w:val="DefaultParagraphFont"/>
    <w:link w:val="BalloonText"/>
    <w:uiPriority w:val="99"/>
    <w:semiHidden/>
    <w:rsid w:val="009573E7"/>
    <w:rPr>
      <w:rFonts w:ascii="Times New Roman" w:hAnsi="Times New Roman" w:cs="Times New Roman"/>
      <w:sz w:val="18"/>
      <w:szCs w:val="18"/>
    </w:rPr>
  </w:style>
  <w:style w:type="paragraph" w:styleId="NormalWeb">
    <w:name w:val="Normal (Web)"/>
    <w:basedOn w:val="Normal"/>
    <w:uiPriority w:val="99"/>
    <w:unhideWhenUsed/>
    <w:rsid w:val="00F54BFF"/>
    <w:pPr>
      <w:spacing w:before="100" w:beforeAutospacing="1" w:after="100" w:afterAutospacing="1"/>
    </w:pPr>
  </w:style>
  <w:style w:type="character" w:customStyle="1" w:styleId="referencesarticle-title">
    <w:name w:val="references__article-title"/>
    <w:basedOn w:val="DefaultParagraphFont"/>
    <w:rsid w:val="00E5069A"/>
  </w:style>
  <w:style w:type="character" w:customStyle="1" w:styleId="apple-converted-space">
    <w:name w:val="apple-converted-space"/>
    <w:basedOn w:val="DefaultParagraphFont"/>
    <w:rsid w:val="00E5069A"/>
  </w:style>
  <w:style w:type="character" w:styleId="Emphasis">
    <w:name w:val="Emphasis"/>
    <w:basedOn w:val="DefaultParagraphFont"/>
    <w:uiPriority w:val="20"/>
    <w:qFormat/>
    <w:rsid w:val="001159DD"/>
    <w:rPr>
      <w:i/>
      <w:iCs/>
    </w:rPr>
  </w:style>
  <w:style w:type="table" w:styleId="TableGrid">
    <w:name w:val="Table Grid"/>
    <w:basedOn w:val="TableNormal"/>
    <w:rsid w:val="00EF0ACE"/>
    <w:rPr>
      <w:rFonts w:ascii="Times New Roman" w:eastAsia="SimSun" w:hAnsi="Times New Roman"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thjax-tex">
    <w:name w:val="mathjax-tex"/>
    <w:basedOn w:val="DefaultParagraphFont"/>
    <w:rsid w:val="009C40A9"/>
  </w:style>
  <w:style w:type="character" w:customStyle="1" w:styleId="mo">
    <w:name w:val="mo"/>
    <w:basedOn w:val="DefaultParagraphFont"/>
    <w:rsid w:val="009C40A9"/>
  </w:style>
  <w:style w:type="character" w:customStyle="1" w:styleId="mi">
    <w:name w:val="mi"/>
    <w:basedOn w:val="DefaultParagraphFont"/>
    <w:rsid w:val="009C40A9"/>
  </w:style>
  <w:style w:type="character" w:customStyle="1" w:styleId="mjxassistivemathml">
    <w:name w:val="mjx_assistive_mathml"/>
    <w:basedOn w:val="DefaultParagraphFont"/>
    <w:rsid w:val="009C40A9"/>
  </w:style>
  <w:style w:type="character" w:styleId="FollowedHyperlink">
    <w:name w:val="FollowedHyperlink"/>
    <w:basedOn w:val="DefaultParagraphFont"/>
    <w:uiPriority w:val="99"/>
    <w:semiHidden/>
    <w:unhideWhenUsed/>
    <w:rsid w:val="00B63EF0"/>
    <w:rPr>
      <w:color w:val="954F72" w:themeColor="followedHyperlink"/>
      <w:u w:val="single"/>
    </w:rPr>
  </w:style>
  <w:style w:type="character" w:customStyle="1" w:styleId="jlqj4b">
    <w:name w:val="jlqj4b"/>
    <w:basedOn w:val="DefaultParagraphFont"/>
    <w:rsid w:val="002476D6"/>
  </w:style>
  <w:style w:type="character" w:customStyle="1" w:styleId="skip">
    <w:name w:val="skip"/>
    <w:basedOn w:val="DefaultParagraphFont"/>
    <w:rsid w:val="00064B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36799">
      <w:bodyDiv w:val="1"/>
      <w:marLeft w:val="0"/>
      <w:marRight w:val="0"/>
      <w:marTop w:val="0"/>
      <w:marBottom w:val="0"/>
      <w:divBdr>
        <w:top w:val="none" w:sz="0" w:space="0" w:color="auto"/>
        <w:left w:val="none" w:sz="0" w:space="0" w:color="auto"/>
        <w:bottom w:val="none" w:sz="0" w:space="0" w:color="auto"/>
        <w:right w:val="none" w:sz="0" w:space="0" w:color="auto"/>
      </w:divBdr>
    </w:div>
    <w:div w:id="101001129">
      <w:bodyDiv w:val="1"/>
      <w:marLeft w:val="0"/>
      <w:marRight w:val="0"/>
      <w:marTop w:val="0"/>
      <w:marBottom w:val="0"/>
      <w:divBdr>
        <w:top w:val="none" w:sz="0" w:space="0" w:color="auto"/>
        <w:left w:val="none" w:sz="0" w:space="0" w:color="auto"/>
        <w:bottom w:val="none" w:sz="0" w:space="0" w:color="auto"/>
        <w:right w:val="none" w:sz="0" w:space="0" w:color="auto"/>
      </w:divBdr>
    </w:div>
    <w:div w:id="129787771">
      <w:bodyDiv w:val="1"/>
      <w:marLeft w:val="0"/>
      <w:marRight w:val="0"/>
      <w:marTop w:val="0"/>
      <w:marBottom w:val="0"/>
      <w:divBdr>
        <w:top w:val="none" w:sz="0" w:space="0" w:color="auto"/>
        <w:left w:val="none" w:sz="0" w:space="0" w:color="auto"/>
        <w:bottom w:val="none" w:sz="0" w:space="0" w:color="auto"/>
        <w:right w:val="none" w:sz="0" w:space="0" w:color="auto"/>
      </w:divBdr>
    </w:div>
    <w:div w:id="132329321">
      <w:bodyDiv w:val="1"/>
      <w:marLeft w:val="0"/>
      <w:marRight w:val="0"/>
      <w:marTop w:val="0"/>
      <w:marBottom w:val="0"/>
      <w:divBdr>
        <w:top w:val="none" w:sz="0" w:space="0" w:color="auto"/>
        <w:left w:val="none" w:sz="0" w:space="0" w:color="auto"/>
        <w:bottom w:val="none" w:sz="0" w:space="0" w:color="auto"/>
        <w:right w:val="none" w:sz="0" w:space="0" w:color="auto"/>
      </w:divBdr>
    </w:div>
    <w:div w:id="159153891">
      <w:bodyDiv w:val="1"/>
      <w:marLeft w:val="0"/>
      <w:marRight w:val="0"/>
      <w:marTop w:val="0"/>
      <w:marBottom w:val="0"/>
      <w:divBdr>
        <w:top w:val="none" w:sz="0" w:space="0" w:color="auto"/>
        <w:left w:val="none" w:sz="0" w:space="0" w:color="auto"/>
        <w:bottom w:val="none" w:sz="0" w:space="0" w:color="auto"/>
        <w:right w:val="none" w:sz="0" w:space="0" w:color="auto"/>
      </w:divBdr>
    </w:div>
    <w:div w:id="174878638">
      <w:bodyDiv w:val="1"/>
      <w:marLeft w:val="0"/>
      <w:marRight w:val="0"/>
      <w:marTop w:val="0"/>
      <w:marBottom w:val="0"/>
      <w:divBdr>
        <w:top w:val="none" w:sz="0" w:space="0" w:color="auto"/>
        <w:left w:val="none" w:sz="0" w:space="0" w:color="auto"/>
        <w:bottom w:val="none" w:sz="0" w:space="0" w:color="auto"/>
        <w:right w:val="none" w:sz="0" w:space="0" w:color="auto"/>
      </w:divBdr>
    </w:div>
    <w:div w:id="247034433">
      <w:bodyDiv w:val="1"/>
      <w:marLeft w:val="0"/>
      <w:marRight w:val="0"/>
      <w:marTop w:val="0"/>
      <w:marBottom w:val="0"/>
      <w:divBdr>
        <w:top w:val="none" w:sz="0" w:space="0" w:color="auto"/>
        <w:left w:val="none" w:sz="0" w:space="0" w:color="auto"/>
        <w:bottom w:val="none" w:sz="0" w:space="0" w:color="auto"/>
        <w:right w:val="none" w:sz="0" w:space="0" w:color="auto"/>
      </w:divBdr>
    </w:div>
    <w:div w:id="272248092">
      <w:bodyDiv w:val="1"/>
      <w:marLeft w:val="0"/>
      <w:marRight w:val="0"/>
      <w:marTop w:val="0"/>
      <w:marBottom w:val="0"/>
      <w:divBdr>
        <w:top w:val="none" w:sz="0" w:space="0" w:color="auto"/>
        <w:left w:val="none" w:sz="0" w:space="0" w:color="auto"/>
        <w:bottom w:val="none" w:sz="0" w:space="0" w:color="auto"/>
        <w:right w:val="none" w:sz="0" w:space="0" w:color="auto"/>
      </w:divBdr>
    </w:div>
    <w:div w:id="276178456">
      <w:bodyDiv w:val="1"/>
      <w:marLeft w:val="0"/>
      <w:marRight w:val="0"/>
      <w:marTop w:val="0"/>
      <w:marBottom w:val="0"/>
      <w:divBdr>
        <w:top w:val="none" w:sz="0" w:space="0" w:color="auto"/>
        <w:left w:val="none" w:sz="0" w:space="0" w:color="auto"/>
        <w:bottom w:val="none" w:sz="0" w:space="0" w:color="auto"/>
        <w:right w:val="none" w:sz="0" w:space="0" w:color="auto"/>
      </w:divBdr>
    </w:div>
    <w:div w:id="325089387">
      <w:bodyDiv w:val="1"/>
      <w:marLeft w:val="0"/>
      <w:marRight w:val="0"/>
      <w:marTop w:val="0"/>
      <w:marBottom w:val="0"/>
      <w:divBdr>
        <w:top w:val="none" w:sz="0" w:space="0" w:color="auto"/>
        <w:left w:val="none" w:sz="0" w:space="0" w:color="auto"/>
        <w:bottom w:val="none" w:sz="0" w:space="0" w:color="auto"/>
        <w:right w:val="none" w:sz="0" w:space="0" w:color="auto"/>
      </w:divBdr>
      <w:divsChild>
        <w:div w:id="1923441434">
          <w:marLeft w:val="0"/>
          <w:marRight w:val="0"/>
          <w:marTop w:val="0"/>
          <w:marBottom w:val="0"/>
          <w:divBdr>
            <w:top w:val="none" w:sz="0" w:space="0" w:color="auto"/>
            <w:left w:val="none" w:sz="0" w:space="0" w:color="auto"/>
            <w:bottom w:val="none" w:sz="0" w:space="0" w:color="auto"/>
            <w:right w:val="none" w:sz="0" w:space="0" w:color="auto"/>
          </w:divBdr>
          <w:divsChild>
            <w:div w:id="1175149978">
              <w:marLeft w:val="0"/>
              <w:marRight w:val="0"/>
              <w:marTop w:val="0"/>
              <w:marBottom w:val="0"/>
              <w:divBdr>
                <w:top w:val="none" w:sz="0" w:space="0" w:color="auto"/>
                <w:left w:val="none" w:sz="0" w:space="0" w:color="auto"/>
                <w:bottom w:val="none" w:sz="0" w:space="0" w:color="auto"/>
                <w:right w:val="none" w:sz="0" w:space="0" w:color="auto"/>
              </w:divBdr>
              <w:divsChild>
                <w:div w:id="198747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16380">
      <w:bodyDiv w:val="1"/>
      <w:marLeft w:val="0"/>
      <w:marRight w:val="0"/>
      <w:marTop w:val="0"/>
      <w:marBottom w:val="0"/>
      <w:divBdr>
        <w:top w:val="none" w:sz="0" w:space="0" w:color="auto"/>
        <w:left w:val="none" w:sz="0" w:space="0" w:color="auto"/>
        <w:bottom w:val="none" w:sz="0" w:space="0" w:color="auto"/>
        <w:right w:val="none" w:sz="0" w:space="0" w:color="auto"/>
      </w:divBdr>
    </w:div>
    <w:div w:id="420105044">
      <w:bodyDiv w:val="1"/>
      <w:marLeft w:val="0"/>
      <w:marRight w:val="0"/>
      <w:marTop w:val="0"/>
      <w:marBottom w:val="0"/>
      <w:divBdr>
        <w:top w:val="none" w:sz="0" w:space="0" w:color="auto"/>
        <w:left w:val="none" w:sz="0" w:space="0" w:color="auto"/>
        <w:bottom w:val="none" w:sz="0" w:space="0" w:color="auto"/>
        <w:right w:val="none" w:sz="0" w:space="0" w:color="auto"/>
      </w:divBdr>
    </w:div>
    <w:div w:id="457649412">
      <w:bodyDiv w:val="1"/>
      <w:marLeft w:val="0"/>
      <w:marRight w:val="0"/>
      <w:marTop w:val="0"/>
      <w:marBottom w:val="0"/>
      <w:divBdr>
        <w:top w:val="none" w:sz="0" w:space="0" w:color="auto"/>
        <w:left w:val="none" w:sz="0" w:space="0" w:color="auto"/>
        <w:bottom w:val="none" w:sz="0" w:space="0" w:color="auto"/>
        <w:right w:val="none" w:sz="0" w:space="0" w:color="auto"/>
      </w:divBdr>
    </w:div>
    <w:div w:id="568998590">
      <w:bodyDiv w:val="1"/>
      <w:marLeft w:val="0"/>
      <w:marRight w:val="0"/>
      <w:marTop w:val="0"/>
      <w:marBottom w:val="0"/>
      <w:divBdr>
        <w:top w:val="none" w:sz="0" w:space="0" w:color="auto"/>
        <w:left w:val="none" w:sz="0" w:space="0" w:color="auto"/>
        <w:bottom w:val="none" w:sz="0" w:space="0" w:color="auto"/>
        <w:right w:val="none" w:sz="0" w:space="0" w:color="auto"/>
      </w:divBdr>
    </w:div>
    <w:div w:id="582951946">
      <w:bodyDiv w:val="1"/>
      <w:marLeft w:val="0"/>
      <w:marRight w:val="0"/>
      <w:marTop w:val="0"/>
      <w:marBottom w:val="0"/>
      <w:divBdr>
        <w:top w:val="none" w:sz="0" w:space="0" w:color="auto"/>
        <w:left w:val="none" w:sz="0" w:space="0" w:color="auto"/>
        <w:bottom w:val="none" w:sz="0" w:space="0" w:color="auto"/>
        <w:right w:val="none" w:sz="0" w:space="0" w:color="auto"/>
      </w:divBdr>
    </w:div>
    <w:div w:id="614211967">
      <w:bodyDiv w:val="1"/>
      <w:marLeft w:val="0"/>
      <w:marRight w:val="0"/>
      <w:marTop w:val="0"/>
      <w:marBottom w:val="0"/>
      <w:divBdr>
        <w:top w:val="none" w:sz="0" w:space="0" w:color="auto"/>
        <w:left w:val="none" w:sz="0" w:space="0" w:color="auto"/>
        <w:bottom w:val="none" w:sz="0" w:space="0" w:color="auto"/>
        <w:right w:val="none" w:sz="0" w:space="0" w:color="auto"/>
      </w:divBdr>
    </w:div>
    <w:div w:id="650672760">
      <w:bodyDiv w:val="1"/>
      <w:marLeft w:val="0"/>
      <w:marRight w:val="0"/>
      <w:marTop w:val="0"/>
      <w:marBottom w:val="0"/>
      <w:divBdr>
        <w:top w:val="none" w:sz="0" w:space="0" w:color="auto"/>
        <w:left w:val="none" w:sz="0" w:space="0" w:color="auto"/>
        <w:bottom w:val="none" w:sz="0" w:space="0" w:color="auto"/>
        <w:right w:val="none" w:sz="0" w:space="0" w:color="auto"/>
      </w:divBdr>
    </w:div>
    <w:div w:id="698511852">
      <w:bodyDiv w:val="1"/>
      <w:marLeft w:val="0"/>
      <w:marRight w:val="0"/>
      <w:marTop w:val="0"/>
      <w:marBottom w:val="0"/>
      <w:divBdr>
        <w:top w:val="none" w:sz="0" w:space="0" w:color="auto"/>
        <w:left w:val="none" w:sz="0" w:space="0" w:color="auto"/>
        <w:bottom w:val="none" w:sz="0" w:space="0" w:color="auto"/>
        <w:right w:val="none" w:sz="0" w:space="0" w:color="auto"/>
      </w:divBdr>
    </w:div>
    <w:div w:id="729422553">
      <w:bodyDiv w:val="1"/>
      <w:marLeft w:val="0"/>
      <w:marRight w:val="0"/>
      <w:marTop w:val="0"/>
      <w:marBottom w:val="0"/>
      <w:divBdr>
        <w:top w:val="none" w:sz="0" w:space="0" w:color="auto"/>
        <w:left w:val="none" w:sz="0" w:space="0" w:color="auto"/>
        <w:bottom w:val="none" w:sz="0" w:space="0" w:color="auto"/>
        <w:right w:val="none" w:sz="0" w:space="0" w:color="auto"/>
      </w:divBdr>
    </w:div>
    <w:div w:id="732579706">
      <w:bodyDiv w:val="1"/>
      <w:marLeft w:val="0"/>
      <w:marRight w:val="0"/>
      <w:marTop w:val="0"/>
      <w:marBottom w:val="0"/>
      <w:divBdr>
        <w:top w:val="none" w:sz="0" w:space="0" w:color="auto"/>
        <w:left w:val="none" w:sz="0" w:space="0" w:color="auto"/>
        <w:bottom w:val="none" w:sz="0" w:space="0" w:color="auto"/>
        <w:right w:val="none" w:sz="0" w:space="0" w:color="auto"/>
      </w:divBdr>
    </w:div>
    <w:div w:id="738402911">
      <w:bodyDiv w:val="1"/>
      <w:marLeft w:val="0"/>
      <w:marRight w:val="0"/>
      <w:marTop w:val="0"/>
      <w:marBottom w:val="0"/>
      <w:divBdr>
        <w:top w:val="none" w:sz="0" w:space="0" w:color="auto"/>
        <w:left w:val="none" w:sz="0" w:space="0" w:color="auto"/>
        <w:bottom w:val="none" w:sz="0" w:space="0" w:color="auto"/>
        <w:right w:val="none" w:sz="0" w:space="0" w:color="auto"/>
      </w:divBdr>
      <w:divsChild>
        <w:div w:id="1260411915">
          <w:marLeft w:val="0"/>
          <w:marRight w:val="0"/>
          <w:marTop w:val="0"/>
          <w:marBottom w:val="0"/>
          <w:divBdr>
            <w:top w:val="none" w:sz="0" w:space="0" w:color="auto"/>
            <w:left w:val="none" w:sz="0" w:space="0" w:color="auto"/>
            <w:bottom w:val="none" w:sz="0" w:space="0" w:color="auto"/>
            <w:right w:val="none" w:sz="0" w:space="0" w:color="auto"/>
          </w:divBdr>
          <w:divsChild>
            <w:div w:id="1108937580">
              <w:marLeft w:val="0"/>
              <w:marRight w:val="0"/>
              <w:marTop w:val="0"/>
              <w:marBottom w:val="0"/>
              <w:divBdr>
                <w:top w:val="none" w:sz="0" w:space="0" w:color="auto"/>
                <w:left w:val="none" w:sz="0" w:space="0" w:color="auto"/>
                <w:bottom w:val="none" w:sz="0" w:space="0" w:color="auto"/>
                <w:right w:val="none" w:sz="0" w:space="0" w:color="auto"/>
              </w:divBdr>
              <w:divsChild>
                <w:div w:id="1894733271">
                  <w:marLeft w:val="0"/>
                  <w:marRight w:val="0"/>
                  <w:marTop w:val="0"/>
                  <w:marBottom w:val="0"/>
                  <w:divBdr>
                    <w:top w:val="none" w:sz="0" w:space="0" w:color="auto"/>
                    <w:left w:val="none" w:sz="0" w:space="0" w:color="auto"/>
                    <w:bottom w:val="none" w:sz="0" w:space="0" w:color="auto"/>
                    <w:right w:val="none" w:sz="0" w:space="0" w:color="auto"/>
                  </w:divBdr>
                  <w:divsChild>
                    <w:div w:id="52988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639677">
      <w:bodyDiv w:val="1"/>
      <w:marLeft w:val="0"/>
      <w:marRight w:val="0"/>
      <w:marTop w:val="0"/>
      <w:marBottom w:val="0"/>
      <w:divBdr>
        <w:top w:val="none" w:sz="0" w:space="0" w:color="auto"/>
        <w:left w:val="none" w:sz="0" w:space="0" w:color="auto"/>
        <w:bottom w:val="none" w:sz="0" w:space="0" w:color="auto"/>
        <w:right w:val="none" w:sz="0" w:space="0" w:color="auto"/>
      </w:divBdr>
    </w:div>
    <w:div w:id="807670648">
      <w:bodyDiv w:val="1"/>
      <w:marLeft w:val="0"/>
      <w:marRight w:val="0"/>
      <w:marTop w:val="0"/>
      <w:marBottom w:val="0"/>
      <w:divBdr>
        <w:top w:val="none" w:sz="0" w:space="0" w:color="auto"/>
        <w:left w:val="none" w:sz="0" w:space="0" w:color="auto"/>
        <w:bottom w:val="none" w:sz="0" w:space="0" w:color="auto"/>
        <w:right w:val="none" w:sz="0" w:space="0" w:color="auto"/>
      </w:divBdr>
      <w:divsChild>
        <w:div w:id="1068646843">
          <w:marLeft w:val="0"/>
          <w:marRight w:val="0"/>
          <w:marTop w:val="0"/>
          <w:marBottom w:val="0"/>
          <w:divBdr>
            <w:top w:val="none" w:sz="0" w:space="0" w:color="auto"/>
            <w:left w:val="none" w:sz="0" w:space="0" w:color="auto"/>
            <w:bottom w:val="none" w:sz="0" w:space="0" w:color="auto"/>
            <w:right w:val="none" w:sz="0" w:space="0" w:color="auto"/>
          </w:divBdr>
          <w:divsChild>
            <w:div w:id="751196038">
              <w:marLeft w:val="0"/>
              <w:marRight w:val="0"/>
              <w:marTop w:val="0"/>
              <w:marBottom w:val="0"/>
              <w:divBdr>
                <w:top w:val="none" w:sz="0" w:space="0" w:color="auto"/>
                <w:left w:val="none" w:sz="0" w:space="0" w:color="auto"/>
                <w:bottom w:val="none" w:sz="0" w:space="0" w:color="auto"/>
                <w:right w:val="none" w:sz="0" w:space="0" w:color="auto"/>
              </w:divBdr>
              <w:divsChild>
                <w:div w:id="148354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897961">
      <w:bodyDiv w:val="1"/>
      <w:marLeft w:val="0"/>
      <w:marRight w:val="0"/>
      <w:marTop w:val="0"/>
      <w:marBottom w:val="0"/>
      <w:divBdr>
        <w:top w:val="none" w:sz="0" w:space="0" w:color="auto"/>
        <w:left w:val="none" w:sz="0" w:space="0" w:color="auto"/>
        <w:bottom w:val="none" w:sz="0" w:space="0" w:color="auto"/>
        <w:right w:val="none" w:sz="0" w:space="0" w:color="auto"/>
      </w:divBdr>
    </w:div>
    <w:div w:id="845435090">
      <w:bodyDiv w:val="1"/>
      <w:marLeft w:val="0"/>
      <w:marRight w:val="0"/>
      <w:marTop w:val="0"/>
      <w:marBottom w:val="0"/>
      <w:divBdr>
        <w:top w:val="none" w:sz="0" w:space="0" w:color="auto"/>
        <w:left w:val="none" w:sz="0" w:space="0" w:color="auto"/>
        <w:bottom w:val="none" w:sz="0" w:space="0" w:color="auto"/>
        <w:right w:val="none" w:sz="0" w:space="0" w:color="auto"/>
      </w:divBdr>
    </w:div>
    <w:div w:id="856969981">
      <w:bodyDiv w:val="1"/>
      <w:marLeft w:val="0"/>
      <w:marRight w:val="0"/>
      <w:marTop w:val="0"/>
      <w:marBottom w:val="0"/>
      <w:divBdr>
        <w:top w:val="none" w:sz="0" w:space="0" w:color="auto"/>
        <w:left w:val="none" w:sz="0" w:space="0" w:color="auto"/>
        <w:bottom w:val="none" w:sz="0" w:space="0" w:color="auto"/>
        <w:right w:val="none" w:sz="0" w:space="0" w:color="auto"/>
      </w:divBdr>
      <w:divsChild>
        <w:div w:id="358429280">
          <w:marLeft w:val="0"/>
          <w:marRight w:val="0"/>
          <w:marTop w:val="0"/>
          <w:marBottom w:val="0"/>
          <w:divBdr>
            <w:top w:val="none" w:sz="0" w:space="0" w:color="auto"/>
            <w:left w:val="none" w:sz="0" w:space="0" w:color="auto"/>
            <w:bottom w:val="none" w:sz="0" w:space="0" w:color="auto"/>
            <w:right w:val="none" w:sz="0" w:space="0" w:color="auto"/>
          </w:divBdr>
          <w:divsChild>
            <w:div w:id="471561772">
              <w:marLeft w:val="0"/>
              <w:marRight w:val="0"/>
              <w:marTop w:val="0"/>
              <w:marBottom w:val="0"/>
              <w:divBdr>
                <w:top w:val="none" w:sz="0" w:space="0" w:color="auto"/>
                <w:left w:val="none" w:sz="0" w:space="0" w:color="auto"/>
                <w:bottom w:val="none" w:sz="0" w:space="0" w:color="auto"/>
                <w:right w:val="none" w:sz="0" w:space="0" w:color="auto"/>
              </w:divBdr>
              <w:divsChild>
                <w:div w:id="35115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069302">
      <w:bodyDiv w:val="1"/>
      <w:marLeft w:val="0"/>
      <w:marRight w:val="0"/>
      <w:marTop w:val="0"/>
      <w:marBottom w:val="0"/>
      <w:divBdr>
        <w:top w:val="none" w:sz="0" w:space="0" w:color="auto"/>
        <w:left w:val="none" w:sz="0" w:space="0" w:color="auto"/>
        <w:bottom w:val="none" w:sz="0" w:space="0" w:color="auto"/>
        <w:right w:val="none" w:sz="0" w:space="0" w:color="auto"/>
      </w:divBdr>
    </w:div>
    <w:div w:id="892737113">
      <w:bodyDiv w:val="1"/>
      <w:marLeft w:val="0"/>
      <w:marRight w:val="0"/>
      <w:marTop w:val="0"/>
      <w:marBottom w:val="0"/>
      <w:divBdr>
        <w:top w:val="none" w:sz="0" w:space="0" w:color="auto"/>
        <w:left w:val="none" w:sz="0" w:space="0" w:color="auto"/>
        <w:bottom w:val="none" w:sz="0" w:space="0" w:color="auto"/>
        <w:right w:val="none" w:sz="0" w:space="0" w:color="auto"/>
      </w:divBdr>
    </w:div>
    <w:div w:id="921915780">
      <w:bodyDiv w:val="1"/>
      <w:marLeft w:val="0"/>
      <w:marRight w:val="0"/>
      <w:marTop w:val="0"/>
      <w:marBottom w:val="0"/>
      <w:divBdr>
        <w:top w:val="none" w:sz="0" w:space="0" w:color="auto"/>
        <w:left w:val="none" w:sz="0" w:space="0" w:color="auto"/>
        <w:bottom w:val="none" w:sz="0" w:space="0" w:color="auto"/>
        <w:right w:val="none" w:sz="0" w:space="0" w:color="auto"/>
      </w:divBdr>
      <w:divsChild>
        <w:div w:id="2101028474">
          <w:marLeft w:val="0"/>
          <w:marRight w:val="0"/>
          <w:marTop w:val="0"/>
          <w:marBottom w:val="0"/>
          <w:divBdr>
            <w:top w:val="none" w:sz="0" w:space="0" w:color="auto"/>
            <w:left w:val="none" w:sz="0" w:space="0" w:color="auto"/>
            <w:bottom w:val="none" w:sz="0" w:space="0" w:color="auto"/>
            <w:right w:val="none" w:sz="0" w:space="0" w:color="auto"/>
          </w:divBdr>
          <w:divsChild>
            <w:div w:id="1276016278">
              <w:marLeft w:val="0"/>
              <w:marRight w:val="0"/>
              <w:marTop w:val="0"/>
              <w:marBottom w:val="0"/>
              <w:divBdr>
                <w:top w:val="none" w:sz="0" w:space="0" w:color="auto"/>
                <w:left w:val="none" w:sz="0" w:space="0" w:color="auto"/>
                <w:bottom w:val="none" w:sz="0" w:space="0" w:color="auto"/>
                <w:right w:val="none" w:sz="0" w:space="0" w:color="auto"/>
              </w:divBdr>
              <w:divsChild>
                <w:div w:id="1294678352">
                  <w:marLeft w:val="0"/>
                  <w:marRight w:val="0"/>
                  <w:marTop w:val="0"/>
                  <w:marBottom w:val="0"/>
                  <w:divBdr>
                    <w:top w:val="none" w:sz="0" w:space="0" w:color="auto"/>
                    <w:left w:val="none" w:sz="0" w:space="0" w:color="auto"/>
                    <w:bottom w:val="none" w:sz="0" w:space="0" w:color="auto"/>
                    <w:right w:val="none" w:sz="0" w:space="0" w:color="auto"/>
                  </w:divBdr>
                  <w:divsChild>
                    <w:div w:id="119160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304048">
      <w:bodyDiv w:val="1"/>
      <w:marLeft w:val="0"/>
      <w:marRight w:val="0"/>
      <w:marTop w:val="0"/>
      <w:marBottom w:val="0"/>
      <w:divBdr>
        <w:top w:val="none" w:sz="0" w:space="0" w:color="auto"/>
        <w:left w:val="none" w:sz="0" w:space="0" w:color="auto"/>
        <w:bottom w:val="none" w:sz="0" w:space="0" w:color="auto"/>
        <w:right w:val="none" w:sz="0" w:space="0" w:color="auto"/>
      </w:divBdr>
    </w:div>
    <w:div w:id="962615056">
      <w:bodyDiv w:val="1"/>
      <w:marLeft w:val="0"/>
      <w:marRight w:val="0"/>
      <w:marTop w:val="0"/>
      <w:marBottom w:val="0"/>
      <w:divBdr>
        <w:top w:val="none" w:sz="0" w:space="0" w:color="auto"/>
        <w:left w:val="none" w:sz="0" w:space="0" w:color="auto"/>
        <w:bottom w:val="none" w:sz="0" w:space="0" w:color="auto"/>
        <w:right w:val="none" w:sz="0" w:space="0" w:color="auto"/>
      </w:divBdr>
    </w:div>
    <w:div w:id="993265375">
      <w:bodyDiv w:val="1"/>
      <w:marLeft w:val="0"/>
      <w:marRight w:val="0"/>
      <w:marTop w:val="0"/>
      <w:marBottom w:val="0"/>
      <w:divBdr>
        <w:top w:val="none" w:sz="0" w:space="0" w:color="auto"/>
        <w:left w:val="none" w:sz="0" w:space="0" w:color="auto"/>
        <w:bottom w:val="none" w:sz="0" w:space="0" w:color="auto"/>
        <w:right w:val="none" w:sz="0" w:space="0" w:color="auto"/>
      </w:divBdr>
    </w:div>
    <w:div w:id="1005479704">
      <w:bodyDiv w:val="1"/>
      <w:marLeft w:val="0"/>
      <w:marRight w:val="0"/>
      <w:marTop w:val="0"/>
      <w:marBottom w:val="0"/>
      <w:divBdr>
        <w:top w:val="none" w:sz="0" w:space="0" w:color="auto"/>
        <w:left w:val="none" w:sz="0" w:space="0" w:color="auto"/>
        <w:bottom w:val="none" w:sz="0" w:space="0" w:color="auto"/>
        <w:right w:val="none" w:sz="0" w:space="0" w:color="auto"/>
      </w:divBdr>
    </w:div>
    <w:div w:id="1030835058">
      <w:bodyDiv w:val="1"/>
      <w:marLeft w:val="0"/>
      <w:marRight w:val="0"/>
      <w:marTop w:val="0"/>
      <w:marBottom w:val="0"/>
      <w:divBdr>
        <w:top w:val="none" w:sz="0" w:space="0" w:color="auto"/>
        <w:left w:val="none" w:sz="0" w:space="0" w:color="auto"/>
        <w:bottom w:val="none" w:sz="0" w:space="0" w:color="auto"/>
        <w:right w:val="none" w:sz="0" w:space="0" w:color="auto"/>
      </w:divBdr>
    </w:div>
    <w:div w:id="1053776553">
      <w:bodyDiv w:val="1"/>
      <w:marLeft w:val="0"/>
      <w:marRight w:val="0"/>
      <w:marTop w:val="0"/>
      <w:marBottom w:val="0"/>
      <w:divBdr>
        <w:top w:val="none" w:sz="0" w:space="0" w:color="auto"/>
        <w:left w:val="none" w:sz="0" w:space="0" w:color="auto"/>
        <w:bottom w:val="none" w:sz="0" w:space="0" w:color="auto"/>
        <w:right w:val="none" w:sz="0" w:space="0" w:color="auto"/>
      </w:divBdr>
    </w:div>
    <w:div w:id="1209335943">
      <w:bodyDiv w:val="1"/>
      <w:marLeft w:val="0"/>
      <w:marRight w:val="0"/>
      <w:marTop w:val="0"/>
      <w:marBottom w:val="0"/>
      <w:divBdr>
        <w:top w:val="none" w:sz="0" w:space="0" w:color="auto"/>
        <w:left w:val="none" w:sz="0" w:space="0" w:color="auto"/>
        <w:bottom w:val="none" w:sz="0" w:space="0" w:color="auto"/>
        <w:right w:val="none" w:sz="0" w:space="0" w:color="auto"/>
      </w:divBdr>
    </w:div>
    <w:div w:id="1251617730">
      <w:bodyDiv w:val="1"/>
      <w:marLeft w:val="0"/>
      <w:marRight w:val="0"/>
      <w:marTop w:val="0"/>
      <w:marBottom w:val="0"/>
      <w:divBdr>
        <w:top w:val="none" w:sz="0" w:space="0" w:color="auto"/>
        <w:left w:val="none" w:sz="0" w:space="0" w:color="auto"/>
        <w:bottom w:val="none" w:sz="0" w:space="0" w:color="auto"/>
        <w:right w:val="none" w:sz="0" w:space="0" w:color="auto"/>
      </w:divBdr>
      <w:divsChild>
        <w:div w:id="744884266">
          <w:marLeft w:val="0"/>
          <w:marRight w:val="0"/>
          <w:marTop w:val="0"/>
          <w:marBottom w:val="0"/>
          <w:divBdr>
            <w:top w:val="none" w:sz="0" w:space="0" w:color="auto"/>
            <w:left w:val="none" w:sz="0" w:space="0" w:color="auto"/>
            <w:bottom w:val="none" w:sz="0" w:space="0" w:color="auto"/>
            <w:right w:val="none" w:sz="0" w:space="0" w:color="auto"/>
          </w:divBdr>
          <w:divsChild>
            <w:div w:id="1034618174">
              <w:marLeft w:val="0"/>
              <w:marRight w:val="0"/>
              <w:marTop w:val="0"/>
              <w:marBottom w:val="0"/>
              <w:divBdr>
                <w:top w:val="none" w:sz="0" w:space="0" w:color="auto"/>
                <w:left w:val="none" w:sz="0" w:space="0" w:color="auto"/>
                <w:bottom w:val="none" w:sz="0" w:space="0" w:color="auto"/>
                <w:right w:val="none" w:sz="0" w:space="0" w:color="auto"/>
              </w:divBdr>
              <w:divsChild>
                <w:div w:id="129899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220389">
      <w:bodyDiv w:val="1"/>
      <w:marLeft w:val="0"/>
      <w:marRight w:val="0"/>
      <w:marTop w:val="0"/>
      <w:marBottom w:val="0"/>
      <w:divBdr>
        <w:top w:val="none" w:sz="0" w:space="0" w:color="auto"/>
        <w:left w:val="none" w:sz="0" w:space="0" w:color="auto"/>
        <w:bottom w:val="none" w:sz="0" w:space="0" w:color="auto"/>
        <w:right w:val="none" w:sz="0" w:space="0" w:color="auto"/>
      </w:divBdr>
    </w:div>
    <w:div w:id="1429695226">
      <w:bodyDiv w:val="1"/>
      <w:marLeft w:val="0"/>
      <w:marRight w:val="0"/>
      <w:marTop w:val="0"/>
      <w:marBottom w:val="0"/>
      <w:divBdr>
        <w:top w:val="none" w:sz="0" w:space="0" w:color="auto"/>
        <w:left w:val="none" w:sz="0" w:space="0" w:color="auto"/>
        <w:bottom w:val="none" w:sz="0" w:space="0" w:color="auto"/>
        <w:right w:val="none" w:sz="0" w:space="0" w:color="auto"/>
      </w:divBdr>
      <w:divsChild>
        <w:div w:id="530187386">
          <w:marLeft w:val="0"/>
          <w:marRight w:val="0"/>
          <w:marTop w:val="0"/>
          <w:marBottom w:val="0"/>
          <w:divBdr>
            <w:top w:val="none" w:sz="0" w:space="0" w:color="auto"/>
            <w:left w:val="none" w:sz="0" w:space="0" w:color="auto"/>
            <w:bottom w:val="none" w:sz="0" w:space="0" w:color="auto"/>
            <w:right w:val="none" w:sz="0" w:space="0" w:color="auto"/>
          </w:divBdr>
          <w:divsChild>
            <w:div w:id="1631012029">
              <w:marLeft w:val="0"/>
              <w:marRight w:val="0"/>
              <w:marTop w:val="0"/>
              <w:marBottom w:val="0"/>
              <w:divBdr>
                <w:top w:val="none" w:sz="0" w:space="0" w:color="auto"/>
                <w:left w:val="none" w:sz="0" w:space="0" w:color="auto"/>
                <w:bottom w:val="none" w:sz="0" w:space="0" w:color="auto"/>
                <w:right w:val="none" w:sz="0" w:space="0" w:color="auto"/>
              </w:divBdr>
              <w:divsChild>
                <w:div w:id="370761974">
                  <w:marLeft w:val="0"/>
                  <w:marRight w:val="0"/>
                  <w:marTop w:val="0"/>
                  <w:marBottom w:val="0"/>
                  <w:divBdr>
                    <w:top w:val="none" w:sz="0" w:space="0" w:color="auto"/>
                    <w:left w:val="none" w:sz="0" w:space="0" w:color="auto"/>
                    <w:bottom w:val="none" w:sz="0" w:space="0" w:color="auto"/>
                    <w:right w:val="none" w:sz="0" w:space="0" w:color="auto"/>
                  </w:divBdr>
                  <w:divsChild>
                    <w:div w:id="42626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361235">
      <w:bodyDiv w:val="1"/>
      <w:marLeft w:val="0"/>
      <w:marRight w:val="0"/>
      <w:marTop w:val="0"/>
      <w:marBottom w:val="0"/>
      <w:divBdr>
        <w:top w:val="none" w:sz="0" w:space="0" w:color="auto"/>
        <w:left w:val="none" w:sz="0" w:space="0" w:color="auto"/>
        <w:bottom w:val="none" w:sz="0" w:space="0" w:color="auto"/>
        <w:right w:val="none" w:sz="0" w:space="0" w:color="auto"/>
      </w:divBdr>
    </w:div>
    <w:div w:id="1454060115">
      <w:bodyDiv w:val="1"/>
      <w:marLeft w:val="0"/>
      <w:marRight w:val="0"/>
      <w:marTop w:val="0"/>
      <w:marBottom w:val="0"/>
      <w:divBdr>
        <w:top w:val="none" w:sz="0" w:space="0" w:color="auto"/>
        <w:left w:val="none" w:sz="0" w:space="0" w:color="auto"/>
        <w:bottom w:val="none" w:sz="0" w:space="0" w:color="auto"/>
        <w:right w:val="none" w:sz="0" w:space="0" w:color="auto"/>
      </w:divBdr>
    </w:div>
    <w:div w:id="1467428530">
      <w:bodyDiv w:val="1"/>
      <w:marLeft w:val="0"/>
      <w:marRight w:val="0"/>
      <w:marTop w:val="0"/>
      <w:marBottom w:val="0"/>
      <w:divBdr>
        <w:top w:val="none" w:sz="0" w:space="0" w:color="auto"/>
        <w:left w:val="none" w:sz="0" w:space="0" w:color="auto"/>
        <w:bottom w:val="none" w:sz="0" w:space="0" w:color="auto"/>
        <w:right w:val="none" w:sz="0" w:space="0" w:color="auto"/>
      </w:divBdr>
    </w:div>
    <w:div w:id="1473520697">
      <w:bodyDiv w:val="1"/>
      <w:marLeft w:val="0"/>
      <w:marRight w:val="0"/>
      <w:marTop w:val="0"/>
      <w:marBottom w:val="0"/>
      <w:divBdr>
        <w:top w:val="none" w:sz="0" w:space="0" w:color="auto"/>
        <w:left w:val="none" w:sz="0" w:space="0" w:color="auto"/>
        <w:bottom w:val="none" w:sz="0" w:space="0" w:color="auto"/>
        <w:right w:val="none" w:sz="0" w:space="0" w:color="auto"/>
      </w:divBdr>
    </w:div>
    <w:div w:id="1481459505">
      <w:bodyDiv w:val="1"/>
      <w:marLeft w:val="0"/>
      <w:marRight w:val="0"/>
      <w:marTop w:val="0"/>
      <w:marBottom w:val="0"/>
      <w:divBdr>
        <w:top w:val="none" w:sz="0" w:space="0" w:color="auto"/>
        <w:left w:val="none" w:sz="0" w:space="0" w:color="auto"/>
        <w:bottom w:val="none" w:sz="0" w:space="0" w:color="auto"/>
        <w:right w:val="none" w:sz="0" w:space="0" w:color="auto"/>
      </w:divBdr>
    </w:div>
    <w:div w:id="1481775240">
      <w:bodyDiv w:val="1"/>
      <w:marLeft w:val="0"/>
      <w:marRight w:val="0"/>
      <w:marTop w:val="0"/>
      <w:marBottom w:val="0"/>
      <w:divBdr>
        <w:top w:val="none" w:sz="0" w:space="0" w:color="auto"/>
        <w:left w:val="none" w:sz="0" w:space="0" w:color="auto"/>
        <w:bottom w:val="none" w:sz="0" w:space="0" w:color="auto"/>
        <w:right w:val="none" w:sz="0" w:space="0" w:color="auto"/>
      </w:divBdr>
    </w:div>
    <w:div w:id="1583447485">
      <w:bodyDiv w:val="1"/>
      <w:marLeft w:val="0"/>
      <w:marRight w:val="0"/>
      <w:marTop w:val="0"/>
      <w:marBottom w:val="0"/>
      <w:divBdr>
        <w:top w:val="none" w:sz="0" w:space="0" w:color="auto"/>
        <w:left w:val="none" w:sz="0" w:space="0" w:color="auto"/>
        <w:bottom w:val="none" w:sz="0" w:space="0" w:color="auto"/>
        <w:right w:val="none" w:sz="0" w:space="0" w:color="auto"/>
      </w:divBdr>
    </w:div>
    <w:div w:id="1595626322">
      <w:bodyDiv w:val="1"/>
      <w:marLeft w:val="0"/>
      <w:marRight w:val="0"/>
      <w:marTop w:val="0"/>
      <w:marBottom w:val="0"/>
      <w:divBdr>
        <w:top w:val="none" w:sz="0" w:space="0" w:color="auto"/>
        <w:left w:val="none" w:sz="0" w:space="0" w:color="auto"/>
        <w:bottom w:val="none" w:sz="0" w:space="0" w:color="auto"/>
        <w:right w:val="none" w:sz="0" w:space="0" w:color="auto"/>
      </w:divBdr>
    </w:div>
    <w:div w:id="1615478816">
      <w:bodyDiv w:val="1"/>
      <w:marLeft w:val="0"/>
      <w:marRight w:val="0"/>
      <w:marTop w:val="0"/>
      <w:marBottom w:val="0"/>
      <w:divBdr>
        <w:top w:val="none" w:sz="0" w:space="0" w:color="auto"/>
        <w:left w:val="none" w:sz="0" w:space="0" w:color="auto"/>
        <w:bottom w:val="none" w:sz="0" w:space="0" w:color="auto"/>
        <w:right w:val="none" w:sz="0" w:space="0" w:color="auto"/>
      </w:divBdr>
    </w:div>
    <w:div w:id="1628120697">
      <w:bodyDiv w:val="1"/>
      <w:marLeft w:val="0"/>
      <w:marRight w:val="0"/>
      <w:marTop w:val="0"/>
      <w:marBottom w:val="0"/>
      <w:divBdr>
        <w:top w:val="none" w:sz="0" w:space="0" w:color="auto"/>
        <w:left w:val="none" w:sz="0" w:space="0" w:color="auto"/>
        <w:bottom w:val="none" w:sz="0" w:space="0" w:color="auto"/>
        <w:right w:val="none" w:sz="0" w:space="0" w:color="auto"/>
      </w:divBdr>
    </w:div>
    <w:div w:id="1653027230">
      <w:bodyDiv w:val="1"/>
      <w:marLeft w:val="0"/>
      <w:marRight w:val="0"/>
      <w:marTop w:val="0"/>
      <w:marBottom w:val="0"/>
      <w:divBdr>
        <w:top w:val="none" w:sz="0" w:space="0" w:color="auto"/>
        <w:left w:val="none" w:sz="0" w:space="0" w:color="auto"/>
        <w:bottom w:val="none" w:sz="0" w:space="0" w:color="auto"/>
        <w:right w:val="none" w:sz="0" w:space="0" w:color="auto"/>
      </w:divBdr>
    </w:div>
    <w:div w:id="1675499929">
      <w:bodyDiv w:val="1"/>
      <w:marLeft w:val="0"/>
      <w:marRight w:val="0"/>
      <w:marTop w:val="0"/>
      <w:marBottom w:val="0"/>
      <w:divBdr>
        <w:top w:val="none" w:sz="0" w:space="0" w:color="auto"/>
        <w:left w:val="none" w:sz="0" w:space="0" w:color="auto"/>
        <w:bottom w:val="none" w:sz="0" w:space="0" w:color="auto"/>
        <w:right w:val="none" w:sz="0" w:space="0" w:color="auto"/>
      </w:divBdr>
    </w:div>
    <w:div w:id="1724866090">
      <w:bodyDiv w:val="1"/>
      <w:marLeft w:val="0"/>
      <w:marRight w:val="0"/>
      <w:marTop w:val="0"/>
      <w:marBottom w:val="0"/>
      <w:divBdr>
        <w:top w:val="none" w:sz="0" w:space="0" w:color="auto"/>
        <w:left w:val="none" w:sz="0" w:space="0" w:color="auto"/>
        <w:bottom w:val="none" w:sz="0" w:space="0" w:color="auto"/>
        <w:right w:val="none" w:sz="0" w:space="0" w:color="auto"/>
      </w:divBdr>
      <w:divsChild>
        <w:div w:id="1669749869">
          <w:marLeft w:val="0"/>
          <w:marRight w:val="0"/>
          <w:marTop w:val="0"/>
          <w:marBottom w:val="0"/>
          <w:divBdr>
            <w:top w:val="none" w:sz="0" w:space="0" w:color="auto"/>
            <w:left w:val="none" w:sz="0" w:space="0" w:color="auto"/>
            <w:bottom w:val="none" w:sz="0" w:space="0" w:color="auto"/>
            <w:right w:val="none" w:sz="0" w:space="0" w:color="auto"/>
          </w:divBdr>
          <w:divsChild>
            <w:div w:id="2018925397">
              <w:marLeft w:val="0"/>
              <w:marRight w:val="0"/>
              <w:marTop w:val="0"/>
              <w:marBottom w:val="0"/>
              <w:divBdr>
                <w:top w:val="none" w:sz="0" w:space="0" w:color="auto"/>
                <w:left w:val="none" w:sz="0" w:space="0" w:color="auto"/>
                <w:bottom w:val="none" w:sz="0" w:space="0" w:color="auto"/>
                <w:right w:val="none" w:sz="0" w:space="0" w:color="auto"/>
              </w:divBdr>
              <w:divsChild>
                <w:div w:id="682243723">
                  <w:marLeft w:val="0"/>
                  <w:marRight w:val="0"/>
                  <w:marTop w:val="0"/>
                  <w:marBottom w:val="0"/>
                  <w:divBdr>
                    <w:top w:val="none" w:sz="0" w:space="0" w:color="auto"/>
                    <w:left w:val="none" w:sz="0" w:space="0" w:color="auto"/>
                    <w:bottom w:val="none" w:sz="0" w:space="0" w:color="auto"/>
                    <w:right w:val="none" w:sz="0" w:space="0" w:color="auto"/>
                  </w:divBdr>
                  <w:divsChild>
                    <w:div w:id="146276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883693">
      <w:bodyDiv w:val="1"/>
      <w:marLeft w:val="0"/>
      <w:marRight w:val="0"/>
      <w:marTop w:val="0"/>
      <w:marBottom w:val="0"/>
      <w:divBdr>
        <w:top w:val="none" w:sz="0" w:space="0" w:color="auto"/>
        <w:left w:val="none" w:sz="0" w:space="0" w:color="auto"/>
        <w:bottom w:val="none" w:sz="0" w:space="0" w:color="auto"/>
        <w:right w:val="none" w:sz="0" w:space="0" w:color="auto"/>
      </w:divBdr>
    </w:div>
    <w:div w:id="1925992372">
      <w:bodyDiv w:val="1"/>
      <w:marLeft w:val="0"/>
      <w:marRight w:val="0"/>
      <w:marTop w:val="0"/>
      <w:marBottom w:val="0"/>
      <w:divBdr>
        <w:top w:val="none" w:sz="0" w:space="0" w:color="auto"/>
        <w:left w:val="none" w:sz="0" w:space="0" w:color="auto"/>
        <w:bottom w:val="none" w:sz="0" w:space="0" w:color="auto"/>
        <w:right w:val="none" w:sz="0" w:space="0" w:color="auto"/>
      </w:divBdr>
    </w:div>
    <w:div w:id="1950431863">
      <w:bodyDiv w:val="1"/>
      <w:marLeft w:val="0"/>
      <w:marRight w:val="0"/>
      <w:marTop w:val="0"/>
      <w:marBottom w:val="0"/>
      <w:divBdr>
        <w:top w:val="none" w:sz="0" w:space="0" w:color="auto"/>
        <w:left w:val="none" w:sz="0" w:space="0" w:color="auto"/>
        <w:bottom w:val="none" w:sz="0" w:space="0" w:color="auto"/>
        <w:right w:val="none" w:sz="0" w:space="0" w:color="auto"/>
      </w:divBdr>
      <w:divsChild>
        <w:div w:id="45489420">
          <w:marLeft w:val="0"/>
          <w:marRight w:val="0"/>
          <w:marTop w:val="0"/>
          <w:marBottom w:val="0"/>
          <w:divBdr>
            <w:top w:val="none" w:sz="0" w:space="0" w:color="auto"/>
            <w:left w:val="none" w:sz="0" w:space="0" w:color="auto"/>
            <w:bottom w:val="none" w:sz="0" w:space="0" w:color="auto"/>
            <w:right w:val="none" w:sz="0" w:space="0" w:color="auto"/>
          </w:divBdr>
        </w:div>
        <w:div w:id="1218663256">
          <w:marLeft w:val="0"/>
          <w:marRight w:val="0"/>
          <w:marTop w:val="0"/>
          <w:marBottom w:val="0"/>
          <w:divBdr>
            <w:top w:val="none" w:sz="0" w:space="0" w:color="auto"/>
            <w:left w:val="none" w:sz="0" w:space="0" w:color="auto"/>
            <w:bottom w:val="none" w:sz="0" w:space="0" w:color="auto"/>
            <w:right w:val="none" w:sz="0" w:space="0" w:color="auto"/>
          </w:divBdr>
        </w:div>
      </w:divsChild>
    </w:div>
    <w:div w:id="1960915928">
      <w:bodyDiv w:val="1"/>
      <w:marLeft w:val="0"/>
      <w:marRight w:val="0"/>
      <w:marTop w:val="0"/>
      <w:marBottom w:val="0"/>
      <w:divBdr>
        <w:top w:val="none" w:sz="0" w:space="0" w:color="auto"/>
        <w:left w:val="none" w:sz="0" w:space="0" w:color="auto"/>
        <w:bottom w:val="none" w:sz="0" w:space="0" w:color="auto"/>
        <w:right w:val="none" w:sz="0" w:space="0" w:color="auto"/>
      </w:divBdr>
    </w:div>
    <w:div w:id="2052269603">
      <w:bodyDiv w:val="1"/>
      <w:marLeft w:val="0"/>
      <w:marRight w:val="0"/>
      <w:marTop w:val="0"/>
      <w:marBottom w:val="0"/>
      <w:divBdr>
        <w:top w:val="none" w:sz="0" w:space="0" w:color="auto"/>
        <w:left w:val="none" w:sz="0" w:space="0" w:color="auto"/>
        <w:bottom w:val="none" w:sz="0" w:space="0" w:color="auto"/>
        <w:right w:val="none" w:sz="0" w:space="0" w:color="auto"/>
      </w:divBdr>
    </w:div>
    <w:div w:id="2071999931">
      <w:bodyDiv w:val="1"/>
      <w:marLeft w:val="0"/>
      <w:marRight w:val="0"/>
      <w:marTop w:val="0"/>
      <w:marBottom w:val="0"/>
      <w:divBdr>
        <w:top w:val="none" w:sz="0" w:space="0" w:color="auto"/>
        <w:left w:val="none" w:sz="0" w:space="0" w:color="auto"/>
        <w:bottom w:val="none" w:sz="0" w:space="0" w:color="auto"/>
        <w:right w:val="none" w:sz="0" w:space="0" w:color="auto"/>
      </w:divBdr>
    </w:div>
    <w:div w:id="2099279710">
      <w:bodyDiv w:val="1"/>
      <w:marLeft w:val="0"/>
      <w:marRight w:val="0"/>
      <w:marTop w:val="0"/>
      <w:marBottom w:val="0"/>
      <w:divBdr>
        <w:top w:val="none" w:sz="0" w:space="0" w:color="auto"/>
        <w:left w:val="none" w:sz="0" w:space="0" w:color="auto"/>
        <w:bottom w:val="none" w:sz="0" w:space="0" w:color="auto"/>
        <w:right w:val="none" w:sz="0" w:space="0" w:color="auto"/>
      </w:divBdr>
    </w:div>
    <w:div w:id="2101751982">
      <w:bodyDiv w:val="1"/>
      <w:marLeft w:val="0"/>
      <w:marRight w:val="0"/>
      <w:marTop w:val="0"/>
      <w:marBottom w:val="0"/>
      <w:divBdr>
        <w:top w:val="none" w:sz="0" w:space="0" w:color="auto"/>
        <w:left w:val="none" w:sz="0" w:space="0" w:color="auto"/>
        <w:bottom w:val="none" w:sz="0" w:space="0" w:color="auto"/>
        <w:right w:val="none" w:sz="0" w:space="0" w:color="auto"/>
      </w:divBdr>
    </w:div>
    <w:div w:id="21418031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lei.dai@siat.ac.cn" TargetMode="External"/><Relationship Id="rId13" Type="http://schemas.openxmlformats.org/officeDocument/2006/relationships/image" Target="media/image1.png"/><Relationship Id="rId18" Type="http://schemas.openxmlformats.org/officeDocument/2006/relationships/image" Target="media/image6.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10" Type="http://schemas.microsoft.com/office/2011/relationships/commentsExtended" Target="commentsExtended.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081033-D7FD-854B-82BB-0C93F889E0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940</TotalTime>
  <Pages>27</Pages>
  <Words>11439</Words>
  <Characters>65208</Characters>
  <Application>Microsoft Office Word</Application>
  <DocSecurity>0</DocSecurity>
  <Lines>543</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Liao</dc:creator>
  <cp:keywords/>
  <dc:description>NE.Ref</dc:description>
  <cp:lastModifiedBy>Chen Liao</cp:lastModifiedBy>
  <cp:revision>243</cp:revision>
  <cp:lastPrinted>2021-05-30T16:25:00Z</cp:lastPrinted>
  <dcterms:created xsi:type="dcterms:W3CDTF">2021-06-16T15:04:00Z</dcterms:created>
  <dcterms:modified xsi:type="dcterms:W3CDTF">2021-07-12T00:37:00Z</dcterms:modified>
</cp:coreProperties>
</file>