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54BCE" w14:textId="4AAFA076" w:rsidR="00513FC0" w:rsidRDefault="00513FC0" w:rsidP="00513FC0">
      <w:pPr>
        <w:rPr>
          <w:ins w:id="0" w:author="Chen Liao" w:date="2021-07-10T07:06:00Z"/>
          <w:rFonts w:eastAsiaTheme="minorEastAsia"/>
          <w:b/>
          <w:bCs/>
          <w:sz w:val="22"/>
          <w:szCs w:val="22"/>
        </w:rPr>
      </w:pPr>
      <w:r w:rsidRPr="00513FC0">
        <w:rPr>
          <w:rFonts w:eastAsiaTheme="minorEastAsia" w:hint="eastAsia"/>
          <w:b/>
          <w:bCs/>
          <w:sz w:val="22"/>
          <w:szCs w:val="22"/>
        </w:rPr>
        <w:t>S</w:t>
      </w:r>
      <w:r w:rsidRPr="00513FC0">
        <w:rPr>
          <w:rFonts w:eastAsiaTheme="minorEastAsia"/>
          <w:b/>
          <w:bCs/>
          <w:sz w:val="22"/>
          <w:szCs w:val="22"/>
        </w:rPr>
        <w:t>upplementary Figures</w:t>
      </w:r>
    </w:p>
    <w:p w14:paraId="4EABB37F" w14:textId="77777777" w:rsidR="00BF3BB3" w:rsidRPr="00513FC0" w:rsidRDefault="00BF3BB3" w:rsidP="00513FC0">
      <w:pPr>
        <w:rPr>
          <w:rFonts w:eastAsiaTheme="minorEastAsia"/>
          <w:b/>
          <w:bCs/>
          <w:sz w:val="22"/>
          <w:szCs w:val="22"/>
        </w:rPr>
      </w:pPr>
    </w:p>
    <w:p w14:paraId="1ADAF4D0" w14:textId="37B923A0" w:rsidR="000B0B7A" w:rsidRPr="00C73897" w:rsidRDefault="000B0B7A" w:rsidP="00AA5DB0">
      <w:pPr>
        <w:jc w:val="center"/>
        <w:rPr>
          <w:sz w:val="22"/>
          <w:szCs w:val="22"/>
        </w:rPr>
      </w:pPr>
      <w:del w:id="1" w:author="Chen Liao" w:date="2021-07-10T07:06:00Z">
        <w:r w:rsidRPr="00C73897" w:rsidDel="00BF3BB3">
          <w:rPr>
            <w:noProof/>
            <w:sz w:val="22"/>
            <w:szCs w:val="22"/>
          </w:rPr>
          <w:drawing>
            <wp:inline distT="0" distB="0" distL="0" distR="0" wp14:anchorId="391B0F8E" wp14:editId="1EE61C37">
              <wp:extent cx="3560324" cy="2688408"/>
              <wp:effectExtent l="0" t="0" r="0" b="4445"/>
              <wp:docPr id="3" name="Picture 3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3" descr="A picture containing text&#10;&#10;Description automatically generated"/>
                      <pic:cNvPicPr/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70543" cy="26961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" w:author="Chen Liao" w:date="2021-07-11T10:07:00Z">
        <w:r w:rsidR="000450C8">
          <w:rPr>
            <w:noProof/>
            <w:sz w:val="22"/>
            <w:szCs w:val="22"/>
          </w:rPr>
          <w:drawing>
            <wp:inline distT="0" distB="0" distL="0" distR="0" wp14:anchorId="54987DA0" wp14:editId="7CCFB731">
              <wp:extent cx="5136016" cy="2035534"/>
              <wp:effectExtent l="0" t="0" r="0" b="0"/>
              <wp:docPr id="13" name="Picture 13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3" descr="A picture containing text&#10;&#10;Description automatically generated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2174" cy="20379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851ABC" w14:textId="41880736" w:rsidR="00D90F85" w:rsidRPr="00C73897" w:rsidRDefault="000B0B7A" w:rsidP="000532EC">
      <w:pPr>
        <w:jc w:val="both"/>
        <w:rPr>
          <w:sz w:val="22"/>
          <w:szCs w:val="22"/>
        </w:rPr>
      </w:pPr>
      <w:r w:rsidRPr="00C73897">
        <w:rPr>
          <w:b/>
          <w:bCs/>
          <w:sz w:val="22"/>
          <w:szCs w:val="22"/>
        </w:rPr>
        <w:t xml:space="preserve">Figure S1. </w:t>
      </w:r>
      <w:r w:rsidR="0090149F" w:rsidRPr="00C73897">
        <w:rPr>
          <w:b/>
          <w:bCs/>
          <w:sz w:val="22"/>
          <w:szCs w:val="22"/>
        </w:rPr>
        <w:t>B</w:t>
      </w:r>
      <w:r w:rsidRPr="00C73897">
        <w:rPr>
          <w:b/>
          <w:bCs/>
          <w:sz w:val="22"/>
          <w:szCs w:val="22"/>
        </w:rPr>
        <w:t>aseline gut microbiota</w:t>
      </w:r>
      <w:ins w:id="3" w:author="Chen Liao" w:date="2021-07-10T07:07:00Z">
        <w:r w:rsidR="00537A2C">
          <w:rPr>
            <w:b/>
            <w:bCs/>
            <w:sz w:val="22"/>
            <w:szCs w:val="22"/>
          </w:rPr>
          <w:t xml:space="preserve">. </w:t>
        </w:r>
        <w:r w:rsidR="00537A2C" w:rsidRPr="0095589A">
          <w:rPr>
            <w:b/>
            <w:bCs/>
            <w:sz w:val="22"/>
            <w:szCs w:val="22"/>
          </w:rPr>
          <w:t>A</w:t>
        </w:r>
      </w:ins>
      <w:ins w:id="4" w:author="Chen Liao" w:date="2021-07-10T07:44:00Z">
        <w:r w:rsidR="0095589A" w:rsidRPr="0095589A">
          <w:rPr>
            <w:b/>
            <w:bCs/>
            <w:sz w:val="22"/>
            <w:szCs w:val="22"/>
            <w:rPrChange w:id="5" w:author="Chen Liao" w:date="2021-07-10T07:44:00Z">
              <w:rPr>
                <w:sz w:val="22"/>
                <w:szCs w:val="22"/>
              </w:rPr>
            </w:rPrChange>
          </w:rPr>
          <w:t>.</w:t>
        </w:r>
      </w:ins>
      <w:r w:rsidRPr="00537A2C">
        <w:rPr>
          <w:sz w:val="22"/>
          <w:szCs w:val="22"/>
          <w:rPrChange w:id="6" w:author="Chen Liao" w:date="2021-07-10T07:07:00Z">
            <w:rPr>
              <w:b/>
              <w:bCs/>
              <w:sz w:val="22"/>
              <w:szCs w:val="22"/>
            </w:rPr>
          </w:rPrChange>
        </w:rPr>
        <w:t xml:space="preserve"> </w:t>
      </w:r>
      <w:ins w:id="7" w:author="Chen Liao" w:date="2021-07-10T07:07:00Z">
        <w:r w:rsidR="00537A2C" w:rsidRPr="00537A2C">
          <w:rPr>
            <w:sz w:val="22"/>
            <w:szCs w:val="22"/>
            <w:rPrChange w:id="8" w:author="Chen Liao" w:date="2021-07-10T07:07:00Z">
              <w:rPr>
                <w:b/>
                <w:bCs/>
                <w:sz w:val="22"/>
                <w:szCs w:val="22"/>
              </w:rPr>
            </w:rPrChange>
          </w:rPr>
          <w:t>C</w:t>
        </w:r>
      </w:ins>
      <w:del w:id="9" w:author="Chen Liao" w:date="2021-07-10T07:07:00Z">
        <w:r w:rsidRPr="00537A2C" w:rsidDel="00537A2C">
          <w:rPr>
            <w:sz w:val="22"/>
            <w:szCs w:val="22"/>
            <w:rPrChange w:id="10" w:author="Chen Liao" w:date="2021-07-10T07:07:00Z">
              <w:rPr>
                <w:b/>
                <w:bCs/>
                <w:sz w:val="22"/>
                <w:szCs w:val="22"/>
              </w:rPr>
            </w:rPrChange>
          </w:rPr>
          <w:delText>c</w:delText>
        </w:r>
      </w:del>
      <w:r w:rsidRPr="00537A2C">
        <w:rPr>
          <w:sz w:val="22"/>
          <w:szCs w:val="22"/>
          <w:rPrChange w:id="11" w:author="Chen Liao" w:date="2021-07-10T07:07:00Z">
            <w:rPr>
              <w:b/>
              <w:bCs/>
              <w:sz w:val="22"/>
              <w:szCs w:val="22"/>
            </w:rPr>
          </w:rPrChange>
        </w:rPr>
        <w:t xml:space="preserve">omposition </w:t>
      </w:r>
      <w:r w:rsidR="00D8761D" w:rsidRPr="00537A2C">
        <w:rPr>
          <w:sz w:val="22"/>
          <w:szCs w:val="22"/>
          <w:rPrChange w:id="12" w:author="Chen Liao" w:date="2021-07-10T07:07:00Z">
            <w:rPr>
              <w:b/>
              <w:bCs/>
              <w:sz w:val="22"/>
              <w:szCs w:val="22"/>
            </w:rPr>
          </w:rPrChange>
        </w:rPr>
        <w:t xml:space="preserve">of the four vendors (Beijing, Guangdong, Hunan, Shanghai) </w:t>
      </w:r>
      <w:r w:rsidRPr="00537A2C">
        <w:rPr>
          <w:sz w:val="22"/>
          <w:szCs w:val="22"/>
          <w:rPrChange w:id="13" w:author="Chen Liao" w:date="2021-07-10T07:07:00Z">
            <w:rPr>
              <w:b/>
              <w:bCs/>
              <w:sz w:val="22"/>
              <w:szCs w:val="22"/>
            </w:rPr>
          </w:rPrChange>
        </w:rPr>
        <w:t xml:space="preserve">at </w:t>
      </w:r>
      <w:r w:rsidR="00BB1545" w:rsidRPr="00537A2C">
        <w:rPr>
          <w:sz w:val="22"/>
          <w:szCs w:val="22"/>
          <w:rPrChange w:id="14" w:author="Chen Liao" w:date="2021-07-10T07:07:00Z">
            <w:rPr>
              <w:b/>
              <w:bCs/>
              <w:sz w:val="22"/>
              <w:szCs w:val="22"/>
            </w:rPr>
          </w:rPrChange>
        </w:rPr>
        <w:t xml:space="preserve">the </w:t>
      </w:r>
      <w:r w:rsidRPr="00537A2C">
        <w:rPr>
          <w:sz w:val="22"/>
          <w:szCs w:val="22"/>
          <w:rPrChange w:id="15" w:author="Chen Liao" w:date="2021-07-10T07:07:00Z">
            <w:rPr>
              <w:b/>
              <w:bCs/>
              <w:sz w:val="22"/>
              <w:szCs w:val="22"/>
            </w:rPr>
          </w:rPrChange>
        </w:rPr>
        <w:t xml:space="preserve">family level. </w:t>
      </w:r>
      <w:r w:rsidRPr="00537A2C">
        <w:rPr>
          <w:sz w:val="22"/>
          <w:szCs w:val="22"/>
        </w:rPr>
        <w:t xml:space="preserve">Bars represent individual mice. </w:t>
      </w:r>
      <w:r w:rsidR="00BB1545" w:rsidRPr="00537A2C">
        <w:rPr>
          <w:color w:val="000000" w:themeColor="text1"/>
          <w:sz w:val="22"/>
          <w:szCs w:val="22"/>
        </w:rPr>
        <w:t xml:space="preserve">Adonis </w:t>
      </w:r>
      <w:r w:rsidR="00D8761D" w:rsidRPr="001A1635">
        <w:rPr>
          <w:color w:val="000000" w:themeColor="text1"/>
          <w:sz w:val="22"/>
          <w:szCs w:val="22"/>
        </w:rPr>
        <w:t xml:space="preserve">test indicates significant difference in the baseline </w:t>
      </w:r>
      <w:r w:rsidR="00BB1545" w:rsidRPr="00C73897">
        <w:rPr>
          <w:color w:val="000000" w:themeColor="text1"/>
          <w:sz w:val="22"/>
          <w:szCs w:val="22"/>
        </w:rPr>
        <w:t xml:space="preserve">gut microbiota composition across </w:t>
      </w:r>
      <w:r w:rsidR="00EA3A08" w:rsidRPr="00C73897">
        <w:rPr>
          <w:color w:val="000000" w:themeColor="text1"/>
          <w:sz w:val="22"/>
          <w:szCs w:val="22"/>
        </w:rPr>
        <w:t xml:space="preserve">the </w:t>
      </w:r>
      <w:r w:rsidR="00BB1545" w:rsidRPr="00C73897">
        <w:rPr>
          <w:color w:val="000000" w:themeColor="text1"/>
          <w:sz w:val="22"/>
          <w:szCs w:val="22"/>
        </w:rPr>
        <w:t xml:space="preserve">four vendors (P&lt;0.001). </w:t>
      </w:r>
      <w:ins w:id="16" w:author="Chen Liao" w:date="2021-07-10T07:07:00Z">
        <w:r w:rsidR="00537A2C" w:rsidRPr="0095589A">
          <w:rPr>
            <w:b/>
            <w:bCs/>
            <w:color w:val="000000" w:themeColor="text1"/>
            <w:sz w:val="22"/>
            <w:szCs w:val="22"/>
            <w:rPrChange w:id="17" w:author="Chen Liao" w:date="2021-07-10T07:44:00Z">
              <w:rPr>
                <w:color w:val="000000" w:themeColor="text1"/>
                <w:sz w:val="22"/>
                <w:szCs w:val="22"/>
              </w:rPr>
            </w:rPrChange>
          </w:rPr>
          <w:t>B</w:t>
        </w:r>
      </w:ins>
      <w:ins w:id="18" w:author="Chen Liao" w:date="2021-07-10T07:44:00Z">
        <w:r w:rsidR="0095589A" w:rsidRPr="0095589A">
          <w:rPr>
            <w:b/>
            <w:bCs/>
            <w:color w:val="000000" w:themeColor="text1"/>
            <w:sz w:val="22"/>
            <w:szCs w:val="22"/>
            <w:rPrChange w:id="19" w:author="Chen Liao" w:date="2021-07-10T07:44:00Z">
              <w:rPr>
                <w:color w:val="000000" w:themeColor="text1"/>
                <w:sz w:val="22"/>
                <w:szCs w:val="22"/>
              </w:rPr>
            </w:rPrChange>
          </w:rPr>
          <w:t>.</w:t>
        </w:r>
      </w:ins>
      <w:ins w:id="20" w:author="Chen Liao" w:date="2021-07-10T07:07:00Z">
        <w:r w:rsidR="00537A2C">
          <w:rPr>
            <w:color w:val="000000" w:themeColor="text1"/>
            <w:sz w:val="22"/>
            <w:szCs w:val="22"/>
          </w:rPr>
          <w:t xml:space="preserve"> Linear relation</w:t>
        </w:r>
      </w:ins>
      <w:ins w:id="21" w:author="Chen Liao" w:date="2021-07-10T07:08:00Z">
        <w:r w:rsidR="00537A2C">
          <w:rPr>
            <w:color w:val="000000" w:themeColor="text1"/>
            <w:sz w:val="22"/>
            <w:szCs w:val="22"/>
          </w:rPr>
          <w:t xml:space="preserve">ship between </w:t>
        </w:r>
      </w:ins>
      <w:ins w:id="22" w:author="Chen Liao" w:date="2021-07-10T07:09:00Z">
        <w:r w:rsidR="00537A2C">
          <w:rPr>
            <w:color w:val="000000" w:themeColor="text1"/>
            <w:sz w:val="22"/>
            <w:szCs w:val="22"/>
          </w:rPr>
          <w:t>relative abundance and prevalence (across indivi</w:t>
        </w:r>
      </w:ins>
      <w:ins w:id="23" w:author="Chen Liao" w:date="2021-07-10T07:10:00Z">
        <w:r w:rsidR="00537A2C">
          <w:rPr>
            <w:color w:val="000000" w:themeColor="text1"/>
            <w:sz w:val="22"/>
            <w:szCs w:val="22"/>
          </w:rPr>
          <w:t>dual mice from all vendors) of bacterial taxa</w:t>
        </w:r>
        <w:r w:rsidR="001A1635">
          <w:rPr>
            <w:color w:val="000000" w:themeColor="text1"/>
            <w:sz w:val="22"/>
            <w:szCs w:val="22"/>
          </w:rPr>
          <w:t xml:space="preserve"> </w:t>
        </w:r>
      </w:ins>
      <w:ins w:id="24" w:author="Chen Liao" w:date="2021-07-11T10:07:00Z">
        <w:r w:rsidR="00D52CF8">
          <w:rPr>
            <w:color w:val="000000" w:themeColor="text1"/>
            <w:sz w:val="22"/>
            <w:szCs w:val="22"/>
          </w:rPr>
          <w:t xml:space="preserve">grouped at the lowest taxonomic level </w:t>
        </w:r>
      </w:ins>
      <w:ins w:id="25" w:author="Chen Liao" w:date="2021-07-10T07:10:00Z">
        <w:r w:rsidR="001A1635">
          <w:rPr>
            <w:color w:val="000000" w:themeColor="text1"/>
            <w:sz w:val="22"/>
            <w:szCs w:val="22"/>
          </w:rPr>
          <w:t>(grey dots)</w:t>
        </w:r>
        <w:r w:rsidR="00537A2C">
          <w:rPr>
            <w:color w:val="000000" w:themeColor="text1"/>
            <w:sz w:val="22"/>
            <w:szCs w:val="22"/>
          </w:rPr>
          <w:t>.</w:t>
        </w:r>
      </w:ins>
      <w:ins w:id="26" w:author="Chen Liao" w:date="2021-07-11T10:08:00Z">
        <w:r w:rsidR="00122DDA">
          <w:rPr>
            <w:color w:val="000000" w:themeColor="text1"/>
            <w:sz w:val="22"/>
            <w:szCs w:val="22"/>
          </w:rPr>
          <w:t xml:space="preserve"> Line: linear fit; shading area: 95% confidence interval.</w:t>
        </w:r>
      </w:ins>
      <w:r w:rsidR="00C82F3A" w:rsidRPr="00C73897">
        <w:rPr>
          <w:sz w:val="22"/>
          <w:szCs w:val="22"/>
        </w:rPr>
        <w:br w:type="page"/>
      </w:r>
    </w:p>
    <w:p w14:paraId="1FE4AC76" w14:textId="2103719F" w:rsidR="00AA5DB0" w:rsidRPr="00C73897" w:rsidRDefault="00033774">
      <w:pPr>
        <w:jc w:val="center"/>
        <w:rPr>
          <w:sz w:val="22"/>
          <w:szCs w:val="22"/>
        </w:rPr>
      </w:pPr>
      <w:commentRangeStart w:id="27"/>
      <w:r w:rsidRPr="00C73897">
        <w:rPr>
          <w:noProof/>
          <w:sz w:val="22"/>
          <w:szCs w:val="22"/>
        </w:rPr>
        <w:lastRenderedPageBreak/>
        <w:drawing>
          <wp:inline distT="0" distB="0" distL="0" distR="0" wp14:anchorId="052F8190" wp14:editId="6FE8F41B">
            <wp:extent cx="5054600" cy="35433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7"/>
      <w:r w:rsidR="00125C0F">
        <w:rPr>
          <w:rStyle w:val="CommentReference"/>
        </w:rPr>
        <w:commentReference w:id="27"/>
      </w:r>
    </w:p>
    <w:p w14:paraId="22B8E949" w14:textId="77777777" w:rsidR="00AA5DB0" w:rsidRPr="00C73897" w:rsidRDefault="00AA5DB0" w:rsidP="00AA5DB0">
      <w:pPr>
        <w:jc w:val="both"/>
        <w:rPr>
          <w:b/>
          <w:bCs/>
          <w:sz w:val="22"/>
          <w:szCs w:val="22"/>
        </w:rPr>
      </w:pPr>
    </w:p>
    <w:p w14:paraId="29FB9D41" w14:textId="7E4ADDAD" w:rsidR="00CC3BF6" w:rsidRPr="00C73897" w:rsidRDefault="00AA5DB0" w:rsidP="000532EC">
      <w:pPr>
        <w:jc w:val="both"/>
        <w:rPr>
          <w:rFonts w:eastAsiaTheme="minorEastAsia"/>
          <w:sz w:val="22"/>
          <w:szCs w:val="22"/>
        </w:rPr>
      </w:pPr>
      <w:r w:rsidRPr="00C73897">
        <w:rPr>
          <w:b/>
          <w:bCs/>
          <w:sz w:val="22"/>
          <w:szCs w:val="22"/>
        </w:rPr>
        <w:t>Figure S</w:t>
      </w:r>
      <w:r w:rsidR="00E96B9B" w:rsidRPr="00C73897">
        <w:rPr>
          <w:b/>
          <w:bCs/>
          <w:sz w:val="22"/>
          <w:szCs w:val="22"/>
        </w:rPr>
        <w:t>2</w:t>
      </w:r>
      <w:r w:rsidRPr="00C73897">
        <w:rPr>
          <w:b/>
          <w:bCs/>
          <w:sz w:val="22"/>
          <w:szCs w:val="22"/>
        </w:rPr>
        <w:t xml:space="preserve">. Effects of inulin on (A) body weight, (B) daily food intake, (C) daily energy intake, and (D) 48-hr fecal sample weight of mice receiving </w:t>
      </w:r>
      <w:r w:rsidR="00243267" w:rsidRPr="00C73897">
        <w:rPr>
          <w:b/>
          <w:bCs/>
          <w:sz w:val="22"/>
          <w:szCs w:val="22"/>
        </w:rPr>
        <w:t>inulin or cellulose</w:t>
      </w:r>
      <w:r w:rsidRPr="00C73897">
        <w:rPr>
          <w:b/>
          <w:bCs/>
          <w:sz w:val="22"/>
          <w:szCs w:val="22"/>
        </w:rPr>
        <w:t xml:space="preserve"> supplementation. </w:t>
      </w:r>
      <w:r w:rsidRPr="00C73897">
        <w:rPr>
          <w:sz w:val="22"/>
          <w:szCs w:val="22"/>
        </w:rPr>
        <w:t>Each symbol represents the mean body weight in panel A</w:t>
      </w:r>
      <w:ins w:id="28" w:author="Chen Liao" w:date="2021-07-11T10:14:00Z">
        <w:r w:rsidR="00000427">
          <w:rPr>
            <w:sz w:val="22"/>
            <w:szCs w:val="22"/>
          </w:rPr>
          <w:t xml:space="preserve"> (bars: standard error</w:t>
        </w:r>
      </w:ins>
      <w:ins w:id="29" w:author="Chen Liao" w:date="2021-07-11T10:16:00Z">
        <w:r w:rsidR="007C619D">
          <w:rPr>
            <w:sz w:val="22"/>
            <w:szCs w:val="22"/>
          </w:rPr>
          <w:t xml:space="preserve"> of the mean</w:t>
        </w:r>
      </w:ins>
      <w:ins w:id="30" w:author="Chen Liao" w:date="2021-07-11T10:14:00Z">
        <w:r w:rsidR="00000427">
          <w:rPr>
            <w:sz w:val="22"/>
            <w:szCs w:val="22"/>
          </w:rPr>
          <w:t xml:space="preserve">; </w:t>
        </w:r>
        <w:r w:rsidR="00000427" w:rsidRPr="001F2418">
          <w:rPr>
            <w:rFonts w:hint="eastAsia"/>
            <w:sz w:val="22"/>
            <w:szCs w:val="22"/>
          </w:rPr>
          <w:t>n</w:t>
        </w:r>
        <w:r w:rsidR="00000427" w:rsidRPr="001F2418">
          <w:rPr>
            <w:sz w:val="22"/>
            <w:szCs w:val="22"/>
          </w:rPr>
          <w:t>=4 for Hunan and Guangdong</w:t>
        </w:r>
        <w:r w:rsidR="00000427">
          <w:rPr>
            <w:sz w:val="22"/>
            <w:szCs w:val="22"/>
          </w:rPr>
          <w:t xml:space="preserve">, </w:t>
        </w:r>
        <w:r w:rsidR="00000427" w:rsidRPr="001F2418">
          <w:rPr>
            <w:sz w:val="22"/>
            <w:szCs w:val="22"/>
          </w:rPr>
          <w:t>n=5</w:t>
        </w:r>
        <w:r w:rsidR="00000427">
          <w:rPr>
            <w:sz w:val="22"/>
            <w:szCs w:val="22"/>
          </w:rPr>
          <w:t xml:space="preserve"> for Beijing and Shanghai)</w:t>
        </w:r>
      </w:ins>
      <w:r w:rsidRPr="00C73897">
        <w:rPr>
          <w:sz w:val="22"/>
          <w:szCs w:val="22"/>
        </w:rPr>
        <w:t xml:space="preserve"> or a single data point in panels B-D</w:t>
      </w:r>
      <w:ins w:id="31" w:author="Chen Liao" w:date="2021-07-11T10:10:00Z">
        <w:r w:rsidR="00125C0F">
          <w:rPr>
            <w:sz w:val="22"/>
            <w:szCs w:val="22"/>
          </w:rPr>
          <w:t xml:space="preserve"> (mice from the same vendor were co-housed)</w:t>
        </w:r>
      </w:ins>
      <w:r w:rsidRPr="00C73897">
        <w:rPr>
          <w:sz w:val="22"/>
          <w:szCs w:val="22"/>
        </w:rPr>
        <w:t xml:space="preserve">. </w:t>
      </w:r>
      <w:r w:rsidR="00362D12" w:rsidRPr="00C73897">
        <w:rPr>
          <w:sz w:val="22"/>
          <w:szCs w:val="22"/>
        </w:rPr>
        <w:t xml:space="preserve">All food intakes were converted to energy intakes by multiplying food weight and its energy density (3.8 and 3.9 kcal/g for the cellulose- and inulin-based diets, respectively). </w:t>
      </w:r>
      <w:r w:rsidRPr="00C73897">
        <w:rPr>
          <w:sz w:val="22"/>
          <w:szCs w:val="22"/>
        </w:rPr>
        <w:t>The body weight data were analyzed by ordinary one-way ANOVA (Analysis of variance) with Turkey post hoc test between inulin</w:t>
      </w:r>
      <w:r w:rsidR="00D00014" w:rsidRPr="00C73897">
        <w:rPr>
          <w:sz w:val="22"/>
          <w:szCs w:val="22"/>
        </w:rPr>
        <w:t xml:space="preserve"> </w:t>
      </w:r>
      <w:r w:rsidRPr="00C73897">
        <w:rPr>
          <w:sz w:val="22"/>
          <w:szCs w:val="22"/>
        </w:rPr>
        <w:t xml:space="preserve">and cellulose group. * </w:t>
      </w:r>
      <w:r w:rsidRPr="00C73897">
        <w:rPr>
          <w:i/>
          <w:iCs/>
          <w:sz w:val="22"/>
          <w:szCs w:val="22"/>
        </w:rPr>
        <w:t>P</w:t>
      </w:r>
      <w:r w:rsidRPr="00C73897">
        <w:rPr>
          <w:sz w:val="22"/>
          <w:szCs w:val="22"/>
        </w:rPr>
        <w:t xml:space="preserve"> &lt; 0.05.</w:t>
      </w:r>
    </w:p>
    <w:p w14:paraId="20921F9E" w14:textId="77777777" w:rsidR="008C760F" w:rsidRPr="00C73897" w:rsidRDefault="008C760F" w:rsidP="006D4192">
      <w:pPr>
        <w:jc w:val="center"/>
        <w:rPr>
          <w:rFonts w:eastAsiaTheme="minorEastAsia"/>
          <w:sz w:val="22"/>
          <w:szCs w:val="22"/>
        </w:rPr>
      </w:pPr>
      <w:r w:rsidRPr="00C73897">
        <w:rPr>
          <w:rFonts w:eastAsiaTheme="minorEastAsia"/>
          <w:sz w:val="22"/>
          <w:szCs w:val="22"/>
        </w:rPr>
        <w:br w:type="page"/>
      </w:r>
    </w:p>
    <w:p w14:paraId="0FC50ED1" w14:textId="11EB2C8A" w:rsidR="00AA5DB0" w:rsidRPr="00C73897" w:rsidRDefault="00033774" w:rsidP="000532EC">
      <w:pPr>
        <w:jc w:val="center"/>
        <w:rPr>
          <w:b/>
          <w:bCs/>
          <w:sz w:val="22"/>
          <w:szCs w:val="22"/>
        </w:rPr>
      </w:pPr>
      <w:del w:id="32" w:author="Chen Liao" w:date="2021-07-11T13:02:00Z">
        <w:r w:rsidRPr="00C73897" w:rsidDel="0055659C">
          <w:rPr>
            <w:rFonts w:eastAsiaTheme="minorEastAsia"/>
            <w:noProof/>
            <w:sz w:val="22"/>
            <w:szCs w:val="22"/>
          </w:rPr>
          <w:lastRenderedPageBreak/>
          <w:drawing>
            <wp:inline distT="0" distB="0" distL="0" distR="0" wp14:anchorId="7FE07A73" wp14:editId="488A37FE">
              <wp:extent cx="2918298" cy="3584823"/>
              <wp:effectExtent l="0" t="0" r="3175" b="0"/>
              <wp:docPr id="10" name="Picture 10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A picture containing text&#10;&#10;Description automatically generated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3426" cy="36034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3" w:author="Chen Liao" w:date="2021-07-11T13:02:00Z">
        <w:r w:rsidR="0055659C">
          <w:rPr>
            <w:b/>
            <w:bCs/>
            <w:noProof/>
            <w:sz w:val="22"/>
            <w:szCs w:val="22"/>
          </w:rPr>
          <w:drawing>
            <wp:inline distT="0" distB="0" distL="0" distR="0" wp14:anchorId="06186C4C" wp14:editId="24BF1B59">
              <wp:extent cx="2806811" cy="3447873"/>
              <wp:effectExtent l="0" t="0" r="0" b="0"/>
              <wp:docPr id="2" name="Picture 2" descr="A screenshot of a video gam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A screenshot of a video game&#10;&#10;Description automatically generated with low confidence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14117" cy="34568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B330DC" w14:textId="46B50835" w:rsidR="00EC316B" w:rsidRPr="00C73897" w:rsidRDefault="00AA5DB0" w:rsidP="000532EC">
      <w:pPr>
        <w:jc w:val="both"/>
        <w:rPr>
          <w:sz w:val="22"/>
          <w:szCs w:val="22"/>
        </w:rPr>
      </w:pPr>
      <w:r w:rsidRPr="00C73897">
        <w:rPr>
          <w:b/>
          <w:bCs/>
          <w:sz w:val="22"/>
          <w:szCs w:val="22"/>
        </w:rPr>
        <w:t>Figure S3. Dynamics of (A)</w:t>
      </w:r>
      <w:r w:rsidR="006D4192" w:rsidRPr="00C73897">
        <w:rPr>
          <w:b/>
          <w:bCs/>
          <w:sz w:val="22"/>
          <w:szCs w:val="22"/>
        </w:rPr>
        <w:t xml:space="preserve"> </w:t>
      </w:r>
      <w:r w:rsidR="00DB1713">
        <w:rPr>
          <w:b/>
          <w:bCs/>
          <w:sz w:val="22"/>
          <w:szCs w:val="22"/>
        </w:rPr>
        <w:t xml:space="preserve">species </w:t>
      </w:r>
      <w:r w:rsidR="008649BA" w:rsidRPr="00C73897">
        <w:rPr>
          <w:b/>
          <w:bCs/>
          <w:sz w:val="22"/>
          <w:szCs w:val="22"/>
        </w:rPr>
        <w:t>evenness</w:t>
      </w:r>
      <w:r w:rsidR="00DB1713">
        <w:rPr>
          <w:b/>
          <w:bCs/>
          <w:sz w:val="22"/>
          <w:szCs w:val="22"/>
        </w:rPr>
        <w:t xml:space="preserve"> (</w:t>
      </w:r>
      <w:proofErr w:type="spellStart"/>
      <w:r w:rsidR="00DB1713" w:rsidRPr="00C73897">
        <w:rPr>
          <w:b/>
          <w:bCs/>
          <w:sz w:val="22"/>
          <w:szCs w:val="22"/>
        </w:rPr>
        <w:t>Pielou’s</w:t>
      </w:r>
      <w:proofErr w:type="spellEnd"/>
      <w:r w:rsidR="00DB1713">
        <w:rPr>
          <w:b/>
          <w:bCs/>
          <w:sz w:val="22"/>
          <w:szCs w:val="22"/>
        </w:rPr>
        <w:t xml:space="preserve"> evenness)</w:t>
      </w:r>
      <w:r w:rsidR="008649BA" w:rsidRPr="00C73897">
        <w:rPr>
          <w:b/>
          <w:bCs/>
          <w:sz w:val="22"/>
          <w:szCs w:val="22"/>
        </w:rPr>
        <w:t xml:space="preserve"> </w:t>
      </w:r>
      <w:r w:rsidR="006D4192" w:rsidRPr="00C73897">
        <w:rPr>
          <w:b/>
          <w:bCs/>
          <w:sz w:val="22"/>
          <w:szCs w:val="22"/>
        </w:rPr>
        <w:t xml:space="preserve">and </w:t>
      </w:r>
      <w:r w:rsidR="008649BA" w:rsidRPr="00C73897">
        <w:rPr>
          <w:b/>
          <w:bCs/>
          <w:sz w:val="22"/>
          <w:szCs w:val="22"/>
        </w:rPr>
        <w:t xml:space="preserve">(B) </w:t>
      </w:r>
      <w:r w:rsidR="00C71403" w:rsidRPr="00C73897">
        <w:rPr>
          <w:b/>
          <w:bCs/>
          <w:sz w:val="22"/>
          <w:szCs w:val="22"/>
        </w:rPr>
        <w:t>richness (</w:t>
      </w:r>
      <w:r w:rsidRPr="00C73897">
        <w:rPr>
          <w:b/>
          <w:bCs/>
          <w:sz w:val="22"/>
          <w:szCs w:val="22"/>
        </w:rPr>
        <w:t>number of observed ASVs</w:t>
      </w:r>
      <w:r w:rsidR="00C71403" w:rsidRPr="00C73897">
        <w:rPr>
          <w:b/>
          <w:bCs/>
          <w:sz w:val="22"/>
          <w:szCs w:val="22"/>
        </w:rPr>
        <w:t>)</w:t>
      </w:r>
      <w:r w:rsidR="004F3808" w:rsidRPr="00C73897">
        <w:rPr>
          <w:b/>
          <w:bCs/>
          <w:sz w:val="22"/>
          <w:szCs w:val="22"/>
        </w:rPr>
        <w:t xml:space="preserve"> </w:t>
      </w:r>
      <w:r w:rsidRPr="00C73897">
        <w:rPr>
          <w:b/>
          <w:bCs/>
          <w:sz w:val="22"/>
          <w:szCs w:val="22"/>
        </w:rPr>
        <w:t xml:space="preserve">following </w:t>
      </w:r>
      <w:r w:rsidR="00740F95" w:rsidRPr="00C73897">
        <w:rPr>
          <w:b/>
          <w:bCs/>
          <w:sz w:val="22"/>
          <w:szCs w:val="22"/>
        </w:rPr>
        <w:t>inulin</w:t>
      </w:r>
      <w:r w:rsidRPr="00C73897">
        <w:rPr>
          <w:b/>
          <w:bCs/>
          <w:sz w:val="22"/>
          <w:szCs w:val="22"/>
        </w:rPr>
        <w:t xml:space="preserve"> intervention. </w:t>
      </w:r>
      <w:r w:rsidR="003178FB" w:rsidRPr="00C73897">
        <w:rPr>
          <w:sz w:val="22"/>
          <w:szCs w:val="22"/>
        </w:rPr>
        <w:t>Lines</w:t>
      </w:r>
      <w:r w:rsidRPr="00C73897">
        <w:rPr>
          <w:sz w:val="22"/>
          <w:szCs w:val="22"/>
        </w:rPr>
        <w:t xml:space="preserve"> represent mean values across mice within the same vendor and shading areas</w:t>
      </w:r>
      <w:r w:rsidR="003178FB" w:rsidRPr="00C73897">
        <w:rPr>
          <w:sz w:val="22"/>
          <w:szCs w:val="22"/>
        </w:rPr>
        <w:t xml:space="preserve"> </w:t>
      </w:r>
      <w:r w:rsidRPr="00C73897">
        <w:rPr>
          <w:sz w:val="22"/>
          <w:szCs w:val="22"/>
        </w:rPr>
        <w:t>represent standard error of the mean</w:t>
      </w:r>
      <w:r w:rsidR="00DB1713">
        <w:rPr>
          <w:sz w:val="22"/>
          <w:szCs w:val="22"/>
        </w:rPr>
        <w:t xml:space="preserve"> (</w:t>
      </w:r>
      <w:del w:id="34" w:author="Chen Liao" w:date="2021-07-10T07:21:00Z">
        <w:r w:rsidR="00DB1713" w:rsidRPr="007D42B6" w:rsidDel="004C7F47">
          <w:rPr>
            <w:sz w:val="22"/>
            <w:szCs w:val="22"/>
            <w:rPrChange w:id="35" w:author="Chen Liao" w:date="2021-07-10T07:25:00Z">
              <w:rPr>
                <w:sz w:val="22"/>
                <w:szCs w:val="22"/>
                <w:highlight w:val="yellow"/>
              </w:rPr>
            </w:rPrChange>
          </w:rPr>
          <w:delText>n=5</w:delText>
        </w:r>
      </w:del>
      <w:bookmarkStart w:id="36" w:name="OLE_LINK48"/>
      <w:bookmarkStart w:id="37" w:name="OLE_LINK49"/>
      <w:ins w:id="38" w:author="Chen Liao" w:date="2021-07-10T07:21:00Z">
        <w:r w:rsidR="004C7F47" w:rsidRPr="007D42B6">
          <w:rPr>
            <w:sz w:val="22"/>
            <w:szCs w:val="22"/>
            <w:rPrChange w:id="39" w:author="Chen Liao" w:date="2021-07-10T07:25:00Z">
              <w:rPr>
                <w:rFonts w:ascii="SimSun" w:eastAsia="SimSun" w:hAnsi="SimSun" w:cs="SimSun"/>
                <w:sz w:val="22"/>
                <w:szCs w:val="22"/>
              </w:rPr>
            </w:rPrChange>
          </w:rPr>
          <w:t>n=4 for Hunan and Guangdong</w:t>
        </w:r>
      </w:ins>
      <w:ins w:id="40" w:author="Chen Liao" w:date="2021-07-10T07:55:00Z">
        <w:r w:rsidR="006B1511">
          <w:rPr>
            <w:sz w:val="22"/>
            <w:szCs w:val="22"/>
          </w:rPr>
          <w:t>,</w:t>
        </w:r>
      </w:ins>
      <w:ins w:id="41" w:author="Chen Liao" w:date="2021-07-10T07:54:00Z">
        <w:r w:rsidR="006B1511">
          <w:rPr>
            <w:sz w:val="22"/>
            <w:szCs w:val="22"/>
          </w:rPr>
          <w:t xml:space="preserve"> </w:t>
        </w:r>
      </w:ins>
      <w:ins w:id="42" w:author="Chen Liao" w:date="2021-07-10T07:21:00Z">
        <w:r w:rsidR="004C7F47" w:rsidRPr="007D42B6">
          <w:rPr>
            <w:sz w:val="22"/>
            <w:szCs w:val="22"/>
            <w:rPrChange w:id="43" w:author="Chen Liao" w:date="2021-07-10T07:25:00Z">
              <w:rPr>
                <w:rFonts w:ascii="SimSun" w:eastAsia="SimSun" w:hAnsi="SimSun" w:cs="SimSun"/>
                <w:sz w:val="22"/>
                <w:szCs w:val="22"/>
              </w:rPr>
            </w:rPrChange>
          </w:rPr>
          <w:t>n=5</w:t>
        </w:r>
      </w:ins>
      <w:ins w:id="44" w:author="Chen Liao" w:date="2021-07-10T08:00:00Z">
        <w:r w:rsidR="00F56F6A">
          <w:rPr>
            <w:sz w:val="22"/>
            <w:szCs w:val="22"/>
          </w:rPr>
          <w:t xml:space="preserve"> for Beijing and Shanghai</w:t>
        </w:r>
      </w:ins>
      <w:bookmarkEnd w:id="36"/>
      <w:bookmarkEnd w:id="37"/>
      <w:r w:rsidR="00DB1713">
        <w:rPr>
          <w:sz w:val="22"/>
          <w:szCs w:val="22"/>
        </w:rPr>
        <w:t>)</w:t>
      </w:r>
      <w:r w:rsidR="003B6087" w:rsidRPr="00C73897">
        <w:rPr>
          <w:sz w:val="22"/>
          <w:szCs w:val="22"/>
        </w:rPr>
        <w:t>.</w:t>
      </w:r>
      <w:r w:rsidR="00EC316B" w:rsidRPr="00C73897">
        <w:rPr>
          <w:sz w:val="22"/>
          <w:szCs w:val="22"/>
        </w:rPr>
        <w:br w:type="page"/>
      </w:r>
    </w:p>
    <w:p w14:paraId="4FF7F627" w14:textId="484954F7" w:rsidR="00033774" w:rsidRPr="00C73897" w:rsidRDefault="00C663F6" w:rsidP="00C663F6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sz w:val="22"/>
          <w:szCs w:val="22"/>
        </w:rPr>
      </w:pPr>
      <w:del w:id="45" w:author="Chen Liao" w:date="2021-07-10T07:41:00Z">
        <w:r w:rsidRPr="00C73897" w:rsidDel="003B65FC">
          <w:rPr>
            <w:rFonts w:ascii="Times New Roman" w:hAnsi="Times New Roman" w:cs="Times New Roman"/>
            <w:noProof/>
            <w:sz w:val="22"/>
            <w:szCs w:val="22"/>
          </w:rPr>
          <w:lastRenderedPageBreak/>
          <w:drawing>
            <wp:inline distT="0" distB="0" distL="0" distR="0" wp14:anchorId="1DF7E2DD" wp14:editId="6D875CB0">
              <wp:extent cx="3784060" cy="3593907"/>
              <wp:effectExtent l="0" t="0" r="635" b="635"/>
              <wp:docPr id="14" name="Picture 14" descr="A screenshot of a video gam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14" descr="A screenshot of a video game&#10;&#10;Description automatically generated with low confidence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96709" cy="3605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46" w:author="Chen Liao" w:date="2021-07-10T07:43:00Z">
        <w:r w:rsidR="003B65FC">
          <w:rPr>
            <w:rFonts w:ascii="Times New Roman" w:hAnsi="Times New Roman" w:cs="Times New Roman"/>
            <w:noProof/>
            <w:sz w:val="22"/>
            <w:szCs w:val="22"/>
          </w:rPr>
          <w:drawing>
            <wp:inline distT="0" distB="0" distL="0" distR="0" wp14:anchorId="404D5714" wp14:editId="4B0B09D0">
              <wp:extent cx="3556000" cy="4406900"/>
              <wp:effectExtent l="0" t="0" r="0" b="0"/>
              <wp:docPr id="5" name="Picture 5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Graphical user interface&#10;&#10;Description automatically generated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56000" cy="4406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6EBC1E4" w14:textId="09743939" w:rsidR="00806702" w:rsidRPr="00C73897" w:rsidRDefault="00C443C9" w:rsidP="000532EC">
      <w:pPr>
        <w:jc w:val="both"/>
        <w:rPr>
          <w:color w:val="000000" w:themeColor="text1"/>
          <w:sz w:val="22"/>
          <w:szCs w:val="22"/>
        </w:rPr>
      </w:pPr>
      <w:r w:rsidRPr="00C73897">
        <w:rPr>
          <w:b/>
          <w:bCs/>
          <w:color w:val="000000"/>
          <w:sz w:val="22"/>
          <w:szCs w:val="22"/>
        </w:rPr>
        <w:t>Figure S</w:t>
      </w:r>
      <w:r w:rsidR="00C51BC8" w:rsidRPr="00C73897">
        <w:rPr>
          <w:b/>
          <w:bCs/>
          <w:color w:val="000000"/>
          <w:sz w:val="22"/>
          <w:szCs w:val="22"/>
        </w:rPr>
        <w:t>4</w:t>
      </w:r>
      <w:r w:rsidRPr="00C73897">
        <w:rPr>
          <w:b/>
          <w:bCs/>
          <w:color w:val="000000"/>
          <w:sz w:val="22"/>
          <w:szCs w:val="22"/>
        </w:rPr>
        <w:t>.</w:t>
      </w:r>
      <w:r w:rsidRPr="00C73897">
        <w:rPr>
          <w:color w:val="000000"/>
          <w:sz w:val="22"/>
          <w:szCs w:val="22"/>
        </w:rPr>
        <w:t xml:space="preserve"> </w:t>
      </w:r>
      <w:r w:rsidR="00A75E53" w:rsidRPr="00C73897">
        <w:rPr>
          <w:color w:val="000000"/>
          <w:sz w:val="22"/>
          <w:szCs w:val="22"/>
        </w:rPr>
        <w:t xml:space="preserve">Relative abundance of </w:t>
      </w:r>
      <w:r w:rsidR="00F838B5" w:rsidRPr="00C73897">
        <w:rPr>
          <w:color w:val="000000"/>
          <w:sz w:val="22"/>
          <w:szCs w:val="22"/>
        </w:rPr>
        <w:t>gut microbiome genes</w:t>
      </w:r>
      <w:r w:rsidR="006A2028" w:rsidRPr="00C73897">
        <w:rPr>
          <w:color w:val="000000"/>
          <w:sz w:val="22"/>
          <w:szCs w:val="22"/>
        </w:rPr>
        <w:t xml:space="preserve"> </w:t>
      </w:r>
      <w:r w:rsidR="007453D5" w:rsidRPr="00C73897">
        <w:rPr>
          <w:color w:val="000000"/>
          <w:sz w:val="22"/>
          <w:szCs w:val="22"/>
        </w:rPr>
        <w:t>following inulin intervention.</w:t>
      </w:r>
      <w:ins w:id="47" w:author="Chen Liao" w:date="2021-07-10T07:44:00Z">
        <w:r w:rsidR="00791CAB">
          <w:rPr>
            <w:color w:val="000000"/>
            <w:sz w:val="22"/>
            <w:szCs w:val="22"/>
          </w:rPr>
          <w:t xml:space="preserve"> </w:t>
        </w:r>
      </w:ins>
      <w:del w:id="48" w:author="Chen Liao" w:date="2021-07-10T07:44:00Z">
        <w:r w:rsidR="007453D5" w:rsidRPr="00C73897" w:rsidDel="00791CAB">
          <w:rPr>
            <w:color w:val="000000"/>
            <w:sz w:val="22"/>
            <w:szCs w:val="22"/>
          </w:rPr>
          <w:delText xml:space="preserve"> </w:delText>
        </w:r>
        <w:r w:rsidR="001D555A" w:rsidRPr="00C73897" w:rsidDel="00791CAB">
          <w:rPr>
            <w:color w:val="000000"/>
            <w:sz w:val="22"/>
            <w:szCs w:val="22"/>
          </w:rPr>
          <w:delText xml:space="preserve">Results are shown for </w:delText>
        </w:r>
        <w:r w:rsidR="00E151B1" w:rsidRPr="00C73897" w:rsidDel="00791CAB">
          <w:rPr>
            <w:color w:val="000000"/>
            <w:sz w:val="22"/>
            <w:szCs w:val="22"/>
          </w:rPr>
          <w:delText xml:space="preserve">three vendors (Guangdong, Hunan, Shanghai) selected for metagenomic </w:delText>
        </w:r>
        <w:r w:rsidR="005B18FC" w:rsidRPr="00C73897" w:rsidDel="00791CAB">
          <w:rPr>
            <w:color w:val="000000"/>
            <w:sz w:val="22"/>
            <w:szCs w:val="22"/>
          </w:rPr>
          <w:delText xml:space="preserve">shotgun </w:delText>
        </w:r>
        <w:r w:rsidR="00E151B1" w:rsidRPr="00C73897" w:rsidDel="00791CAB">
          <w:rPr>
            <w:color w:val="000000"/>
            <w:sz w:val="22"/>
            <w:szCs w:val="22"/>
          </w:rPr>
          <w:delText xml:space="preserve">sequencing. </w:delText>
        </w:r>
      </w:del>
      <w:r w:rsidR="007453D5" w:rsidRPr="00C73897">
        <w:rPr>
          <w:b/>
          <w:bCs/>
          <w:color w:val="000000"/>
          <w:sz w:val="22"/>
          <w:szCs w:val="22"/>
        </w:rPr>
        <w:t>A</w:t>
      </w:r>
      <w:r w:rsidR="007453D5" w:rsidRPr="00C73897">
        <w:rPr>
          <w:color w:val="000000"/>
          <w:sz w:val="22"/>
          <w:szCs w:val="22"/>
        </w:rPr>
        <w:t xml:space="preserve">. </w:t>
      </w:r>
      <w:r w:rsidR="00B82057" w:rsidRPr="00C73897">
        <w:rPr>
          <w:color w:val="000000"/>
          <w:sz w:val="22"/>
          <w:szCs w:val="22"/>
        </w:rPr>
        <w:t>High-dimensional g</w:t>
      </w:r>
      <w:r w:rsidR="007453D5" w:rsidRPr="00C73897">
        <w:rPr>
          <w:color w:val="000000"/>
          <w:sz w:val="22"/>
          <w:szCs w:val="22"/>
        </w:rPr>
        <w:t xml:space="preserve">ene family </w:t>
      </w:r>
      <w:r w:rsidR="007453D5" w:rsidRPr="00C73897">
        <w:rPr>
          <w:color w:val="000000" w:themeColor="text1"/>
          <w:sz w:val="22"/>
          <w:szCs w:val="22"/>
        </w:rPr>
        <w:t xml:space="preserve">composition represented by robust </w:t>
      </w:r>
      <w:proofErr w:type="spellStart"/>
      <w:r w:rsidR="007453D5" w:rsidRPr="00C73897">
        <w:rPr>
          <w:color w:val="000000" w:themeColor="text1"/>
          <w:sz w:val="22"/>
          <w:szCs w:val="22"/>
        </w:rPr>
        <w:t>PCoA</w:t>
      </w:r>
      <w:proofErr w:type="spellEnd"/>
      <w:r w:rsidR="007453D5" w:rsidRPr="00C73897">
        <w:rPr>
          <w:color w:val="000000" w:themeColor="text1"/>
          <w:sz w:val="22"/>
          <w:szCs w:val="22"/>
        </w:rPr>
        <w:t xml:space="preserve"> (principal coordinate analysis)</w:t>
      </w:r>
      <w:r w:rsidR="007453D5" w:rsidRPr="00C73897">
        <w:rPr>
          <w:color w:val="000000" w:themeColor="text1"/>
          <w:sz w:val="22"/>
          <w:szCs w:val="22"/>
          <w:shd w:val="clear" w:color="auto" w:fill="FFFFFF"/>
        </w:rPr>
        <w:t xml:space="preserve"> plot</w:t>
      </w:r>
      <w:r w:rsidR="007453D5" w:rsidRPr="00461368">
        <w:rPr>
          <w:color w:val="000000"/>
          <w:sz w:val="22"/>
          <w:szCs w:val="22"/>
          <w:rPrChange w:id="49" w:author="Chen Liao" w:date="2021-07-11T10:25:00Z">
            <w:rPr>
              <w:color w:val="000000" w:themeColor="text1"/>
              <w:sz w:val="22"/>
              <w:szCs w:val="22"/>
              <w:shd w:val="clear" w:color="auto" w:fill="FFFFFF"/>
            </w:rPr>
          </w:rPrChange>
        </w:rPr>
        <w:t xml:space="preserve">. </w:t>
      </w:r>
      <w:ins w:id="50" w:author="Chen Liao" w:date="2021-07-11T10:26:00Z">
        <w:r w:rsidR="00461368">
          <w:rPr>
            <w:color w:val="000000"/>
            <w:sz w:val="22"/>
            <w:szCs w:val="22"/>
          </w:rPr>
          <w:t>Samples cluster by the da</w:t>
        </w:r>
      </w:ins>
      <w:ins w:id="51" w:author="Chen Liao" w:date="2021-07-11T10:27:00Z">
        <w:r w:rsidR="00C244D5">
          <w:rPr>
            <w:color w:val="000000"/>
            <w:sz w:val="22"/>
            <w:szCs w:val="22"/>
          </w:rPr>
          <w:t>y</w:t>
        </w:r>
      </w:ins>
      <w:ins w:id="52" w:author="Chen Liao" w:date="2021-07-11T10:26:00Z">
        <w:r w:rsidR="00461368">
          <w:rPr>
            <w:color w:val="000000"/>
            <w:sz w:val="22"/>
            <w:szCs w:val="22"/>
          </w:rPr>
          <w:t xml:space="preserve"> of collection and, f</w:t>
        </w:r>
      </w:ins>
      <w:ins w:id="53" w:author="Chen Liao" w:date="2021-07-11T10:24:00Z">
        <w:r w:rsidR="00461368" w:rsidRPr="00461368">
          <w:rPr>
            <w:color w:val="000000"/>
            <w:sz w:val="22"/>
            <w:szCs w:val="22"/>
            <w:rPrChange w:id="54" w:author="Chen Liao" w:date="2021-07-11T10:25:00Z">
              <w:rPr>
                <w:sz w:val="20"/>
                <w:szCs w:val="20"/>
              </w:rPr>
            </w:rPrChange>
          </w:rPr>
          <w:t>or each cluster, smaller dots represent individual mice</w:t>
        </w:r>
      </w:ins>
      <w:ins w:id="55" w:author="Chen Liao" w:date="2021-07-11T10:26:00Z">
        <w:r w:rsidR="00461368">
          <w:rPr>
            <w:color w:val="000000"/>
            <w:sz w:val="22"/>
            <w:szCs w:val="22"/>
          </w:rPr>
          <w:t xml:space="preserve"> and</w:t>
        </w:r>
      </w:ins>
      <w:ins w:id="56" w:author="Chen Liao" w:date="2021-07-11T10:24:00Z">
        <w:r w:rsidR="00461368" w:rsidRPr="00461368">
          <w:rPr>
            <w:color w:val="000000"/>
            <w:sz w:val="22"/>
            <w:szCs w:val="22"/>
            <w:rPrChange w:id="57" w:author="Chen Liao" w:date="2021-07-11T10:25:00Z">
              <w:rPr>
                <w:sz w:val="20"/>
                <w:szCs w:val="20"/>
              </w:rPr>
            </w:rPrChange>
          </w:rPr>
          <w:t xml:space="preserve"> </w:t>
        </w:r>
      </w:ins>
      <w:ins w:id="58" w:author="Chen Liao" w:date="2021-07-11T10:26:00Z">
        <w:r w:rsidR="00461368">
          <w:rPr>
            <w:color w:val="000000"/>
            <w:sz w:val="22"/>
            <w:szCs w:val="22"/>
          </w:rPr>
          <w:t>t</w:t>
        </w:r>
      </w:ins>
      <w:ins w:id="59" w:author="Chen Liao" w:date="2021-07-11T10:24:00Z">
        <w:r w:rsidR="00461368" w:rsidRPr="00461368">
          <w:rPr>
            <w:color w:val="000000"/>
            <w:sz w:val="22"/>
            <w:szCs w:val="22"/>
            <w:rPrChange w:id="60" w:author="Chen Liao" w:date="2021-07-11T10:25:00Z">
              <w:rPr>
                <w:sz w:val="20"/>
                <w:szCs w:val="20"/>
              </w:rPr>
            </w:rPrChange>
          </w:rPr>
          <w:t xml:space="preserve">he </w:t>
        </w:r>
      </w:ins>
      <w:ins w:id="61" w:author="Chen Liao" w:date="2021-07-11T10:27:00Z">
        <w:r w:rsidR="00461368">
          <w:rPr>
            <w:color w:val="000000"/>
            <w:sz w:val="22"/>
            <w:szCs w:val="22"/>
          </w:rPr>
          <w:t xml:space="preserve">single </w:t>
        </w:r>
      </w:ins>
      <w:ins w:id="62" w:author="Chen Liao" w:date="2021-07-11T10:24:00Z">
        <w:r w:rsidR="00461368" w:rsidRPr="00461368">
          <w:rPr>
            <w:color w:val="000000"/>
            <w:sz w:val="22"/>
            <w:szCs w:val="22"/>
            <w:rPrChange w:id="63" w:author="Chen Liao" w:date="2021-07-11T10:25:00Z">
              <w:rPr>
                <w:sz w:val="20"/>
                <w:szCs w:val="20"/>
              </w:rPr>
            </w:rPrChange>
          </w:rPr>
          <w:t>bigger dot represents the cluster center</w:t>
        </w:r>
      </w:ins>
      <w:ins w:id="64" w:author="Chen Liao" w:date="2021-07-11T10:27:00Z">
        <w:r w:rsidR="00461368">
          <w:rPr>
            <w:color w:val="000000"/>
            <w:sz w:val="22"/>
            <w:szCs w:val="22"/>
          </w:rPr>
          <w:t>.</w:t>
        </w:r>
      </w:ins>
      <w:ins w:id="65" w:author="Chen Liao" w:date="2021-07-11T10:24:00Z">
        <w:r w:rsidR="00461368" w:rsidRPr="00461368">
          <w:rPr>
            <w:color w:val="000000"/>
            <w:sz w:val="22"/>
            <w:szCs w:val="22"/>
            <w:rPrChange w:id="66" w:author="Chen Liao" w:date="2021-07-11T10:25:00Z">
              <w:rPr>
                <w:sz w:val="20"/>
                <w:szCs w:val="20"/>
              </w:rPr>
            </w:rPrChange>
          </w:rPr>
          <w:t xml:space="preserve"> </w:t>
        </w:r>
      </w:ins>
      <w:ins w:id="67" w:author="Chen Liao" w:date="2021-07-11T10:27:00Z">
        <w:r w:rsidR="00461368">
          <w:rPr>
            <w:color w:val="000000"/>
            <w:sz w:val="22"/>
            <w:szCs w:val="22"/>
          </w:rPr>
          <w:t>A</w:t>
        </w:r>
      </w:ins>
      <w:ins w:id="68" w:author="Chen Liao" w:date="2021-07-11T10:24:00Z">
        <w:r w:rsidR="00461368" w:rsidRPr="00461368">
          <w:rPr>
            <w:color w:val="000000"/>
            <w:sz w:val="22"/>
            <w:szCs w:val="22"/>
            <w:rPrChange w:id="69" w:author="Chen Liao" w:date="2021-07-11T10:25:00Z">
              <w:rPr>
                <w:sz w:val="20"/>
                <w:szCs w:val="20"/>
              </w:rPr>
            </w:rPrChange>
          </w:rPr>
          <w:t xml:space="preserve">n eclipse was drawn around the </w:t>
        </w:r>
      </w:ins>
      <w:ins w:id="70" w:author="Chen Liao" w:date="2021-07-11T10:27:00Z">
        <w:r w:rsidR="00461368">
          <w:rPr>
            <w:color w:val="000000"/>
            <w:sz w:val="22"/>
            <w:szCs w:val="22"/>
          </w:rPr>
          <w:t>cluster center</w:t>
        </w:r>
      </w:ins>
      <w:ins w:id="71" w:author="Chen Liao" w:date="2021-07-11T10:24:00Z">
        <w:r w:rsidR="00461368" w:rsidRPr="00461368">
          <w:rPr>
            <w:color w:val="000000"/>
            <w:sz w:val="22"/>
            <w:szCs w:val="22"/>
            <w:rPrChange w:id="72" w:author="Chen Liao" w:date="2021-07-11T10:25:00Z">
              <w:rPr>
                <w:sz w:val="20"/>
                <w:szCs w:val="20"/>
              </w:rPr>
            </w:rPrChange>
          </w:rPr>
          <w:t xml:space="preserve"> to show </w:t>
        </w:r>
      </w:ins>
      <w:ins w:id="73" w:author="Chen Liao" w:date="2021-07-11T13:29:00Z">
        <w:r w:rsidR="007F54E0">
          <w:rPr>
            <w:color w:val="000000"/>
            <w:sz w:val="22"/>
            <w:szCs w:val="22"/>
          </w:rPr>
          <w:t>its</w:t>
        </w:r>
      </w:ins>
      <w:ins w:id="74" w:author="Chen Liao" w:date="2021-07-11T10:24:00Z">
        <w:r w:rsidR="00461368" w:rsidRPr="00461368">
          <w:rPr>
            <w:color w:val="000000"/>
            <w:sz w:val="22"/>
            <w:szCs w:val="22"/>
            <w:rPrChange w:id="75" w:author="Chen Liao" w:date="2021-07-11T10:25:00Z">
              <w:rPr>
                <w:sz w:val="20"/>
                <w:szCs w:val="20"/>
              </w:rPr>
            </w:rPrChange>
          </w:rPr>
          <w:t xml:space="preserve"> 95% confidence interval.</w:t>
        </w:r>
        <w:r w:rsidR="00461368" w:rsidRPr="002B6EEC">
          <w:rPr>
            <w:sz w:val="20"/>
            <w:szCs w:val="20"/>
          </w:rPr>
          <w:t xml:space="preserve"> </w:t>
        </w:r>
      </w:ins>
      <w:r w:rsidR="007453D5" w:rsidRPr="00C73897">
        <w:rPr>
          <w:sz w:val="22"/>
          <w:szCs w:val="22"/>
        </w:rPr>
        <w:t>R</w:t>
      </w:r>
      <w:r w:rsidR="007453D5" w:rsidRPr="00C73897">
        <w:rPr>
          <w:sz w:val="22"/>
          <w:szCs w:val="22"/>
          <w:vertAlign w:val="superscript"/>
        </w:rPr>
        <w:t>2</w:t>
      </w:r>
      <w:r w:rsidR="007453D5" w:rsidRPr="00C73897">
        <w:rPr>
          <w:sz w:val="22"/>
          <w:szCs w:val="22"/>
        </w:rPr>
        <w:t xml:space="preserve"> and P-value were obtained from Adonis analysis, which tests for the difference in gene abundances among three representative timepoints during intervention (day 0: baseline, day 5: short-term response, day 31: </w:t>
      </w:r>
      <w:r w:rsidR="007453D5" w:rsidRPr="00C73897">
        <w:rPr>
          <w:color w:val="000000" w:themeColor="text1"/>
          <w:sz w:val="22"/>
          <w:szCs w:val="22"/>
        </w:rPr>
        <w:t xml:space="preserve">long-term response). </w:t>
      </w:r>
      <w:r w:rsidR="007453D5" w:rsidRPr="00C73897">
        <w:rPr>
          <w:b/>
          <w:bCs/>
          <w:color w:val="000000" w:themeColor="text1"/>
          <w:sz w:val="22"/>
          <w:szCs w:val="22"/>
        </w:rPr>
        <w:t>B</w:t>
      </w:r>
      <w:r w:rsidR="007453D5" w:rsidRPr="00C73897">
        <w:rPr>
          <w:color w:val="000000" w:themeColor="text1"/>
          <w:sz w:val="22"/>
          <w:szCs w:val="22"/>
        </w:rPr>
        <w:t xml:space="preserve">. </w:t>
      </w:r>
      <w:r w:rsidR="00E151B1" w:rsidRPr="00C73897">
        <w:rPr>
          <w:color w:val="000000" w:themeColor="text1"/>
          <w:sz w:val="22"/>
          <w:szCs w:val="22"/>
        </w:rPr>
        <w:t>Relative</w:t>
      </w:r>
      <w:r w:rsidR="00E151B1" w:rsidRPr="00C73897">
        <w:rPr>
          <w:rFonts w:eastAsia="SimSun"/>
          <w:color w:val="000000" w:themeColor="text1"/>
          <w:sz w:val="22"/>
          <w:szCs w:val="22"/>
        </w:rPr>
        <w:t xml:space="preserve"> abundance of </w:t>
      </w:r>
      <w:proofErr w:type="spellStart"/>
      <w:r w:rsidR="00E151B1" w:rsidRPr="00C73897">
        <w:rPr>
          <w:rFonts w:eastAsia="SimSun"/>
          <w:color w:val="000000" w:themeColor="text1"/>
          <w:sz w:val="22"/>
          <w:szCs w:val="22"/>
        </w:rPr>
        <w:t>inulinases</w:t>
      </w:r>
      <w:proofErr w:type="spellEnd"/>
      <w:r w:rsidR="00E151B1" w:rsidRPr="00C73897">
        <w:rPr>
          <w:rFonts w:eastAsia="SimSun"/>
          <w:color w:val="000000" w:themeColor="text1"/>
          <w:sz w:val="22"/>
          <w:szCs w:val="22"/>
        </w:rPr>
        <w:t>/</w:t>
      </w:r>
      <w:proofErr w:type="spellStart"/>
      <w:r w:rsidR="00E151B1" w:rsidRPr="00C73897">
        <w:rPr>
          <w:rFonts w:eastAsia="SimSun"/>
          <w:color w:val="000000" w:themeColor="text1"/>
          <w:sz w:val="22"/>
          <w:szCs w:val="22"/>
        </w:rPr>
        <w:t>fructanases</w:t>
      </w:r>
      <w:proofErr w:type="spellEnd"/>
      <w:r w:rsidR="00E151B1" w:rsidRPr="00C73897">
        <w:rPr>
          <w:rFonts w:eastAsia="SimSun"/>
          <w:color w:val="000000" w:themeColor="text1"/>
          <w:sz w:val="22"/>
          <w:szCs w:val="22"/>
        </w:rPr>
        <w:t xml:space="preserve">, calculated as the sum of reads mapping to </w:t>
      </w:r>
      <w:commentRangeStart w:id="76"/>
      <w:r w:rsidR="00E151B1" w:rsidRPr="00C73897">
        <w:rPr>
          <w:rFonts w:eastAsia="SimSun"/>
          <w:color w:val="000000" w:themeColor="text1"/>
          <w:sz w:val="22"/>
          <w:szCs w:val="22"/>
        </w:rPr>
        <w:t xml:space="preserve">individual </w:t>
      </w:r>
      <w:proofErr w:type="spellStart"/>
      <w:r w:rsidR="00E151B1" w:rsidRPr="00C73897">
        <w:rPr>
          <w:rFonts w:eastAsia="SimSun"/>
          <w:color w:val="000000" w:themeColor="text1"/>
          <w:sz w:val="22"/>
          <w:szCs w:val="22"/>
        </w:rPr>
        <w:t>CAZy</w:t>
      </w:r>
      <w:proofErr w:type="spellEnd"/>
      <w:r w:rsidR="00E151B1" w:rsidRPr="00C73897">
        <w:rPr>
          <w:rFonts w:eastAsia="SimSun"/>
          <w:color w:val="000000" w:themeColor="text1"/>
          <w:sz w:val="22"/>
          <w:szCs w:val="22"/>
        </w:rPr>
        <w:t xml:space="preserve"> genes (GH32, GH91 and CBM38)</w:t>
      </w:r>
      <w:commentRangeEnd w:id="76"/>
      <w:r w:rsidR="00DB1713">
        <w:rPr>
          <w:rStyle w:val="CommentReference"/>
        </w:rPr>
        <w:commentReference w:id="76"/>
      </w:r>
      <w:r w:rsidR="00E151B1" w:rsidRPr="00C73897">
        <w:rPr>
          <w:rFonts w:eastAsia="SimSun"/>
          <w:color w:val="000000" w:themeColor="text1"/>
          <w:sz w:val="22"/>
          <w:szCs w:val="22"/>
        </w:rPr>
        <w:t xml:space="preserve">. </w:t>
      </w:r>
      <w:r w:rsidR="007453D5" w:rsidRPr="00C73897">
        <w:rPr>
          <w:color w:val="000000" w:themeColor="text1"/>
          <w:sz w:val="22"/>
          <w:szCs w:val="22"/>
        </w:rPr>
        <w:t xml:space="preserve">Each dotted line represents an individual mouse. *: P &lt; 0.05; **: P &lt; 0.01; </w:t>
      </w:r>
      <w:bookmarkStart w:id="77" w:name="OLE_LINK34"/>
      <w:bookmarkStart w:id="78" w:name="OLE_LINK35"/>
      <w:r w:rsidR="007453D5" w:rsidRPr="00C73897">
        <w:rPr>
          <w:color w:val="000000" w:themeColor="text1"/>
          <w:sz w:val="22"/>
          <w:szCs w:val="22"/>
        </w:rPr>
        <w:t>***: P &lt; 0.001</w:t>
      </w:r>
      <w:bookmarkEnd w:id="77"/>
      <w:bookmarkEnd w:id="78"/>
      <w:r w:rsidR="007453D5" w:rsidRPr="00C73897">
        <w:rPr>
          <w:color w:val="000000" w:themeColor="text1"/>
          <w:sz w:val="22"/>
          <w:szCs w:val="22"/>
        </w:rPr>
        <w:t>.</w:t>
      </w:r>
    </w:p>
    <w:p w14:paraId="15D6182F" w14:textId="73ABBB9D" w:rsidR="00AA5DB0" w:rsidRPr="00C73897" w:rsidRDefault="00AA5DB0" w:rsidP="00AA5DB0">
      <w:pPr>
        <w:jc w:val="both"/>
        <w:rPr>
          <w:sz w:val="22"/>
          <w:szCs w:val="22"/>
        </w:rPr>
      </w:pPr>
    </w:p>
    <w:p w14:paraId="268B8E28" w14:textId="77777777" w:rsidR="0078095C" w:rsidRPr="00C73897" w:rsidRDefault="0078095C" w:rsidP="00CC3BF6">
      <w:pPr>
        <w:jc w:val="center"/>
        <w:rPr>
          <w:sz w:val="22"/>
          <w:szCs w:val="22"/>
        </w:rPr>
      </w:pPr>
      <w:r w:rsidRPr="00C73897">
        <w:rPr>
          <w:sz w:val="22"/>
          <w:szCs w:val="22"/>
        </w:rPr>
        <w:br w:type="page"/>
      </w:r>
    </w:p>
    <w:p w14:paraId="083CD761" w14:textId="1E49738B" w:rsidR="00CC3BF6" w:rsidRPr="00C73897" w:rsidRDefault="0078095C" w:rsidP="00CC3BF6">
      <w:pPr>
        <w:jc w:val="center"/>
        <w:rPr>
          <w:sz w:val="22"/>
          <w:szCs w:val="22"/>
        </w:rPr>
      </w:pPr>
      <w:r w:rsidRPr="00C73897">
        <w:rPr>
          <w:noProof/>
          <w:sz w:val="22"/>
          <w:szCs w:val="22"/>
        </w:rPr>
        <w:lastRenderedPageBreak/>
        <w:drawing>
          <wp:inline distT="0" distB="0" distL="0" distR="0" wp14:anchorId="489F0D10" wp14:editId="0CFB1EA7">
            <wp:extent cx="5274310" cy="2528570"/>
            <wp:effectExtent l="0" t="0" r="0" b="0"/>
            <wp:docPr id="15" name="Picture 15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video game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468D" w14:textId="647E106D" w:rsidR="00627F48" w:rsidRPr="00C73897" w:rsidRDefault="00CC3BF6" w:rsidP="00C510DA">
      <w:pPr>
        <w:jc w:val="both"/>
        <w:rPr>
          <w:color w:val="000000"/>
          <w:sz w:val="22"/>
          <w:szCs w:val="22"/>
        </w:rPr>
      </w:pPr>
      <w:r w:rsidRPr="00C73897">
        <w:rPr>
          <w:b/>
          <w:bCs/>
          <w:sz w:val="22"/>
          <w:szCs w:val="22"/>
        </w:rPr>
        <w:t>Figure S</w:t>
      </w:r>
      <w:r w:rsidR="00C51BC8" w:rsidRPr="00C73897">
        <w:rPr>
          <w:b/>
          <w:bCs/>
          <w:sz w:val="22"/>
          <w:szCs w:val="22"/>
        </w:rPr>
        <w:t>5</w:t>
      </w:r>
      <w:r w:rsidRPr="00C73897">
        <w:rPr>
          <w:b/>
          <w:bCs/>
          <w:sz w:val="22"/>
          <w:szCs w:val="22"/>
        </w:rPr>
        <w:t xml:space="preserve">. Dynamics of fecal short-chain fatty acids (SCFAs) concentration following </w:t>
      </w:r>
      <w:r w:rsidR="00D71E8C">
        <w:rPr>
          <w:b/>
          <w:bCs/>
          <w:sz w:val="22"/>
          <w:szCs w:val="22"/>
        </w:rPr>
        <w:t>inulin</w:t>
      </w:r>
      <w:r w:rsidRPr="00C73897">
        <w:rPr>
          <w:b/>
          <w:bCs/>
          <w:sz w:val="22"/>
          <w:szCs w:val="22"/>
        </w:rPr>
        <w:t xml:space="preserve"> intervention.</w:t>
      </w:r>
      <w:r w:rsidRPr="00C73897">
        <w:rPr>
          <w:sz w:val="22"/>
          <w:szCs w:val="22"/>
        </w:rPr>
        <w:t xml:space="preserve"> </w:t>
      </w:r>
      <w:ins w:id="79" w:author="Chen Liao" w:date="2021-07-11T10:28:00Z">
        <w:r w:rsidR="00874CEF">
          <w:rPr>
            <w:sz w:val="22"/>
            <w:szCs w:val="22"/>
          </w:rPr>
          <w:t>Total SCFAs include acetate, prop</w:t>
        </w:r>
      </w:ins>
      <w:ins w:id="80" w:author="Chen Liao" w:date="2021-07-11T10:29:00Z">
        <w:r w:rsidR="00874CEF">
          <w:rPr>
            <w:sz w:val="22"/>
            <w:szCs w:val="22"/>
          </w:rPr>
          <w:t xml:space="preserve">ionate, butyrate, iso-butyrate, iso-valerate and valerate. </w:t>
        </w:r>
      </w:ins>
      <w:r w:rsidR="0078095C" w:rsidRPr="00C73897">
        <w:rPr>
          <w:sz w:val="22"/>
          <w:szCs w:val="22"/>
        </w:rPr>
        <w:t>D</w:t>
      </w:r>
      <w:r w:rsidRPr="00C73897">
        <w:rPr>
          <w:sz w:val="22"/>
          <w:szCs w:val="22"/>
        </w:rPr>
        <w:t>ots/</w:t>
      </w:r>
      <w:r w:rsidRPr="00C73897">
        <w:rPr>
          <w:color w:val="000000"/>
          <w:sz w:val="22"/>
          <w:szCs w:val="22"/>
        </w:rPr>
        <w:t>lines represent mean concentrations across mice</w:t>
      </w:r>
      <w:r w:rsidR="0078095C" w:rsidRPr="00C73897">
        <w:rPr>
          <w:color w:val="000000"/>
          <w:sz w:val="22"/>
          <w:szCs w:val="22"/>
        </w:rPr>
        <w:t xml:space="preserve"> from</w:t>
      </w:r>
      <w:r w:rsidRPr="00C73897">
        <w:rPr>
          <w:sz w:val="22"/>
          <w:szCs w:val="22"/>
        </w:rPr>
        <w:t xml:space="preserve"> the same vendor </w:t>
      </w:r>
      <w:r w:rsidRPr="00C73897">
        <w:rPr>
          <w:color w:val="000000"/>
          <w:sz w:val="22"/>
          <w:szCs w:val="22"/>
        </w:rPr>
        <w:t>and shading areas represent standard error of the mean</w:t>
      </w:r>
      <w:r w:rsidR="00D71E8C">
        <w:rPr>
          <w:color w:val="000000"/>
          <w:sz w:val="22"/>
          <w:szCs w:val="22"/>
        </w:rPr>
        <w:t xml:space="preserve"> (</w:t>
      </w:r>
      <w:ins w:id="81" w:author="Chen Liao" w:date="2021-07-10T08:00:00Z">
        <w:r w:rsidR="00F56F6A" w:rsidRPr="001F2418">
          <w:rPr>
            <w:rFonts w:hint="eastAsia"/>
            <w:sz w:val="22"/>
            <w:szCs w:val="22"/>
          </w:rPr>
          <w:t>n</w:t>
        </w:r>
        <w:r w:rsidR="00F56F6A" w:rsidRPr="001F2418">
          <w:rPr>
            <w:sz w:val="22"/>
            <w:szCs w:val="22"/>
          </w:rPr>
          <w:t>=4 for Hunan and Guangdong</w:t>
        </w:r>
        <w:r w:rsidR="00F56F6A">
          <w:rPr>
            <w:sz w:val="22"/>
            <w:szCs w:val="22"/>
          </w:rPr>
          <w:t xml:space="preserve">, </w:t>
        </w:r>
        <w:r w:rsidR="00F56F6A" w:rsidRPr="001F2418">
          <w:rPr>
            <w:sz w:val="22"/>
            <w:szCs w:val="22"/>
          </w:rPr>
          <w:t>n=5</w:t>
        </w:r>
        <w:r w:rsidR="00F56F6A">
          <w:rPr>
            <w:sz w:val="22"/>
            <w:szCs w:val="22"/>
          </w:rPr>
          <w:t xml:space="preserve"> for Beijing and Shanghai</w:t>
        </w:r>
      </w:ins>
      <w:del w:id="82" w:author="Chen Liao" w:date="2021-07-10T07:55:00Z">
        <w:r w:rsidR="00D71E8C" w:rsidRPr="00831931" w:rsidDel="006B1511">
          <w:rPr>
            <w:color w:val="000000"/>
            <w:sz w:val="22"/>
            <w:szCs w:val="22"/>
            <w:highlight w:val="yellow"/>
          </w:rPr>
          <w:delText>n=5</w:delText>
        </w:r>
      </w:del>
      <w:r w:rsidR="00D71E8C">
        <w:rPr>
          <w:color w:val="000000"/>
          <w:sz w:val="22"/>
          <w:szCs w:val="22"/>
        </w:rPr>
        <w:t>)</w:t>
      </w:r>
      <w:r w:rsidRPr="00C73897">
        <w:rPr>
          <w:color w:val="000000"/>
          <w:sz w:val="22"/>
          <w:szCs w:val="22"/>
        </w:rPr>
        <w:t>.</w:t>
      </w:r>
      <w:r w:rsidR="00627F48" w:rsidRPr="00C73897">
        <w:rPr>
          <w:color w:val="000000"/>
          <w:sz w:val="22"/>
          <w:szCs w:val="22"/>
        </w:rPr>
        <w:br w:type="page"/>
      </w:r>
    </w:p>
    <w:p w14:paraId="0C151BE0" w14:textId="63DE18AA" w:rsidR="00C75355" w:rsidRPr="00C73897" w:rsidRDefault="00C75355" w:rsidP="00627F48">
      <w:pPr>
        <w:widowControl w:val="0"/>
        <w:autoSpaceDE w:val="0"/>
        <w:autoSpaceDN w:val="0"/>
        <w:adjustRightInd w:val="0"/>
        <w:jc w:val="both"/>
        <w:rPr>
          <w:rFonts w:eastAsia="SimSun"/>
          <w:b/>
          <w:bCs/>
          <w:color w:val="000000"/>
          <w:sz w:val="22"/>
          <w:szCs w:val="22"/>
        </w:rPr>
      </w:pPr>
      <w:del w:id="83" w:author="Chen Liao" w:date="2021-07-11T13:05:00Z">
        <w:r w:rsidRPr="00C73897" w:rsidDel="00DB4E23">
          <w:rPr>
            <w:rFonts w:eastAsia="SimSun"/>
            <w:b/>
            <w:bCs/>
            <w:noProof/>
            <w:color w:val="000000"/>
            <w:sz w:val="22"/>
            <w:szCs w:val="22"/>
          </w:rPr>
          <w:lastRenderedPageBreak/>
          <w:drawing>
            <wp:inline distT="0" distB="0" distL="0" distR="0" wp14:anchorId="4B8CCA8B" wp14:editId="6064AD14">
              <wp:extent cx="5274310" cy="2944495"/>
              <wp:effectExtent l="0" t="0" r="0" b="1905"/>
              <wp:docPr id="19" name="Picture 19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19" descr="A picture containing text&#10;&#10;Description automatically generated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944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84" w:author="Chen Liao" w:date="2021-07-11T13:05:00Z">
        <w:r w:rsidR="00DB4E23">
          <w:rPr>
            <w:rFonts w:eastAsia="SimSun"/>
            <w:b/>
            <w:bCs/>
            <w:noProof/>
            <w:color w:val="000000"/>
            <w:sz w:val="22"/>
            <w:szCs w:val="22"/>
          </w:rPr>
          <w:drawing>
            <wp:inline distT="0" distB="0" distL="0" distR="0" wp14:anchorId="5A650F7E" wp14:editId="04CBF4BF">
              <wp:extent cx="5274310" cy="2944495"/>
              <wp:effectExtent l="0" t="0" r="0" b="1905"/>
              <wp:docPr id="4" name="Picture 4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Picture 4" descr="A picture containing text&#10;&#10;Description automatically generated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944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498FBB" w14:textId="44353D5E" w:rsidR="00AD0ED1" w:rsidRDefault="00627F48" w:rsidP="00627F48">
      <w:pPr>
        <w:widowControl w:val="0"/>
        <w:autoSpaceDE w:val="0"/>
        <w:autoSpaceDN w:val="0"/>
        <w:adjustRightInd w:val="0"/>
        <w:jc w:val="both"/>
        <w:rPr>
          <w:ins w:id="85" w:author="Chen Liao" w:date="2021-07-10T15:17:00Z"/>
          <w:rFonts w:eastAsia="SimSun"/>
          <w:color w:val="000000"/>
          <w:sz w:val="22"/>
          <w:szCs w:val="22"/>
        </w:rPr>
      </w:pPr>
      <w:r w:rsidRPr="00C73897">
        <w:rPr>
          <w:rFonts w:eastAsia="SimSun"/>
          <w:b/>
          <w:bCs/>
          <w:color w:val="000000"/>
          <w:sz w:val="22"/>
          <w:szCs w:val="22"/>
        </w:rPr>
        <w:t>Figure S</w:t>
      </w:r>
      <w:r w:rsidR="00C51BC8" w:rsidRPr="00C73897">
        <w:rPr>
          <w:rFonts w:eastAsia="SimSun"/>
          <w:b/>
          <w:bCs/>
          <w:color w:val="000000"/>
          <w:sz w:val="22"/>
          <w:szCs w:val="22"/>
        </w:rPr>
        <w:t>6</w:t>
      </w:r>
      <w:r w:rsidRPr="00C73897">
        <w:rPr>
          <w:rFonts w:eastAsia="SimSun"/>
          <w:b/>
          <w:bCs/>
          <w:color w:val="000000"/>
          <w:sz w:val="22"/>
          <w:szCs w:val="22"/>
        </w:rPr>
        <w:t>. Reconstructed time series</w:t>
      </w:r>
      <w:r w:rsidR="00B53A5F" w:rsidRPr="00C73897">
        <w:rPr>
          <w:rFonts w:eastAsia="SimSun"/>
          <w:b/>
          <w:bCs/>
          <w:color w:val="000000"/>
          <w:sz w:val="22"/>
          <w:szCs w:val="22"/>
        </w:rPr>
        <w:t xml:space="preserve"> (lines)</w:t>
      </w:r>
      <w:r w:rsidRPr="00C73897">
        <w:rPr>
          <w:rFonts w:eastAsia="SimSun"/>
          <w:b/>
          <w:bCs/>
          <w:color w:val="000000"/>
          <w:sz w:val="22"/>
          <w:szCs w:val="22"/>
        </w:rPr>
        <w:t xml:space="preserve"> of</w:t>
      </w:r>
      <w:ins w:id="86" w:author="Chen Liao" w:date="2021-07-11T13:29:00Z">
        <w:r w:rsidR="00D609E2">
          <w:rPr>
            <w:rFonts w:eastAsia="SimSun"/>
            <w:b/>
            <w:bCs/>
            <w:color w:val="000000"/>
            <w:sz w:val="22"/>
            <w:szCs w:val="22"/>
          </w:rPr>
          <w:t xml:space="preserve"> total</w:t>
        </w:r>
      </w:ins>
      <w:r w:rsidRPr="00C73897">
        <w:rPr>
          <w:rFonts w:eastAsia="SimSun"/>
          <w:b/>
          <w:bCs/>
          <w:color w:val="000000"/>
          <w:sz w:val="22"/>
          <w:szCs w:val="22"/>
        </w:rPr>
        <w:t xml:space="preserve"> </w:t>
      </w:r>
      <w:r w:rsidR="00C75355" w:rsidRPr="00C73897">
        <w:rPr>
          <w:rFonts w:eastAsia="SimSun"/>
          <w:b/>
          <w:bCs/>
          <w:color w:val="000000"/>
          <w:sz w:val="22"/>
          <w:szCs w:val="22"/>
        </w:rPr>
        <w:t>bacterial load and three major</w:t>
      </w:r>
      <w:r w:rsidRPr="00C73897">
        <w:rPr>
          <w:rFonts w:eastAsia="SimSun"/>
          <w:b/>
          <w:bCs/>
          <w:color w:val="000000"/>
          <w:sz w:val="22"/>
          <w:szCs w:val="22"/>
        </w:rPr>
        <w:t xml:space="preserve"> short-chain fatty acids</w:t>
      </w:r>
      <w:ins w:id="87" w:author="Chen Liao" w:date="2021-07-11T13:29:00Z">
        <w:r w:rsidR="005C442F">
          <w:rPr>
            <w:rFonts w:eastAsia="SimSun"/>
            <w:b/>
            <w:bCs/>
            <w:color w:val="000000"/>
            <w:sz w:val="22"/>
            <w:szCs w:val="22"/>
          </w:rPr>
          <w:t xml:space="preserve"> (acetate, propionat</w:t>
        </w:r>
      </w:ins>
      <w:ins w:id="88" w:author="Chen Liao" w:date="2021-07-11T13:30:00Z">
        <w:r w:rsidR="005C442F">
          <w:rPr>
            <w:rFonts w:eastAsia="SimSun"/>
            <w:b/>
            <w:bCs/>
            <w:color w:val="000000"/>
            <w:sz w:val="22"/>
            <w:szCs w:val="22"/>
          </w:rPr>
          <w:t>e, butyrate)</w:t>
        </w:r>
      </w:ins>
      <w:r w:rsidRPr="00C73897">
        <w:rPr>
          <w:rFonts w:eastAsia="SimSun"/>
          <w:b/>
          <w:bCs/>
          <w:color w:val="000000"/>
          <w:sz w:val="22"/>
          <w:szCs w:val="22"/>
        </w:rPr>
        <w:t xml:space="preserve"> </w:t>
      </w:r>
      <w:r w:rsidR="00D93B06" w:rsidRPr="00C73897">
        <w:rPr>
          <w:rFonts w:eastAsia="SimSun"/>
          <w:b/>
          <w:bCs/>
          <w:color w:val="000000"/>
          <w:sz w:val="22"/>
          <w:szCs w:val="22"/>
        </w:rPr>
        <w:t xml:space="preserve">concentration </w:t>
      </w:r>
      <w:r w:rsidRPr="00C73897">
        <w:rPr>
          <w:rFonts w:eastAsia="SimSun"/>
          <w:b/>
          <w:bCs/>
          <w:color w:val="000000"/>
          <w:sz w:val="22"/>
          <w:szCs w:val="22"/>
        </w:rPr>
        <w:t xml:space="preserve">by sequential </w:t>
      </w:r>
      <w:r w:rsidR="00D71E8C">
        <w:rPr>
          <w:rFonts w:eastAsia="SimSun"/>
          <w:b/>
          <w:bCs/>
          <w:color w:val="000000"/>
          <w:sz w:val="22"/>
          <w:szCs w:val="22"/>
        </w:rPr>
        <w:t>n</w:t>
      </w:r>
      <w:r w:rsidRPr="00C73897">
        <w:rPr>
          <w:rFonts w:eastAsia="SimSun"/>
          <w:b/>
          <w:bCs/>
          <w:color w:val="000000"/>
          <w:sz w:val="22"/>
          <w:szCs w:val="22"/>
        </w:rPr>
        <w:t>on-negative matrix factorization</w:t>
      </w:r>
      <w:ins w:id="89" w:author="Chen Liao" w:date="2021-07-11T13:31:00Z">
        <w:r w:rsidR="004B7BEC">
          <w:rPr>
            <w:rFonts w:eastAsia="SimSun"/>
            <w:b/>
            <w:bCs/>
            <w:color w:val="000000"/>
            <w:sz w:val="22"/>
            <w:szCs w:val="22"/>
          </w:rPr>
          <w:t xml:space="preserve"> (</w:t>
        </w:r>
        <w:proofErr w:type="spellStart"/>
        <w:r w:rsidR="004B7BEC">
          <w:rPr>
            <w:rFonts w:eastAsia="SimSun"/>
            <w:b/>
            <w:bCs/>
            <w:color w:val="000000"/>
            <w:sz w:val="22"/>
            <w:szCs w:val="22"/>
          </w:rPr>
          <w:t>sNMF</w:t>
        </w:r>
        <w:proofErr w:type="spellEnd"/>
        <w:r w:rsidR="004B7BEC">
          <w:rPr>
            <w:rFonts w:eastAsia="SimSun"/>
            <w:b/>
            <w:bCs/>
            <w:color w:val="000000"/>
            <w:sz w:val="22"/>
            <w:szCs w:val="22"/>
          </w:rPr>
          <w:t>)</w:t>
        </w:r>
      </w:ins>
      <w:r w:rsidRPr="00C73897">
        <w:rPr>
          <w:rFonts w:eastAsia="SimSun"/>
          <w:b/>
          <w:bCs/>
          <w:color w:val="000000"/>
          <w:sz w:val="22"/>
          <w:szCs w:val="22"/>
        </w:rPr>
        <w:t xml:space="preserve">. </w:t>
      </w:r>
      <w:r w:rsidRPr="00C73897">
        <w:rPr>
          <w:rFonts w:eastAsia="SimSun"/>
          <w:color w:val="000000"/>
          <w:sz w:val="22"/>
          <w:szCs w:val="22"/>
        </w:rPr>
        <w:t>Dots represent observations</w:t>
      </w:r>
      <w:r w:rsidR="000D0AB1" w:rsidRPr="00C73897">
        <w:rPr>
          <w:rFonts w:eastAsia="SimSun"/>
          <w:color w:val="000000"/>
          <w:sz w:val="22"/>
          <w:szCs w:val="22"/>
        </w:rPr>
        <w:t>, i.e., the original time series data from which reconstructed time series were built</w:t>
      </w:r>
      <w:ins w:id="90" w:author="Chen Liao" w:date="2021-07-11T13:30:00Z">
        <w:r w:rsidR="004B7BEC">
          <w:rPr>
            <w:rFonts w:eastAsia="SimSun"/>
            <w:color w:val="000000"/>
            <w:sz w:val="22"/>
            <w:szCs w:val="22"/>
          </w:rPr>
          <w:t xml:space="preserve">, and lines represent the reconstructed time series using the first two </w:t>
        </w:r>
      </w:ins>
      <w:ins w:id="91" w:author="Chen Liao" w:date="2021-07-11T13:31:00Z">
        <w:r w:rsidR="004B7BEC">
          <w:rPr>
            <w:rFonts w:eastAsia="SimSun"/>
            <w:color w:val="000000"/>
            <w:sz w:val="22"/>
            <w:szCs w:val="22"/>
          </w:rPr>
          <w:t xml:space="preserve">factors decomposed by </w:t>
        </w:r>
        <w:proofErr w:type="spellStart"/>
        <w:r w:rsidR="004B7BEC">
          <w:rPr>
            <w:rFonts w:eastAsia="SimSun"/>
            <w:color w:val="000000"/>
            <w:sz w:val="22"/>
            <w:szCs w:val="22"/>
          </w:rPr>
          <w:t>sNMF</w:t>
        </w:r>
      </w:ins>
      <w:proofErr w:type="spellEnd"/>
      <w:r w:rsidRPr="00C73897">
        <w:rPr>
          <w:rFonts w:eastAsia="SimSun"/>
          <w:color w:val="000000"/>
          <w:sz w:val="22"/>
          <w:szCs w:val="22"/>
        </w:rPr>
        <w:t xml:space="preserve">. </w:t>
      </w:r>
      <w:r w:rsidR="00D93B06" w:rsidRPr="00C73897">
        <w:rPr>
          <w:rFonts w:eastAsia="SimSun"/>
          <w:color w:val="000000"/>
          <w:sz w:val="22"/>
          <w:szCs w:val="22"/>
        </w:rPr>
        <w:t>Line</w:t>
      </w:r>
      <w:r w:rsidRPr="00C73897">
        <w:rPr>
          <w:rFonts w:eastAsia="SimSun"/>
          <w:color w:val="000000"/>
          <w:sz w:val="22"/>
          <w:szCs w:val="22"/>
        </w:rPr>
        <w:t>s and dots are color-coded on a per-mouse basis</w:t>
      </w:r>
      <w:ins w:id="92" w:author="Chen Liao" w:date="2021-07-11T10:35:00Z">
        <w:r w:rsidR="00467C6A">
          <w:rPr>
            <w:rFonts w:eastAsia="SimSun"/>
            <w:color w:val="000000"/>
            <w:sz w:val="22"/>
            <w:szCs w:val="22"/>
          </w:rPr>
          <w:t xml:space="preserve"> </w:t>
        </w:r>
      </w:ins>
      <w:del w:id="93" w:author="Chen Liao" w:date="2021-07-11T10:35:00Z">
        <w:r w:rsidRPr="00C73897" w:rsidDel="00467C6A">
          <w:rPr>
            <w:rFonts w:eastAsia="SimSun"/>
            <w:color w:val="000000"/>
            <w:sz w:val="22"/>
            <w:szCs w:val="22"/>
          </w:rPr>
          <w:delText>.</w:delText>
        </w:r>
        <w:r w:rsidR="00D71E8C" w:rsidDel="00467C6A">
          <w:rPr>
            <w:rFonts w:eastAsia="SimSun"/>
            <w:color w:val="000000"/>
            <w:sz w:val="22"/>
            <w:szCs w:val="22"/>
          </w:rPr>
          <w:delText xml:space="preserve"> Colors represent individual mice in each group </w:delText>
        </w:r>
      </w:del>
      <w:r w:rsidR="00D71E8C">
        <w:rPr>
          <w:rFonts w:eastAsia="SimSun"/>
          <w:color w:val="000000"/>
          <w:sz w:val="22"/>
          <w:szCs w:val="22"/>
        </w:rPr>
        <w:t>(</w:t>
      </w:r>
      <w:ins w:id="94" w:author="Chen Liao" w:date="2021-07-10T08:00:00Z">
        <w:r w:rsidR="00F56F6A" w:rsidRPr="001F2418">
          <w:rPr>
            <w:rFonts w:hint="eastAsia"/>
            <w:sz w:val="22"/>
            <w:szCs w:val="22"/>
          </w:rPr>
          <w:t>n</w:t>
        </w:r>
        <w:r w:rsidR="00F56F6A" w:rsidRPr="001F2418">
          <w:rPr>
            <w:sz w:val="22"/>
            <w:szCs w:val="22"/>
          </w:rPr>
          <w:t>=4 for Hunan and Guangdong</w:t>
        </w:r>
        <w:r w:rsidR="00F56F6A">
          <w:rPr>
            <w:sz w:val="22"/>
            <w:szCs w:val="22"/>
          </w:rPr>
          <w:t xml:space="preserve">, </w:t>
        </w:r>
        <w:r w:rsidR="00F56F6A" w:rsidRPr="001F2418">
          <w:rPr>
            <w:sz w:val="22"/>
            <w:szCs w:val="22"/>
          </w:rPr>
          <w:t>n=5</w:t>
        </w:r>
        <w:r w:rsidR="00F56F6A">
          <w:rPr>
            <w:sz w:val="22"/>
            <w:szCs w:val="22"/>
          </w:rPr>
          <w:t xml:space="preserve"> for Beijing and Shanghai</w:t>
        </w:r>
      </w:ins>
      <w:del w:id="95" w:author="Chen Liao" w:date="2021-07-10T08:00:00Z">
        <w:r w:rsidR="00D71E8C" w:rsidRPr="00831931" w:rsidDel="00F56F6A">
          <w:rPr>
            <w:rFonts w:eastAsia="SimSun"/>
            <w:color w:val="000000"/>
            <w:sz w:val="22"/>
            <w:szCs w:val="22"/>
            <w:highlight w:val="yellow"/>
          </w:rPr>
          <w:delText>n=5 for X, n=4 for X</w:delText>
        </w:r>
      </w:del>
      <w:r w:rsidR="00D71E8C">
        <w:rPr>
          <w:rFonts w:eastAsia="SimSun"/>
          <w:color w:val="000000"/>
          <w:sz w:val="22"/>
          <w:szCs w:val="22"/>
        </w:rPr>
        <w:t>).</w:t>
      </w:r>
      <w:ins w:id="96" w:author="Chen Liao" w:date="2021-07-10T15:17:00Z">
        <w:r w:rsidR="00AD0ED1">
          <w:rPr>
            <w:rFonts w:eastAsia="SimSun"/>
            <w:color w:val="000000"/>
            <w:sz w:val="22"/>
            <w:szCs w:val="22"/>
          </w:rPr>
          <w:br w:type="page"/>
        </w:r>
      </w:ins>
    </w:p>
    <w:p w14:paraId="04C2C30E" w14:textId="721F734E" w:rsidR="00AD0ED1" w:rsidRDefault="00A705A7" w:rsidP="00AD0ED1">
      <w:pPr>
        <w:widowControl w:val="0"/>
        <w:autoSpaceDE w:val="0"/>
        <w:autoSpaceDN w:val="0"/>
        <w:adjustRightInd w:val="0"/>
        <w:jc w:val="center"/>
        <w:rPr>
          <w:ins w:id="97" w:author="Chen Liao" w:date="2021-07-10T15:18:00Z"/>
          <w:rFonts w:eastAsia="SimSun"/>
          <w:color w:val="000000"/>
          <w:sz w:val="22"/>
          <w:szCs w:val="22"/>
        </w:rPr>
      </w:pPr>
      <w:ins w:id="98" w:author="Chen Liao" w:date="2021-07-10T15:25:00Z">
        <w:r>
          <w:rPr>
            <w:rFonts w:eastAsia="SimSun"/>
            <w:noProof/>
            <w:color w:val="000000"/>
            <w:sz w:val="22"/>
            <w:szCs w:val="22"/>
          </w:rPr>
          <w:lastRenderedPageBreak/>
          <w:drawing>
            <wp:inline distT="0" distB="0" distL="0" distR="0" wp14:anchorId="3B977750" wp14:editId="3F288A0D">
              <wp:extent cx="4135054" cy="1948070"/>
              <wp:effectExtent l="0" t="0" r="5715" b="0"/>
              <wp:docPr id="9" name="Picture 9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9" descr="A picture containing text&#10;&#10;Description automatically generated"/>
                      <pic:cNvPicPr/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50838" cy="19555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B76D0A0" w14:textId="5900E94E" w:rsidR="006D0A18" w:rsidRDefault="00AD0ED1" w:rsidP="003A04B1">
      <w:pPr>
        <w:jc w:val="both"/>
        <w:rPr>
          <w:ins w:id="99" w:author="Chen Liao" w:date="2021-07-10T15:27:00Z"/>
          <w:rFonts w:eastAsia="SimSun"/>
          <w:color w:val="000000" w:themeColor="text1"/>
          <w:sz w:val="22"/>
          <w:szCs w:val="22"/>
        </w:rPr>
      </w:pPr>
      <w:ins w:id="100" w:author="Chen Liao" w:date="2021-07-10T15:18:00Z">
        <w:r w:rsidRPr="00C73897">
          <w:rPr>
            <w:rFonts w:eastAsia="SimSun"/>
            <w:b/>
            <w:bCs/>
            <w:color w:val="000000"/>
            <w:sz w:val="22"/>
            <w:szCs w:val="22"/>
          </w:rPr>
          <w:t>Figure S</w:t>
        </w:r>
        <w:r>
          <w:rPr>
            <w:rFonts w:eastAsia="SimSun"/>
            <w:b/>
            <w:bCs/>
            <w:color w:val="000000"/>
            <w:sz w:val="22"/>
            <w:szCs w:val="22"/>
          </w:rPr>
          <w:t>7</w:t>
        </w:r>
        <w:r w:rsidRPr="00C73897">
          <w:rPr>
            <w:rFonts w:eastAsia="SimSun"/>
            <w:b/>
            <w:bCs/>
            <w:color w:val="000000"/>
            <w:sz w:val="22"/>
            <w:szCs w:val="22"/>
          </w:rPr>
          <w:t xml:space="preserve">. </w:t>
        </w:r>
        <w:r w:rsidR="003A04B1">
          <w:rPr>
            <w:rFonts w:eastAsia="SimSun"/>
            <w:b/>
            <w:bCs/>
            <w:color w:val="000000"/>
            <w:sz w:val="22"/>
            <w:szCs w:val="22"/>
          </w:rPr>
          <w:t xml:space="preserve">Inference of ecological network using </w:t>
        </w:r>
      </w:ins>
      <w:ins w:id="101" w:author="Chen Liao" w:date="2021-07-11T10:48:00Z">
        <w:r w:rsidR="00222282">
          <w:rPr>
            <w:rFonts w:eastAsia="SimSun"/>
            <w:b/>
            <w:bCs/>
            <w:color w:val="000000"/>
            <w:sz w:val="22"/>
            <w:szCs w:val="22"/>
          </w:rPr>
          <w:t>OTUs (</w:t>
        </w:r>
      </w:ins>
      <w:ins w:id="102" w:author="Chen Liao" w:date="2021-07-10T15:18:00Z">
        <w:r w:rsidR="003A04B1">
          <w:rPr>
            <w:rFonts w:eastAsia="SimSun"/>
            <w:b/>
            <w:bCs/>
            <w:color w:val="000000"/>
            <w:sz w:val="22"/>
            <w:szCs w:val="22"/>
          </w:rPr>
          <w:t xml:space="preserve">Operational Taxonomic </w:t>
        </w:r>
      </w:ins>
      <w:ins w:id="103" w:author="Chen Liao" w:date="2021-07-10T15:19:00Z">
        <w:r w:rsidR="003A04B1">
          <w:rPr>
            <w:rFonts w:eastAsia="SimSun"/>
            <w:b/>
            <w:bCs/>
            <w:color w:val="000000"/>
            <w:sz w:val="22"/>
            <w:szCs w:val="22"/>
          </w:rPr>
          <w:t>Units</w:t>
        </w:r>
      </w:ins>
      <w:ins w:id="104" w:author="Chen Liao" w:date="2021-07-11T10:48:00Z">
        <w:r w:rsidR="00222282">
          <w:rPr>
            <w:rFonts w:eastAsia="SimSun"/>
            <w:b/>
            <w:bCs/>
            <w:color w:val="000000"/>
            <w:sz w:val="22"/>
            <w:szCs w:val="22"/>
          </w:rPr>
          <w:t xml:space="preserve">; </w:t>
        </w:r>
      </w:ins>
      <w:ins w:id="105" w:author="Chen Liao" w:date="2021-07-10T15:19:00Z">
        <w:r w:rsidR="003A04B1">
          <w:rPr>
            <w:rFonts w:eastAsia="SimSun"/>
            <w:b/>
            <w:bCs/>
            <w:color w:val="000000"/>
            <w:sz w:val="22"/>
            <w:szCs w:val="22"/>
          </w:rPr>
          <w:t xml:space="preserve">97% sequence similarity). A. </w:t>
        </w:r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Posterior distribution of </w:t>
        </w:r>
      </w:ins>
      <m:oMath>
        <m:r>
          <w:ins w:id="106" w:author="Chen Liao" w:date="2021-07-10T15:19:00Z">
            <w:rPr>
              <w:rFonts w:ascii="Cambria Math" w:hAnsi="Cambria Math"/>
              <w:color w:val="000000" w:themeColor="text1"/>
              <w:sz w:val="22"/>
              <w:szCs w:val="22"/>
            </w:rPr>
            <m:t>ϵ</m:t>
          </w:ins>
        </m:r>
      </m:oMath>
      <w:ins w:id="107" w:author="Chen Liao" w:date="2021-07-10T15:20:00Z">
        <w:r w:rsidR="003A04B1">
          <w:rPr>
            <w:rFonts w:eastAsia="SimSun"/>
            <w:color w:val="000000" w:themeColor="text1"/>
            <w:sz w:val="22"/>
            <w:szCs w:val="22"/>
          </w:rPr>
          <w:t xml:space="preserve"> (the impact of dietary fiber on bacterial growth) </w:t>
        </w:r>
      </w:ins>
      <w:ins w:id="108" w:author="Chen Liao" w:date="2021-07-10T15:19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for </w:t>
        </w:r>
      </w:ins>
      <w:ins w:id="109" w:author="Chen Liao" w:date="2021-07-10T15:21:00Z">
        <w:r w:rsidR="003A04B1">
          <w:rPr>
            <w:rFonts w:eastAsia="SimSun"/>
            <w:color w:val="000000" w:themeColor="text1"/>
            <w:sz w:val="22"/>
            <w:szCs w:val="22"/>
          </w:rPr>
          <w:t>six</w:t>
        </w:r>
      </w:ins>
      <w:ins w:id="110" w:author="Chen Liao" w:date="2021-07-10T15:20:00Z">
        <w:r w:rsidR="003A04B1">
          <w:rPr>
            <w:rFonts w:eastAsia="SimSun"/>
            <w:color w:val="000000" w:themeColor="text1"/>
            <w:sz w:val="22"/>
            <w:szCs w:val="22"/>
          </w:rPr>
          <w:t xml:space="preserve"> putative</w:t>
        </w:r>
      </w:ins>
      <w:ins w:id="111" w:author="Chen Liao" w:date="2021-07-10T15:19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 primary degraders</w:t>
        </w:r>
      </w:ins>
      <w:ins w:id="112" w:author="Chen Liao" w:date="2021-07-10T15:23:00Z">
        <w:r w:rsidR="00243CF2">
          <w:rPr>
            <w:rFonts w:eastAsia="SimSun"/>
            <w:color w:val="000000" w:themeColor="text1"/>
            <w:sz w:val="22"/>
            <w:szCs w:val="22"/>
          </w:rPr>
          <w:t xml:space="preserve"> at the O</w:t>
        </w:r>
        <w:r w:rsidR="00115385">
          <w:rPr>
            <w:rFonts w:eastAsia="SimSun"/>
            <w:color w:val="000000" w:themeColor="text1"/>
            <w:sz w:val="22"/>
            <w:szCs w:val="22"/>
          </w:rPr>
          <w:t xml:space="preserve">TU </w:t>
        </w:r>
        <w:r w:rsidR="00243CF2">
          <w:rPr>
            <w:rFonts w:eastAsia="SimSun"/>
            <w:color w:val="000000" w:themeColor="text1"/>
            <w:sz w:val="22"/>
            <w:szCs w:val="22"/>
          </w:rPr>
          <w:t>level</w:t>
        </w:r>
      </w:ins>
      <w:ins w:id="113" w:author="Chen Liao" w:date="2021-07-10T15:20:00Z">
        <w:r w:rsidR="003A04B1">
          <w:rPr>
            <w:rFonts w:eastAsia="SimSun"/>
            <w:color w:val="000000"/>
            <w:sz w:val="22"/>
            <w:szCs w:val="22"/>
          </w:rPr>
          <w:t xml:space="preserve">. </w:t>
        </w:r>
      </w:ins>
      <w:ins w:id="114" w:author="Chen Liao" w:date="2021-07-10T15:21:00Z">
        <w:r w:rsidR="003A04B1">
          <w:rPr>
            <w:rFonts w:eastAsia="SimSun"/>
            <w:color w:val="000000" w:themeColor="text1"/>
            <w:sz w:val="22"/>
            <w:szCs w:val="22"/>
          </w:rPr>
          <w:t>OTUs</w:t>
        </w:r>
      </w:ins>
      <w:ins w:id="115" w:author="Chen Liao" w:date="2021-07-10T15:20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 are ranked according to their posterior mean o</w:t>
        </w:r>
      </w:ins>
      <w:ins w:id="116" w:author="Chen Liao" w:date="2021-07-10T15:23:00Z">
        <w:r w:rsidR="00115385">
          <w:rPr>
            <w:rFonts w:eastAsia="SimSun"/>
            <w:color w:val="000000" w:themeColor="text1"/>
            <w:sz w:val="22"/>
            <w:szCs w:val="22"/>
          </w:rPr>
          <w:t>f</w:t>
        </w:r>
      </w:ins>
      <w:ins w:id="117" w:author="Chen Liao" w:date="2021-07-10T15:20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 </w:t>
        </w:r>
      </w:ins>
      <m:oMath>
        <m:r>
          <w:ins w:id="118" w:author="Chen Liao" w:date="2021-07-10T15:20:00Z">
            <w:rPr>
              <w:rFonts w:ascii="Cambria Math" w:hAnsi="Cambria Math"/>
              <w:color w:val="000000" w:themeColor="text1"/>
              <w:sz w:val="22"/>
              <w:szCs w:val="22"/>
            </w:rPr>
            <m:t>ϵ</m:t>
          </w:ins>
        </m:r>
      </m:oMath>
      <w:ins w:id="119" w:author="Chen Liao" w:date="2021-07-10T15:20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. </w:t>
        </w:r>
      </w:ins>
      <w:ins w:id="120" w:author="Chen Liao" w:date="2021-07-10T15:25:00Z">
        <w:r w:rsidR="004F7273">
          <w:rPr>
            <w:rFonts w:eastAsia="SimSun"/>
            <w:color w:val="000000" w:themeColor="text1"/>
            <w:sz w:val="22"/>
            <w:szCs w:val="22"/>
          </w:rPr>
          <w:t xml:space="preserve">The shading area represent 95% credible interval (CI) of </w:t>
        </w:r>
      </w:ins>
      <m:oMath>
        <m:r>
          <w:ins w:id="121" w:author="Chen Liao" w:date="2021-07-10T15:25:00Z">
            <w:rPr>
              <w:rFonts w:ascii="Cambria Math" w:hAnsi="Cambria Math"/>
              <w:color w:val="000000" w:themeColor="text1"/>
              <w:sz w:val="22"/>
              <w:szCs w:val="22"/>
            </w:rPr>
            <m:t>ϵ</m:t>
          </w:ins>
        </m:r>
      </m:oMath>
      <w:ins w:id="122" w:author="Chen Liao" w:date="2021-07-10T15:25:00Z">
        <w:r w:rsidR="004F7273" w:rsidRPr="004F7273">
          <w:rPr>
            <w:rFonts w:eastAsia="SimSun"/>
            <w:color w:val="000000" w:themeColor="text1"/>
            <w:sz w:val="22"/>
            <w:szCs w:val="22"/>
          </w:rPr>
          <w:t>.</w:t>
        </w:r>
        <w:r w:rsidR="004F7273">
          <w:rPr>
            <w:rFonts w:eastAsia="SimSun"/>
            <w:b/>
            <w:bCs/>
            <w:color w:val="000000" w:themeColor="text1"/>
            <w:sz w:val="22"/>
            <w:szCs w:val="22"/>
          </w:rPr>
          <w:t xml:space="preserve"> </w:t>
        </w:r>
      </w:ins>
      <w:ins w:id="123" w:author="Chen Liao" w:date="2021-07-10T15:21:00Z">
        <w:r w:rsidR="003A04B1" w:rsidRPr="004F7273">
          <w:rPr>
            <w:rFonts w:eastAsia="SimSun"/>
            <w:b/>
            <w:bCs/>
            <w:color w:val="000000" w:themeColor="text1"/>
            <w:sz w:val="22"/>
            <w:szCs w:val="22"/>
          </w:rPr>
          <w:t>B</w:t>
        </w:r>
        <w:r w:rsidR="003A04B1">
          <w:rPr>
            <w:rFonts w:eastAsia="SimSun"/>
            <w:color w:val="000000" w:themeColor="text1"/>
            <w:sz w:val="22"/>
            <w:szCs w:val="22"/>
          </w:rPr>
          <w:t>. E</w:t>
        </w:r>
        <w:r w:rsidR="003A04B1" w:rsidRPr="001F2418">
          <w:rPr>
            <w:rFonts w:eastAsia="SimSun"/>
            <w:color w:val="000000" w:themeColor="text1"/>
            <w:sz w:val="22"/>
            <w:szCs w:val="22"/>
          </w:rPr>
          <w:t>cological interaction</w:t>
        </w:r>
        <w:r w:rsidR="003A04B1">
          <w:rPr>
            <w:rFonts w:eastAsia="SimSun"/>
            <w:color w:val="000000" w:themeColor="text1"/>
            <w:sz w:val="22"/>
            <w:szCs w:val="22"/>
          </w:rPr>
          <w:t xml:space="preserve">s </w:t>
        </w:r>
      </w:ins>
      <w:ins w:id="124" w:author="Chen Liao" w:date="2021-07-10T15:22:00Z">
        <w:r w:rsidR="003A04B1">
          <w:rPr>
            <w:rFonts w:eastAsia="SimSun"/>
            <w:color w:val="000000" w:themeColor="text1"/>
            <w:sz w:val="22"/>
            <w:szCs w:val="22"/>
          </w:rPr>
          <w:t>among the</w:t>
        </w:r>
      </w:ins>
      <w:ins w:id="125" w:author="Chen Liao" w:date="2021-07-10T15:21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 six </w:t>
        </w:r>
      </w:ins>
      <w:ins w:id="126" w:author="Chen Liao" w:date="2021-07-10T15:23:00Z">
        <w:r w:rsidR="00DB4D37">
          <w:rPr>
            <w:rFonts w:eastAsia="SimSun"/>
            <w:color w:val="000000" w:themeColor="text1"/>
            <w:sz w:val="22"/>
            <w:szCs w:val="22"/>
          </w:rPr>
          <w:t>OTUs</w:t>
        </w:r>
      </w:ins>
      <w:ins w:id="127" w:author="Chen Liao" w:date="2021-07-10T15:21:00Z">
        <w:r w:rsidR="003A04B1" w:rsidRPr="001F2418">
          <w:rPr>
            <w:rFonts w:eastAsia="SimSun"/>
            <w:color w:val="000000" w:themeColor="text1"/>
            <w:sz w:val="22"/>
            <w:szCs w:val="22"/>
          </w:rPr>
          <w:t xml:space="preserve"> shown in the panel </w:t>
        </w:r>
      </w:ins>
      <w:ins w:id="128" w:author="Chen Liao" w:date="2021-07-10T15:22:00Z">
        <w:r w:rsidR="003A04B1">
          <w:rPr>
            <w:rFonts w:eastAsia="SimSun"/>
            <w:color w:val="000000" w:themeColor="text1"/>
            <w:sz w:val="22"/>
            <w:szCs w:val="22"/>
          </w:rPr>
          <w:t>A</w:t>
        </w:r>
      </w:ins>
      <w:ins w:id="129" w:author="Chen Liao" w:date="2021-07-10T15:21:00Z">
        <w:r w:rsidR="003A04B1" w:rsidRPr="001F2418">
          <w:rPr>
            <w:rFonts w:eastAsia="SimSun"/>
            <w:color w:val="000000" w:themeColor="text1"/>
            <w:sz w:val="22"/>
            <w:szCs w:val="22"/>
          </w:rPr>
          <w:t>. Point and blunt arrows represent positive and negative interactions respectively. The arrow thickness is proportional to the posterior mean of the corresponding interaction coefficient.</w:t>
        </w:r>
      </w:ins>
      <w:ins w:id="130" w:author="Chen Liao" w:date="2021-07-10T15:27:00Z">
        <w:r w:rsidR="006D0A18">
          <w:rPr>
            <w:rFonts w:eastAsia="SimSun"/>
            <w:color w:val="000000" w:themeColor="text1"/>
            <w:sz w:val="22"/>
            <w:szCs w:val="22"/>
          </w:rPr>
          <w:br w:type="page"/>
        </w:r>
      </w:ins>
    </w:p>
    <w:p w14:paraId="282E5BB9" w14:textId="314CC2BC" w:rsidR="006D0A18" w:rsidRPr="00C73897" w:rsidRDefault="006D0A18" w:rsidP="006D0A18">
      <w:pPr>
        <w:jc w:val="center"/>
        <w:rPr>
          <w:moveTo w:id="131" w:author="Chen Liao" w:date="2021-07-10T15:27:00Z"/>
          <w:sz w:val="22"/>
          <w:szCs w:val="22"/>
        </w:rPr>
      </w:pPr>
      <w:moveToRangeStart w:id="132" w:author="Chen Liao" w:date="2021-07-10T15:27:00Z" w:name="move76823285"/>
      <w:moveTo w:id="133" w:author="Chen Liao" w:date="2021-07-10T15:27:00Z">
        <w:del w:id="134" w:author="Chen Liao" w:date="2021-07-10T15:34:00Z">
          <w:r w:rsidRPr="00C73897" w:rsidDel="00C960CA">
            <w:rPr>
              <w:noProof/>
              <w:sz w:val="22"/>
              <w:szCs w:val="22"/>
            </w:rPr>
            <w:lastRenderedPageBreak/>
            <w:drawing>
              <wp:inline distT="0" distB="0" distL="0" distR="0" wp14:anchorId="6AF8B11E" wp14:editId="46340931">
                <wp:extent cx="3387438" cy="1352068"/>
                <wp:effectExtent l="0" t="0" r="3810" b="0"/>
                <wp:docPr id="11" name="Picture 11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Picture 33" descr="Graphical user interface&#10;&#10;Description automatically generated"/>
                        <pic:cNvPicPr/>
                      </pic:nvPicPr>
                      <pic:blipFill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8656" cy="136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  <w:ins w:id="135" w:author="Chen Liao" w:date="2021-07-10T15:34:00Z">
        <w:r w:rsidR="00C960CA">
          <w:rPr>
            <w:noProof/>
            <w:sz w:val="22"/>
            <w:szCs w:val="22"/>
          </w:rPr>
          <w:drawing>
            <wp:inline distT="0" distB="0" distL="0" distR="0" wp14:anchorId="68D76F33" wp14:editId="1E4F8022">
              <wp:extent cx="4816952" cy="1431235"/>
              <wp:effectExtent l="0" t="0" r="0" b="4445"/>
              <wp:docPr id="12" name="Picture 12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 descr="Graphical user interface&#10;&#10;Description automatically generated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38154" cy="1437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5819AA2" w14:textId="77777777" w:rsidR="006D0A18" w:rsidRPr="00C73897" w:rsidRDefault="006D0A18" w:rsidP="006D0A18">
      <w:pPr>
        <w:jc w:val="both"/>
        <w:rPr>
          <w:moveTo w:id="136" w:author="Chen Liao" w:date="2021-07-10T15:27:00Z"/>
          <w:sz w:val="22"/>
          <w:szCs w:val="22"/>
        </w:rPr>
      </w:pPr>
    </w:p>
    <w:p w14:paraId="47F7423F" w14:textId="32D83E67" w:rsidR="003A04B1" w:rsidRDefault="006D0A18" w:rsidP="006D0A18">
      <w:pPr>
        <w:jc w:val="both"/>
        <w:rPr>
          <w:ins w:id="137" w:author="Chen Liao" w:date="2021-07-10T15:22:00Z"/>
          <w:rFonts w:eastAsia="SimSun"/>
          <w:color w:val="000000" w:themeColor="text1"/>
          <w:sz w:val="22"/>
          <w:szCs w:val="22"/>
        </w:rPr>
      </w:pPr>
      <w:commentRangeStart w:id="138"/>
      <w:moveTo w:id="139" w:author="Chen Liao" w:date="2021-07-10T15:27:00Z">
        <w:r w:rsidRPr="00C73897">
          <w:rPr>
            <w:b/>
            <w:bCs/>
            <w:sz w:val="22"/>
            <w:szCs w:val="22"/>
          </w:rPr>
          <w:t>Figure S</w:t>
        </w:r>
      </w:moveTo>
      <w:ins w:id="140" w:author="Chen Liao" w:date="2021-07-10T15:27:00Z">
        <w:r>
          <w:rPr>
            <w:b/>
            <w:bCs/>
            <w:sz w:val="22"/>
            <w:szCs w:val="22"/>
          </w:rPr>
          <w:t>8</w:t>
        </w:r>
      </w:ins>
      <w:moveTo w:id="141" w:author="Chen Liao" w:date="2021-07-10T15:27:00Z">
        <w:del w:id="142" w:author="Chen Liao" w:date="2021-07-10T15:27:00Z">
          <w:r w:rsidRPr="00C73897" w:rsidDel="006D0A18">
            <w:rPr>
              <w:b/>
              <w:bCs/>
              <w:sz w:val="22"/>
              <w:szCs w:val="22"/>
            </w:rPr>
            <w:delText>11</w:delText>
          </w:r>
        </w:del>
        <w:r w:rsidRPr="00C73897">
          <w:rPr>
            <w:b/>
            <w:bCs/>
            <w:sz w:val="22"/>
            <w:szCs w:val="22"/>
          </w:rPr>
          <w:t xml:space="preserve">. </w:t>
        </w:r>
        <w:commentRangeEnd w:id="138"/>
        <w:r>
          <w:rPr>
            <w:rStyle w:val="CommentReference"/>
          </w:rPr>
          <w:commentReference w:id="138"/>
        </w:r>
        <w:r w:rsidRPr="00C73897">
          <w:rPr>
            <w:b/>
            <w:bCs/>
            <w:sz w:val="22"/>
            <w:szCs w:val="22"/>
          </w:rPr>
          <w:t>M</w:t>
        </w:r>
        <w:del w:id="143" w:author="Chen Liao" w:date="2021-07-11T10:51:00Z">
          <w:r w:rsidRPr="00C73897" w:rsidDel="009F7AF5">
            <w:rPr>
              <w:b/>
              <w:bCs/>
              <w:sz w:val="22"/>
              <w:szCs w:val="22"/>
            </w:rPr>
            <w:delText>c</w:delText>
          </w:r>
        </w:del>
        <w:r w:rsidRPr="00C73897">
          <w:rPr>
            <w:b/>
            <w:bCs/>
            <w:sz w:val="22"/>
            <w:szCs w:val="22"/>
          </w:rPr>
          <w:t>i</w:t>
        </w:r>
      </w:moveTo>
      <w:ins w:id="144" w:author="Chen Liao" w:date="2021-07-11T10:51:00Z">
        <w:r w:rsidR="009F7AF5">
          <w:rPr>
            <w:b/>
            <w:bCs/>
            <w:sz w:val="22"/>
            <w:szCs w:val="22"/>
          </w:rPr>
          <w:t>c</w:t>
        </w:r>
      </w:ins>
      <w:moveTo w:id="145" w:author="Chen Liao" w:date="2021-07-10T15:27:00Z">
        <w:r w:rsidRPr="00C73897">
          <w:rPr>
            <w:b/>
            <w:bCs/>
            <w:sz w:val="22"/>
            <w:szCs w:val="22"/>
          </w:rPr>
          <w:t xml:space="preserve">robiome compositional analysis of previously published data from </w:t>
        </w:r>
        <w:proofErr w:type="spellStart"/>
        <w:r w:rsidRPr="00C73897">
          <w:rPr>
            <w:b/>
            <w:bCs/>
            <w:sz w:val="22"/>
            <w:szCs w:val="22"/>
          </w:rPr>
          <w:t>Chijiiwa</w:t>
        </w:r>
        <w:proofErr w:type="spellEnd"/>
        <w:r w:rsidRPr="00C73897">
          <w:rPr>
            <w:b/>
            <w:bCs/>
            <w:sz w:val="22"/>
            <w:szCs w:val="22"/>
          </w:rPr>
          <w:t xml:space="preserve"> </w:t>
        </w:r>
        <w:r w:rsidRPr="00C960CA">
          <w:rPr>
            <w:b/>
            <w:bCs/>
            <w:i/>
            <w:iCs/>
            <w:sz w:val="22"/>
            <w:szCs w:val="22"/>
            <w:rPrChange w:id="146" w:author="Chen Liao" w:date="2021-07-10T15:28:00Z">
              <w:rPr>
                <w:b/>
                <w:bCs/>
                <w:sz w:val="22"/>
                <w:szCs w:val="22"/>
              </w:rPr>
            </w:rPrChange>
          </w:rPr>
          <w:t>et al</w:t>
        </w:r>
        <w:r w:rsidRPr="00D576A1">
          <w:rPr>
            <w:b/>
            <w:bCs/>
            <w:i/>
            <w:iCs/>
            <w:sz w:val="22"/>
            <w:szCs w:val="22"/>
            <w:rPrChange w:id="147" w:author="Chen Liao" w:date="2021-07-11T10:51:00Z">
              <w:rPr>
                <w:b/>
                <w:bCs/>
                <w:sz w:val="22"/>
                <w:szCs w:val="22"/>
              </w:rPr>
            </w:rPrChange>
          </w:rPr>
          <w:t>.</w:t>
        </w:r>
        <w:r w:rsidRPr="00D576A1">
          <w:rPr>
            <w:b/>
            <w:bCs/>
            <w:sz w:val="22"/>
            <w:szCs w:val="22"/>
          </w:rPr>
          <w:t xml:space="preserve"> </w:t>
        </w:r>
        <w:r w:rsidRPr="00BF3CBD">
          <w:rPr>
            <w:b/>
            <w:bCs/>
            <w:sz w:val="22"/>
            <w:szCs w:val="22"/>
          </w:rPr>
          <w:fldChar w:fldCharType="begin"/>
        </w:r>
        <w:r w:rsidRPr="00D576A1">
          <w:rPr>
            <w:b/>
            <w:bCs/>
            <w:sz w:val="22"/>
            <w:szCs w:val="22"/>
          </w:rPr>
          <w:instrText xml:space="preserve"> ADDIN NE.Ref.{F03581BE-5456-406C-9BF0-479B6F958ADD}</w:instrText>
        </w:r>
        <w:r w:rsidRPr="00BF3CBD">
          <w:rPr>
            <w:b/>
            <w:bCs/>
            <w:sz w:val="22"/>
            <w:szCs w:val="22"/>
            <w:rPrChange w:id="148" w:author="Chen Liao" w:date="2021-07-11T10:51:00Z">
              <w:rPr>
                <w:b/>
                <w:bCs/>
                <w:sz w:val="22"/>
                <w:szCs w:val="22"/>
              </w:rPr>
            </w:rPrChange>
          </w:rPr>
          <w:fldChar w:fldCharType="separate"/>
        </w:r>
        <w:r w:rsidRPr="00D576A1">
          <w:rPr>
            <w:rFonts w:eastAsiaTheme="minorEastAsia"/>
            <w:b/>
            <w:bCs/>
            <w:color w:val="080000"/>
            <w:sz w:val="22"/>
            <w:szCs w:val="22"/>
            <w:rPrChange w:id="149" w:author="Chen Liao" w:date="2021-07-11T10:51:00Z">
              <w:rPr>
                <w:rFonts w:eastAsiaTheme="minorEastAsia"/>
                <w:color w:val="080000"/>
                <w:sz w:val="22"/>
                <w:szCs w:val="22"/>
              </w:rPr>
            </w:rPrChange>
          </w:rPr>
          <w:t>[33]</w:t>
        </w:r>
        <w:r w:rsidRPr="00BF3CBD">
          <w:rPr>
            <w:b/>
            <w:bCs/>
            <w:sz w:val="22"/>
            <w:szCs w:val="22"/>
          </w:rPr>
          <w:fldChar w:fldCharType="end"/>
        </w:r>
      </w:moveTo>
      <w:ins w:id="150" w:author="Chen Liao" w:date="2021-07-11T10:52:00Z">
        <w:r w:rsidR="00BF3CBD">
          <w:rPr>
            <w:b/>
            <w:bCs/>
            <w:sz w:val="22"/>
            <w:szCs w:val="22"/>
          </w:rPr>
          <w:t xml:space="preserve"> (</w:t>
        </w:r>
        <w:commentRangeStart w:id="151"/>
        <w:r w:rsidR="00BF3CBD">
          <w:rPr>
            <w:b/>
            <w:bCs/>
            <w:sz w:val="22"/>
            <w:szCs w:val="22"/>
          </w:rPr>
          <w:t>n=?</w:t>
        </w:r>
      </w:ins>
      <w:commentRangeEnd w:id="151"/>
      <w:ins w:id="152" w:author="Chen Liao" w:date="2021-07-11T10:53:00Z">
        <w:r w:rsidR="00BF3CBD">
          <w:rPr>
            <w:rStyle w:val="CommentReference"/>
          </w:rPr>
          <w:commentReference w:id="151"/>
        </w:r>
      </w:ins>
      <w:ins w:id="153" w:author="Chen Liao" w:date="2021-07-11T10:52:00Z">
        <w:r w:rsidR="00BF3CBD">
          <w:rPr>
            <w:b/>
            <w:bCs/>
            <w:sz w:val="22"/>
            <w:szCs w:val="22"/>
          </w:rPr>
          <w:t>)</w:t>
        </w:r>
      </w:ins>
      <w:moveTo w:id="154" w:author="Chen Liao" w:date="2021-07-10T15:27:00Z">
        <w:r w:rsidRPr="00D576A1">
          <w:rPr>
            <w:b/>
            <w:bCs/>
            <w:sz w:val="22"/>
            <w:szCs w:val="22"/>
          </w:rPr>
          <w:t>.</w:t>
        </w:r>
        <w:r w:rsidRPr="00C73897">
          <w:rPr>
            <w:sz w:val="22"/>
            <w:szCs w:val="22"/>
          </w:rPr>
          <w:t xml:space="preserve"> In this study, the shift in murine gut microbiota was tracked for two weeks following inulin intervention. </w:t>
        </w:r>
        <w:r w:rsidRPr="00C73897">
          <w:rPr>
            <w:b/>
            <w:bCs/>
            <w:sz w:val="22"/>
            <w:szCs w:val="22"/>
          </w:rPr>
          <w:t>A</w:t>
        </w:r>
        <w:r w:rsidRPr="00C73897">
          <w:rPr>
            <w:sz w:val="22"/>
            <w:szCs w:val="22"/>
          </w:rPr>
          <w:t xml:space="preserve">. Temporal shifts in alpha diversity of gut microbiota. </w:t>
        </w:r>
        <w:r w:rsidRPr="00C73897">
          <w:rPr>
            <w:b/>
            <w:bCs/>
            <w:sz w:val="22"/>
            <w:szCs w:val="22"/>
          </w:rPr>
          <w:t>B</w:t>
        </w:r>
        <w:r w:rsidRPr="00C73897">
          <w:rPr>
            <w:sz w:val="22"/>
            <w:szCs w:val="22"/>
          </w:rPr>
          <w:t xml:space="preserve">. Trajectory of gut microbiota composition shown in robust </w:t>
        </w:r>
        <w:proofErr w:type="spellStart"/>
        <w:r w:rsidRPr="00C73897">
          <w:rPr>
            <w:color w:val="000000"/>
            <w:sz w:val="22"/>
            <w:szCs w:val="22"/>
          </w:rPr>
          <w:t>PCoA</w:t>
        </w:r>
        <w:proofErr w:type="spellEnd"/>
        <w:r w:rsidRPr="00C73897">
          <w:rPr>
            <w:color w:val="000000"/>
            <w:sz w:val="22"/>
            <w:szCs w:val="22"/>
          </w:rPr>
          <w:t xml:space="preserve"> (</w:t>
        </w:r>
        <w:r w:rsidRPr="00C73897">
          <w:rPr>
            <w:color w:val="333333"/>
            <w:sz w:val="22"/>
            <w:szCs w:val="22"/>
            <w:shd w:val="clear" w:color="auto" w:fill="FFFFFF"/>
          </w:rPr>
          <w:t>principal coordinate analysis) plot. Each dot represents the mean principal coordinate score across all mice and the corresponding error bar represents the standard error of the mean.</w:t>
        </w:r>
      </w:moveTo>
      <w:moveToRangeEnd w:id="132"/>
      <w:ins w:id="155" w:author="Chen Liao" w:date="2021-07-10T15:34:00Z">
        <w:r w:rsidR="00C960CA">
          <w:rPr>
            <w:color w:val="333333"/>
            <w:sz w:val="22"/>
            <w:szCs w:val="22"/>
            <w:shd w:val="clear" w:color="auto" w:fill="FFFFFF"/>
          </w:rPr>
          <w:t xml:space="preserve"> </w:t>
        </w:r>
        <w:r w:rsidR="00C960CA">
          <w:rPr>
            <w:b/>
            <w:bCs/>
            <w:sz w:val="22"/>
            <w:szCs w:val="22"/>
          </w:rPr>
          <w:t>C</w:t>
        </w:r>
        <w:r w:rsidR="00C960CA" w:rsidRPr="00C73897">
          <w:rPr>
            <w:sz w:val="22"/>
            <w:szCs w:val="22"/>
          </w:rPr>
          <w:t>.</w:t>
        </w:r>
        <w:r w:rsidR="00C960CA">
          <w:rPr>
            <w:sz w:val="22"/>
            <w:szCs w:val="22"/>
          </w:rPr>
          <w:t xml:space="preserve"> </w:t>
        </w:r>
      </w:ins>
      <w:ins w:id="156" w:author="Chen Liao" w:date="2021-07-10T15:36:00Z">
        <w:r w:rsidR="00C960CA">
          <w:rPr>
            <w:sz w:val="22"/>
            <w:szCs w:val="22"/>
          </w:rPr>
          <w:t>P</w:t>
        </w:r>
      </w:ins>
      <w:ins w:id="157" w:author="Chen Liao" w:date="2021-07-10T15:35:00Z">
        <w:r w:rsidR="00C960CA" w:rsidRPr="001F2418">
          <w:rPr>
            <w:rFonts w:eastAsia="SimSun"/>
            <w:color w:val="000000" w:themeColor="text1"/>
            <w:sz w:val="22"/>
            <w:szCs w:val="22"/>
          </w:rPr>
          <w:t xml:space="preserve">osterior distribution of </w:t>
        </w:r>
        <w:bookmarkStart w:id="158" w:name="OLE_LINK19"/>
        <w:bookmarkStart w:id="159" w:name="OLE_LINK20"/>
      </w:ins>
      <m:oMath>
        <m:r>
          <w:ins w:id="160" w:author="Chen Liao" w:date="2021-07-10T15:35:00Z">
            <w:rPr>
              <w:rFonts w:ascii="Cambria Math" w:hAnsi="Cambria Math"/>
              <w:color w:val="000000" w:themeColor="text1"/>
              <w:sz w:val="22"/>
              <w:szCs w:val="22"/>
            </w:rPr>
            <m:t>ϵ</m:t>
          </w:ins>
        </m:r>
      </m:oMath>
      <w:bookmarkEnd w:id="158"/>
      <w:bookmarkEnd w:id="159"/>
      <w:ins w:id="161" w:author="Chen Liao" w:date="2021-07-10T15:35:00Z">
        <w:r w:rsidR="00C960CA">
          <w:rPr>
            <w:rFonts w:eastAsia="SimSun"/>
            <w:color w:val="000000" w:themeColor="text1"/>
            <w:sz w:val="22"/>
            <w:szCs w:val="22"/>
          </w:rPr>
          <w:t xml:space="preserve"> (the impact of dietary fiber on bacterial growth) </w:t>
        </w:r>
        <w:r w:rsidR="00C960CA" w:rsidRPr="001F2418">
          <w:rPr>
            <w:rFonts w:eastAsia="SimSun"/>
            <w:color w:val="000000" w:themeColor="text1"/>
            <w:sz w:val="22"/>
            <w:szCs w:val="22"/>
          </w:rPr>
          <w:t xml:space="preserve">for </w:t>
        </w:r>
        <w:r w:rsidR="00C960CA" w:rsidRPr="00C960CA">
          <w:rPr>
            <w:rFonts w:eastAsia="SimSun"/>
            <w:i/>
            <w:iCs/>
            <w:color w:val="000000" w:themeColor="text1"/>
            <w:sz w:val="22"/>
            <w:szCs w:val="22"/>
            <w:rPrChange w:id="162" w:author="Chen Liao" w:date="2021-07-10T15:35:00Z">
              <w:rPr>
                <w:rFonts w:eastAsia="SimSun"/>
                <w:color w:val="000000" w:themeColor="text1"/>
                <w:sz w:val="22"/>
                <w:szCs w:val="22"/>
              </w:rPr>
            </w:rPrChange>
          </w:rPr>
          <w:t xml:space="preserve">Bacteroides </w:t>
        </w:r>
        <w:proofErr w:type="spellStart"/>
        <w:r w:rsidR="00C960CA" w:rsidRPr="00C960CA">
          <w:rPr>
            <w:rFonts w:eastAsia="SimSun"/>
            <w:i/>
            <w:iCs/>
            <w:color w:val="000000" w:themeColor="text1"/>
            <w:sz w:val="22"/>
            <w:szCs w:val="22"/>
            <w:rPrChange w:id="163" w:author="Chen Liao" w:date="2021-07-10T15:35:00Z">
              <w:rPr>
                <w:rFonts w:eastAsia="SimSun"/>
                <w:color w:val="000000" w:themeColor="text1"/>
                <w:sz w:val="22"/>
                <w:szCs w:val="22"/>
              </w:rPr>
            </w:rPrChange>
          </w:rPr>
          <w:t>acidifaciens</w:t>
        </w:r>
      </w:ins>
      <w:proofErr w:type="spellEnd"/>
      <w:ins w:id="164" w:author="Chen Liao" w:date="2021-07-10T15:36:00Z">
        <w:r w:rsidR="009621B5">
          <w:rPr>
            <w:rFonts w:eastAsia="SimSun"/>
            <w:i/>
            <w:iCs/>
            <w:color w:val="000000" w:themeColor="text1"/>
            <w:sz w:val="22"/>
            <w:szCs w:val="22"/>
          </w:rPr>
          <w:t xml:space="preserve"> </w:t>
        </w:r>
        <w:r w:rsidR="009621B5" w:rsidRPr="009621B5">
          <w:rPr>
            <w:rFonts w:eastAsia="SimSun"/>
            <w:color w:val="000000" w:themeColor="text1"/>
            <w:sz w:val="22"/>
            <w:szCs w:val="22"/>
            <w:rPrChange w:id="165" w:author="Chen Liao" w:date="2021-07-10T15:36:00Z">
              <w:rPr>
                <w:rFonts w:eastAsia="SimSun"/>
                <w:i/>
                <w:iCs/>
                <w:color w:val="000000" w:themeColor="text1"/>
                <w:sz w:val="22"/>
                <w:szCs w:val="22"/>
              </w:rPr>
            </w:rPrChange>
          </w:rPr>
          <w:t>(</w:t>
        </w:r>
        <w:r w:rsidR="009621B5">
          <w:rPr>
            <w:rFonts w:eastAsia="SimSun"/>
            <w:color w:val="000000" w:themeColor="text1"/>
            <w:sz w:val="22"/>
            <w:szCs w:val="22"/>
          </w:rPr>
          <w:t xml:space="preserve">the only taxa </w:t>
        </w:r>
      </w:ins>
      <w:ins w:id="166" w:author="Chen Liao" w:date="2021-07-10T15:37:00Z">
        <w:r w:rsidR="009621B5">
          <w:rPr>
            <w:rFonts w:eastAsia="SimSun"/>
            <w:color w:val="000000" w:themeColor="text1"/>
            <w:sz w:val="22"/>
            <w:szCs w:val="22"/>
          </w:rPr>
          <w:t xml:space="preserve">whose </w:t>
        </w:r>
      </w:ins>
      <m:oMath>
        <m:r>
          <w:ins w:id="167" w:author="Chen Liao" w:date="2021-07-10T15:37:00Z">
            <w:rPr>
              <w:rFonts w:ascii="Cambria Math" w:hAnsi="Cambria Math"/>
              <w:color w:val="000000" w:themeColor="text1"/>
              <w:sz w:val="22"/>
              <w:szCs w:val="22"/>
            </w:rPr>
            <m:t>ϵ</m:t>
          </w:ins>
        </m:r>
      </m:oMath>
      <w:ins w:id="168" w:author="Chen Liao" w:date="2021-07-10T15:36:00Z">
        <w:r w:rsidR="009621B5">
          <w:rPr>
            <w:rFonts w:eastAsia="SimSun"/>
            <w:color w:val="000000" w:themeColor="text1"/>
            <w:sz w:val="22"/>
            <w:szCs w:val="22"/>
          </w:rPr>
          <w:t xml:space="preserve"> </w:t>
        </w:r>
      </w:ins>
      <w:ins w:id="169" w:author="Chen Liao" w:date="2021-07-10T15:37:00Z">
        <w:r w:rsidR="009621B5">
          <w:rPr>
            <w:rFonts w:eastAsia="SimSun"/>
            <w:color w:val="000000" w:themeColor="text1"/>
            <w:sz w:val="22"/>
            <w:szCs w:val="22"/>
          </w:rPr>
          <w:t xml:space="preserve">is positive and </w:t>
        </w:r>
      </w:ins>
      <w:ins w:id="170" w:author="Chen Liao" w:date="2021-07-10T15:36:00Z">
        <w:r w:rsidR="009621B5">
          <w:rPr>
            <w:rFonts w:eastAsia="SimSun"/>
            <w:color w:val="000000" w:themeColor="text1"/>
            <w:sz w:val="22"/>
            <w:szCs w:val="22"/>
          </w:rPr>
          <w:t>significant</w:t>
        </w:r>
      </w:ins>
      <w:ins w:id="171" w:author="Chen Liao" w:date="2021-07-10T15:37:00Z">
        <w:r w:rsidR="009621B5">
          <w:rPr>
            <w:rFonts w:eastAsia="SimSun"/>
            <w:color w:val="000000" w:themeColor="text1"/>
            <w:sz w:val="22"/>
            <w:szCs w:val="22"/>
          </w:rPr>
          <w:t>ly different than zero)</w:t>
        </w:r>
      </w:ins>
      <w:ins w:id="172" w:author="Chen Liao" w:date="2021-07-10T15:36:00Z">
        <w:r w:rsidR="00C960CA">
          <w:rPr>
            <w:rFonts w:eastAsia="SimSun"/>
            <w:color w:val="000000" w:themeColor="text1"/>
            <w:sz w:val="22"/>
            <w:szCs w:val="22"/>
          </w:rPr>
          <w:t>.</w:t>
        </w:r>
      </w:ins>
      <w:ins w:id="173" w:author="Chen Liao" w:date="2021-07-10T15:22:00Z">
        <w:r w:rsidR="003A04B1">
          <w:rPr>
            <w:rFonts w:eastAsia="SimSun"/>
            <w:color w:val="000000" w:themeColor="text1"/>
            <w:sz w:val="22"/>
            <w:szCs w:val="22"/>
          </w:rPr>
          <w:br w:type="page"/>
        </w:r>
      </w:ins>
    </w:p>
    <w:p w14:paraId="7F850815" w14:textId="0C30D20F" w:rsidR="00627F48" w:rsidRPr="00C73897" w:rsidDel="003A04B1" w:rsidRDefault="003A04B1">
      <w:pPr>
        <w:widowControl w:val="0"/>
        <w:autoSpaceDE w:val="0"/>
        <w:autoSpaceDN w:val="0"/>
        <w:adjustRightInd w:val="0"/>
        <w:jc w:val="both"/>
        <w:rPr>
          <w:del w:id="174" w:author="Chen Liao" w:date="2021-07-10T15:21:00Z"/>
          <w:rFonts w:eastAsia="SimSun"/>
          <w:color w:val="000000"/>
          <w:sz w:val="22"/>
          <w:szCs w:val="22"/>
        </w:rPr>
      </w:pPr>
      <w:ins w:id="175" w:author="Chen Liao" w:date="2021-07-10T15:21:00Z">
        <w:r w:rsidRPr="001F2418">
          <w:rPr>
            <w:rFonts w:eastAsia="SimSun"/>
            <w:color w:val="000000" w:themeColor="text1"/>
            <w:sz w:val="22"/>
            <w:szCs w:val="22"/>
          </w:rPr>
          <w:lastRenderedPageBreak/>
          <w:t xml:space="preserve"> </w:t>
        </w:r>
      </w:ins>
      <w:del w:id="176" w:author="Chen Liao" w:date="2021-07-10T15:18:00Z">
        <w:r w:rsidR="008C2A6B" w:rsidRPr="00C73897" w:rsidDel="00AD0ED1">
          <w:rPr>
            <w:rFonts w:eastAsia="SimSun"/>
            <w:color w:val="000000"/>
            <w:sz w:val="22"/>
            <w:szCs w:val="22"/>
          </w:rPr>
          <w:br w:type="page"/>
        </w:r>
      </w:del>
    </w:p>
    <w:p w14:paraId="21425F6E" w14:textId="568D5320" w:rsidR="00AA5DB0" w:rsidRPr="00C73897" w:rsidRDefault="00AA5DB0">
      <w:pPr>
        <w:jc w:val="center"/>
        <w:rPr>
          <w:color w:val="000000"/>
          <w:sz w:val="22"/>
          <w:szCs w:val="22"/>
        </w:rPr>
        <w:pPrChange w:id="177" w:author="Chen Liao" w:date="2021-07-10T22:12:00Z">
          <w:pPr/>
        </w:pPrChange>
      </w:pPr>
      <w:del w:id="178" w:author="Chen Liao" w:date="2021-07-11T13:09:00Z">
        <w:r w:rsidRPr="00C73897" w:rsidDel="00DB3128">
          <w:rPr>
            <w:noProof/>
            <w:color w:val="000000"/>
            <w:sz w:val="22"/>
            <w:szCs w:val="22"/>
          </w:rPr>
          <w:drawing>
            <wp:inline distT="0" distB="0" distL="0" distR="0" wp14:anchorId="481E33CC" wp14:editId="3F501343">
              <wp:extent cx="2933700" cy="3378200"/>
              <wp:effectExtent l="0" t="0" r="0" b="0"/>
              <wp:docPr id="17" name="Picture 17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 descr="Graphical user interface, application&#10;&#10;Description automatically generated"/>
                      <pic:cNvPicPr/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3700" cy="3378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79" w:author="Chen Liao" w:date="2021-07-11T13:10:00Z">
        <w:r w:rsidR="00DB3128">
          <w:rPr>
            <w:noProof/>
            <w:color w:val="000000"/>
            <w:sz w:val="22"/>
            <w:szCs w:val="22"/>
          </w:rPr>
          <w:drawing>
            <wp:inline distT="0" distB="0" distL="0" distR="0" wp14:anchorId="06BAE724" wp14:editId="49CA5D5B">
              <wp:extent cx="3530379" cy="3896601"/>
              <wp:effectExtent l="0" t="0" r="635" b="2540"/>
              <wp:docPr id="6" name="Picture 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application&#10;&#10;Description automatically generated"/>
                      <pic:cNvPicPr/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35397" cy="39021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A53D2A9" w14:textId="77777777" w:rsidR="00AA5DB0" w:rsidRPr="00C73897" w:rsidRDefault="00AA5DB0" w:rsidP="00AA5DB0">
      <w:pPr>
        <w:pStyle w:val="paragraph"/>
        <w:spacing w:before="0" w:beforeAutospacing="0" w:after="0" w:afterAutospacing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CC54CC0" w14:textId="3D0BFEB3" w:rsidR="00AB0CA2" w:rsidRPr="00C73897" w:rsidRDefault="00AA5DB0" w:rsidP="00AA5DB0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sz w:val="22"/>
          <w:szCs w:val="22"/>
        </w:rPr>
      </w:pPr>
      <w:r w:rsidRPr="00C73897">
        <w:rPr>
          <w:rFonts w:ascii="Times New Roman" w:hAnsi="Times New Roman" w:cs="Times New Roman"/>
          <w:b/>
          <w:bCs/>
          <w:sz w:val="22"/>
          <w:szCs w:val="22"/>
        </w:rPr>
        <w:t>Figure S</w:t>
      </w:r>
      <w:ins w:id="180" w:author="Chen Liao" w:date="2021-07-10T22:13:00Z">
        <w:r w:rsidR="00FA660C">
          <w:rPr>
            <w:rFonts w:ascii="Times New Roman" w:hAnsi="Times New Roman" w:cs="Times New Roman"/>
            <w:b/>
            <w:bCs/>
            <w:sz w:val="22"/>
            <w:szCs w:val="22"/>
          </w:rPr>
          <w:t>9</w:t>
        </w:r>
      </w:ins>
      <w:del w:id="181" w:author="Chen Liao" w:date="2021-07-10T22:13:00Z">
        <w:r w:rsidR="00C51BC8" w:rsidRPr="00C73897" w:rsidDel="00FA660C">
          <w:rPr>
            <w:rFonts w:ascii="Times New Roman" w:hAnsi="Times New Roman" w:cs="Times New Roman"/>
            <w:b/>
            <w:bCs/>
            <w:sz w:val="22"/>
            <w:szCs w:val="22"/>
          </w:rPr>
          <w:delText>7</w:delText>
        </w:r>
      </w:del>
      <w:r w:rsidRPr="00C73897">
        <w:rPr>
          <w:rFonts w:ascii="Times New Roman" w:hAnsi="Times New Roman" w:cs="Times New Roman"/>
          <w:b/>
          <w:bCs/>
          <w:sz w:val="22"/>
          <w:szCs w:val="22"/>
        </w:rPr>
        <w:t xml:space="preserve">. </w:t>
      </w:r>
      <w:bookmarkStart w:id="182" w:name="OLE_LINK46"/>
      <w:bookmarkStart w:id="183" w:name="OLE_LINK47"/>
      <w:r w:rsidRPr="00C73897">
        <w:rPr>
          <w:rFonts w:ascii="Times New Roman" w:hAnsi="Times New Roman" w:cs="Times New Roman"/>
          <w:b/>
          <w:bCs/>
          <w:sz w:val="22"/>
          <w:szCs w:val="22"/>
        </w:rPr>
        <w:t xml:space="preserve">Bacterial taxa with significant difference in relative abundance </w:t>
      </w:r>
      <w:bookmarkEnd w:id="182"/>
      <w:bookmarkEnd w:id="183"/>
      <w:r w:rsidRPr="00C73897">
        <w:rPr>
          <w:rFonts w:ascii="Times New Roman" w:hAnsi="Times New Roman" w:cs="Times New Roman"/>
          <w:b/>
          <w:bCs/>
          <w:sz w:val="22"/>
          <w:szCs w:val="22"/>
        </w:rPr>
        <w:t xml:space="preserve">between the inulin group and the cellulose group. </w:t>
      </w:r>
      <w:r w:rsidRPr="00C73897">
        <w:rPr>
          <w:rFonts w:ascii="Times New Roman" w:hAnsi="Times New Roman" w:cs="Times New Roman"/>
          <w:sz w:val="22"/>
          <w:szCs w:val="22"/>
        </w:rPr>
        <w:t xml:space="preserve">Relative abundance changes were calculated between day 0 and day 1 (A), day 0 and day 5 (B), day 0 and day 31 (C). </w:t>
      </w:r>
      <w:commentRangeStart w:id="184"/>
      <w:ins w:id="185" w:author="Chen Liao" w:date="2021-07-11T10:59:00Z">
        <w:r w:rsidR="00267C11">
          <w:rPr>
            <w:rFonts w:ascii="Times New Roman" w:hAnsi="Times New Roman" w:cs="Times New Roman"/>
            <w:sz w:val="22"/>
            <w:szCs w:val="22"/>
          </w:rPr>
          <w:t xml:space="preserve">The bars represent the </w:t>
        </w:r>
      </w:ins>
      <w:ins w:id="186" w:author="Chen Liao" w:date="2021-07-11T11:00:00Z">
        <w:r w:rsidR="00267C11">
          <w:rPr>
            <w:rFonts w:ascii="Times New Roman" w:hAnsi="Times New Roman" w:cs="Times New Roman"/>
            <w:sz w:val="22"/>
            <w:szCs w:val="22"/>
          </w:rPr>
          <w:t xml:space="preserve">percentage changes in the </w:t>
        </w:r>
      </w:ins>
      <w:ins w:id="187" w:author="Chen Liao" w:date="2021-07-11T10:59:00Z">
        <w:r w:rsidR="00267C11">
          <w:rPr>
            <w:rFonts w:ascii="Times New Roman" w:hAnsi="Times New Roman" w:cs="Times New Roman"/>
            <w:sz w:val="22"/>
            <w:szCs w:val="22"/>
          </w:rPr>
          <w:t>relative a</w:t>
        </w:r>
      </w:ins>
      <w:ins w:id="188" w:author="Chen Liao" w:date="2021-07-11T11:00:00Z">
        <w:r w:rsidR="00267C11">
          <w:rPr>
            <w:rFonts w:ascii="Times New Roman" w:hAnsi="Times New Roman" w:cs="Times New Roman"/>
            <w:sz w:val="22"/>
            <w:szCs w:val="22"/>
          </w:rPr>
          <w:t xml:space="preserve">bundance of specified taxa </w:t>
        </w:r>
      </w:ins>
      <w:ins w:id="189" w:author="Chen Liao" w:date="2021-07-11T10:59:00Z">
        <w:r w:rsidR="00267C11">
          <w:rPr>
            <w:rFonts w:ascii="Times New Roman" w:hAnsi="Times New Roman" w:cs="Times New Roman"/>
            <w:sz w:val="22"/>
            <w:szCs w:val="22"/>
          </w:rPr>
          <w:t>across all mice</w:t>
        </w:r>
      </w:ins>
      <w:ins w:id="190" w:author="Chen Liao" w:date="2021-07-11T11:00:00Z">
        <w:r w:rsidR="00267C11">
          <w:rPr>
            <w:rFonts w:ascii="Times New Roman" w:hAnsi="Times New Roman" w:cs="Times New Roman"/>
            <w:sz w:val="22"/>
            <w:szCs w:val="22"/>
          </w:rPr>
          <w:t xml:space="preserve"> from all vendors</w:t>
        </w:r>
      </w:ins>
      <w:ins w:id="191" w:author="Chen Liao" w:date="2021-07-11T11:03:00Z">
        <w:r w:rsidR="008603F4">
          <w:rPr>
            <w:rFonts w:ascii="Times New Roman" w:hAnsi="Times New Roman" w:cs="Times New Roman"/>
            <w:sz w:val="22"/>
            <w:szCs w:val="22"/>
          </w:rPr>
          <w:t xml:space="preserve"> in the inulin or cellulose group</w:t>
        </w:r>
      </w:ins>
      <w:ins w:id="192" w:author="Chen Liao" w:date="2021-07-11T11:00:00Z">
        <w:r w:rsidR="00267C11">
          <w:rPr>
            <w:rFonts w:ascii="Times New Roman" w:hAnsi="Times New Roman" w:cs="Times New Roman"/>
            <w:sz w:val="22"/>
            <w:szCs w:val="22"/>
          </w:rPr>
          <w:t xml:space="preserve">. </w:t>
        </w:r>
      </w:ins>
      <w:ins w:id="193" w:author="Chen Liao" w:date="2021-07-11T11:01:00Z">
        <w:r w:rsidR="00267C11">
          <w:rPr>
            <w:rFonts w:ascii="Times New Roman" w:hAnsi="Times New Roman" w:cs="Times New Roman"/>
            <w:sz w:val="22"/>
            <w:szCs w:val="22"/>
          </w:rPr>
          <w:t>The error bars represent the standard error of the mean (n=18</w:t>
        </w:r>
      </w:ins>
      <w:ins w:id="194" w:author="Chen Liao" w:date="2021-07-11T11:03:00Z">
        <w:r w:rsidR="008603F4">
          <w:rPr>
            <w:rFonts w:ascii="Times New Roman" w:hAnsi="Times New Roman" w:cs="Times New Roman"/>
            <w:sz w:val="22"/>
            <w:szCs w:val="22"/>
          </w:rPr>
          <w:t xml:space="preserve"> for inulin and n=20 for cellulose</w:t>
        </w:r>
      </w:ins>
      <w:ins w:id="195" w:author="Chen Liao" w:date="2021-07-11T11:01:00Z">
        <w:r w:rsidR="00267C11">
          <w:rPr>
            <w:rFonts w:ascii="Times New Roman" w:hAnsi="Times New Roman" w:cs="Times New Roman"/>
            <w:sz w:val="22"/>
            <w:szCs w:val="22"/>
          </w:rPr>
          <w:t>).</w:t>
        </w:r>
      </w:ins>
      <w:ins w:id="196" w:author="Chen Liao" w:date="2021-07-11T11:00:00Z">
        <w:r w:rsidR="00267C11">
          <w:rPr>
            <w:rFonts w:ascii="Times New Roman" w:hAnsi="Times New Roman" w:cs="Times New Roman"/>
            <w:sz w:val="22"/>
            <w:szCs w:val="22"/>
          </w:rPr>
          <w:t xml:space="preserve"> </w:t>
        </w:r>
      </w:ins>
      <w:commentRangeEnd w:id="184"/>
      <w:ins w:id="197" w:author="Chen Liao" w:date="2021-07-11T11:01:00Z">
        <w:r w:rsidR="00267C11">
          <w:rPr>
            <w:rStyle w:val="CommentReference"/>
            <w:rFonts w:ascii="Times New Roman" w:eastAsia="Times New Roman" w:hAnsi="Times New Roman" w:cs="Times New Roman"/>
          </w:rPr>
          <w:commentReference w:id="184"/>
        </w:r>
      </w:ins>
      <w:r w:rsidRPr="00C73897">
        <w:rPr>
          <w:rFonts w:ascii="Times New Roman" w:hAnsi="Times New Roman" w:cs="Times New Roman"/>
          <w:i/>
          <w:iCs/>
          <w:sz w:val="22"/>
          <w:szCs w:val="22"/>
        </w:rPr>
        <w:t>P</w:t>
      </w:r>
      <w:r w:rsidRPr="00C73897">
        <w:rPr>
          <w:rFonts w:ascii="Times New Roman" w:hAnsi="Times New Roman" w:cs="Times New Roman"/>
          <w:sz w:val="22"/>
          <w:szCs w:val="22"/>
        </w:rPr>
        <w:t>-values were obtained from Wilcoxon rank-sum test after multiple test correction via false discovery rate (FDR) estimation. *, FDR &lt; 0.05; **, FDR &lt; 0.01; ***, FDR &lt; 0.001.</w:t>
      </w:r>
      <w:r w:rsidR="00AB0CA2" w:rsidRPr="00C73897">
        <w:rPr>
          <w:rFonts w:ascii="Times New Roman" w:hAnsi="Times New Roman" w:cs="Times New Roman"/>
          <w:sz w:val="22"/>
          <w:szCs w:val="22"/>
        </w:rPr>
        <w:br w:type="page"/>
      </w:r>
    </w:p>
    <w:p w14:paraId="6FB326D8" w14:textId="509EE4D6" w:rsidR="00AA5DB0" w:rsidRPr="00C73897" w:rsidRDefault="00565B1B" w:rsidP="000532EC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sz w:val="22"/>
          <w:szCs w:val="22"/>
        </w:rPr>
      </w:pPr>
      <w:del w:id="198" w:author="Chen Liao" w:date="2021-07-11T13:13:00Z">
        <w:r w:rsidRPr="00C73897" w:rsidDel="00F12D28">
          <w:rPr>
            <w:rFonts w:ascii="Times New Roman" w:hAnsi="Times New Roman" w:cs="Times New Roman"/>
            <w:noProof/>
            <w:sz w:val="22"/>
            <w:szCs w:val="22"/>
          </w:rPr>
          <w:lastRenderedPageBreak/>
          <w:drawing>
            <wp:inline distT="0" distB="0" distL="0" distR="0" wp14:anchorId="6AE787D7" wp14:editId="4B384194">
              <wp:extent cx="4259654" cy="3633746"/>
              <wp:effectExtent l="0" t="0" r="0" b="0"/>
              <wp:docPr id="21" name="Picture 21" descr="A screenshot of a video gam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Picture 21" descr="A screenshot of a video game&#10;&#10;Description automatically generated with medium confidence"/>
                      <pic:cNvPicPr/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73165" cy="36452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99" w:author="Chen Liao" w:date="2021-07-11T13:13:00Z">
        <w:r w:rsidR="00E14BD6">
          <w:rPr>
            <w:rFonts w:ascii="Times New Roman" w:hAnsi="Times New Roman" w:cs="Times New Roman"/>
            <w:noProof/>
            <w:sz w:val="22"/>
            <w:szCs w:val="22"/>
          </w:rPr>
          <w:drawing>
            <wp:inline distT="0" distB="0" distL="0" distR="0" wp14:anchorId="7ABDB8FC" wp14:editId="1C2B7FE4">
              <wp:extent cx="3991555" cy="3404562"/>
              <wp:effectExtent l="0" t="0" r="0" b="0"/>
              <wp:docPr id="22" name="Picture 22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Picture 22" descr="A picture containing text&#10;&#10;Description automatically generated"/>
                      <pic:cNvPicPr/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97904" cy="34099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DBD1DEF" w14:textId="77777777" w:rsidR="00565B1B" w:rsidRPr="00C73897" w:rsidRDefault="00565B1B" w:rsidP="000532EC">
      <w:pPr>
        <w:jc w:val="both"/>
        <w:rPr>
          <w:rFonts w:eastAsiaTheme="minorEastAsia"/>
          <w:sz w:val="22"/>
          <w:szCs w:val="22"/>
        </w:rPr>
      </w:pPr>
    </w:p>
    <w:p w14:paraId="34D8900E" w14:textId="77777777" w:rsidR="006E31AD" w:rsidRDefault="00E81BC6">
      <w:pPr>
        <w:jc w:val="both"/>
        <w:rPr>
          <w:ins w:id="200" w:author="Chen Liao" w:date="2021-07-11T11:56:00Z"/>
          <w:sz w:val="22"/>
          <w:szCs w:val="22"/>
        </w:rPr>
      </w:pPr>
      <w:r w:rsidRPr="00C73897">
        <w:rPr>
          <w:b/>
          <w:bCs/>
          <w:sz w:val="22"/>
          <w:szCs w:val="22"/>
        </w:rPr>
        <w:t>Fi</w:t>
      </w:r>
      <w:r w:rsidR="00AA5DB0" w:rsidRPr="00C73897">
        <w:rPr>
          <w:b/>
          <w:bCs/>
          <w:sz w:val="22"/>
          <w:szCs w:val="22"/>
        </w:rPr>
        <w:t>gure S</w:t>
      </w:r>
      <w:ins w:id="201" w:author="Chen Liao" w:date="2021-07-10T22:13:00Z">
        <w:r w:rsidR="00FA660C">
          <w:rPr>
            <w:b/>
            <w:bCs/>
            <w:sz w:val="22"/>
            <w:szCs w:val="22"/>
          </w:rPr>
          <w:t>10</w:t>
        </w:r>
      </w:ins>
      <w:del w:id="202" w:author="Chen Liao" w:date="2021-07-10T22:13:00Z">
        <w:r w:rsidR="00971483" w:rsidRPr="00C73897" w:rsidDel="00FA660C">
          <w:rPr>
            <w:b/>
            <w:bCs/>
            <w:sz w:val="22"/>
            <w:szCs w:val="22"/>
          </w:rPr>
          <w:delText>8</w:delText>
        </w:r>
      </w:del>
      <w:r w:rsidR="00AA5DB0" w:rsidRPr="00C73897">
        <w:rPr>
          <w:b/>
          <w:bCs/>
          <w:sz w:val="22"/>
          <w:szCs w:val="22"/>
        </w:rPr>
        <w:t xml:space="preserve">. </w:t>
      </w:r>
      <w:r w:rsidR="00971483" w:rsidRPr="00C73897">
        <w:rPr>
          <w:b/>
          <w:bCs/>
          <w:sz w:val="22"/>
          <w:szCs w:val="22"/>
        </w:rPr>
        <w:t>Dynamical responses of the five inulin degraders</w:t>
      </w:r>
      <w:r w:rsidR="00DD1011" w:rsidRPr="00C73897">
        <w:rPr>
          <w:b/>
          <w:bCs/>
          <w:sz w:val="22"/>
          <w:szCs w:val="22"/>
        </w:rPr>
        <w:t xml:space="preserve"> and two generic responders</w:t>
      </w:r>
      <w:r w:rsidR="00971483" w:rsidRPr="00C73897">
        <w:rPr>
          <w:b/>
          <w:bCs/>
          <w:sz w:val="22"/>
          <w:szCs w:val="22"/>
        </w:rPr>
        <w:t xml:space="preserve">. </w:t>
      </w:r>
      <w:r w:rsidR="00971483" w:rsidRPr="00C73897">
        <w:rPr>
          <w:sz w:val="22"/>
          <w:szCs w:val="22"/>
        </w:rPr>
        <w:t>Lines</w:t>
      </w:r>
      <w:r w:rsidR="00CF2C73" w:rsidRPr="00C73897">
        <w:rPr>
          <w:sz w:val="22"/>
          <w:szCs w:val="22"/>
        </w:rPr>
        <w:t>/dots</w:t>
      </w:r>
      <w:r w:rsidR="00971483" w:rsidRPr="00C73897">
        <w:rPr>
          <w:sz w:val="22"/>
          <w:szCs w:val="22"/>
        </w:rPr>
        <w:t>: absolute abundance averaged across mice from the same vendor</w:t>
      </w:r>
      <w:ins w:id="203" w:author="Chen Liao" w:date="2021-07-10T22:14:00Z">
        <w:r w:rsidR="00A81DEC">
          <w:rPr>
            <w:sz w:val="22"/>
            <w:szCs w:val="22"/>
          </w:rPr>
          <w:t xml:space="preserve"> (</w:t>
        </w:r>
        <w:r w:rsidR="00A81DEC" w:rsidRPr="001F2418">
          <w:rPr>
            <w:rFonts w:hint="eastAsia"/>
            <w:sz w:val="22"/>
            <w:szCs w:val="22"/>
          </w:rPr>
          <w:t>n</w:t>
        </w:r>
        <w:r w:rsidR="00A81DEC" w:rsidRPr="001F2418">
          <w:rPr>
            <w:sz w:val="22"/>
            <w:szCs w:val="22"/>
          </w:rPr>
          <w:t>=4 for Hunan and Guangdong</w:t>
        </w:r>
        <w:r w:rsidR="00A81DEC">
          <w:rPr>
            <w:sz w:val="22"/>
            <w:szCs w:val="22"/>
          </w:rPr>
          <w:t xml:space="preserve">, </w:t>
        </w:r>
        <w:r w:rsidR="00A81DEC" w:rsidRPr="001F2418">
          <w:rPr>
            <w:sz w:val="22"/>
            <w:szCs w:val="22"/>
          </w:rPr>
          <w:t>n=5</w:t>
        </w:r>
        <w:r w:rsidR="00A81DEC">
          <w:rPr>
            <w:sz w:val="22"/>
            <w:szCs w:val="22"/>
          </w:rPr>
          <w:t xml:space="preserve"> for Beijing and Shanghai)</w:t>
        </w:r>
      </w:ins>
      <w:r w:rsidR="00971483" w:rsidRPr="00C73897">
        <w:rPr>
          <w:sz w:val="22"/>
          <w:szCs w:val="22"/>
        </w:rPr>
        <w:t>. Shading area: standard error of the mean values.</w:t>
      </w:r>
      <w:ins w:id="204" w:author="Chen Liao" w:date="2021-07-11T11:56:00Z">
        <w:r w:rsidR="006E31AD">
          <w:rPr>
            <w:sz w:val="22"/>
            <w:szCs w:val="22"/>
          </w:rPr>
          <w:br w:type="page"/>
        </w:r>
      </w:ins>
    </w:p>
    <w:p w14:paraId="30A24FEA" w14:textId="6C522EE3" w:rsidR="006E31AD" w:rsidRDefault="00252BC2" w:rsidP="006E31AD">
      <w:pPr>
        <w:jc w:val="center"/>
        <w:rPr>
          <w:ins w:id="205" w:author="Chen Liao" w:date="2021-07-11T11:56:00Z"/>
          <w:sz w:val="22"/>
          <w:szCs w:val="22"/>
        </w:rPr>
      </w:pPr>
      <w:ins w:id="206" w:author="Chen Liao" w:date="2021-07-11T13:14:00Z">
        <w:r>
          <w:rPr>
            <w:noProof/>
            <w:sz w:val="22"/>
            <w:szCs w:val="22"/>
          </w:rPr>
          <w:lastRenderedPageBreak/>
          <w:drawing>
            <wp:inline distT="0" distB="0" distL="0" distR="0" wp14:anchorId="27DDAEAE" wp14:editId="50E6A9D2">
              <wp:extent cx="4289117" cy="2385391"/>
              <wp:effectExtent l="0" t="0" r="3810" b="2540"/>
              <wp:docPr id="24" name="Picture 24" descr="A picture containing 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Picture 24" descr="A picture containing graphical user interface&#10;&#10;Description automatically generated"/>
                      <pic:cNvPicPr/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96015" cy="23892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FBB8DB4" w14:textId="569211ED" w:rsidR="00881CAB" w:rsidRPr="00E00B09" w:rsidRDefault="006E31AD" w:rsidP="00081D2D">
      <w:pPr>
        <w:jc w:val="both"/>
        <w:rPr>
          <w:color w:val="000000" w:themeColor="text1"/>
          <w:sz w:val="22"/>
          <w:szCs w:val="22"/>
          <w:rPrChange w:id="207" w:author="Chen Liao" w:date="2021-07-11T13:35:00Z">
            <w:rPr>
              <w:sz w:val="22"/>
              <w:szCs w:val="22"/>
            </w:rPr>
          </w:rPrChange>
        </w:rPr>
      </w:pPr>
      <w:ins w:id="208" w:author="Chen Liao" w:date="2021-07-11T11:56:00Z">
        <w:r w:rsidRPr="00C73897">
          <w:rPr>
            <w:b/>
            <w:bCs/>
            <w:sz w:val="22"/>
            <w:szCs w:val="22"/>
          </w:rPr>
          <w:t>Figure S</w:t>
        </w:r>
        <w:r>
          <w:rPr>
            <w:b/>
            <w:bCs/>
            <w:sz w:val="22"/>
            <w:szCs w:val="22"/>
          </w:rPr>
          <w:t>11. Spearman correlation of</w:t>
        </w:r>
      </w:ins>
      <w:ins w:id="209" w:author="Chen Liao" w:date="2021-07-11T11:57:00Z">
        <w:r>
          <w:rPr>
            <w:b/>
            <w:bCs/>
            <w:sz w:val="22"/>
            <w:szCs w:val="22"/>
          </w:rPr>
          <w:t xml:space="preserve"> total bacterial load with acetate (A) and butyrate (B) correlation. </w:t>
        </w:r>
      </w:ins>
      <w:ins w:id="210" w:author="Chen Liao" w:date="2021-07-11T11:58:00Z">
        <w:r w:rsidR="001B5622">
          <w:rPr>
            <w:sz w:val="22"/>
            <w:szCs w:val="22"/>
          </w:rPr>
          <w:t xml:space="preserve">Dots of the same color represent all samples from </w:t>
        </w:r>
      </w:ins>
      <w:ins w:id="211" w:author="Chen Liao" w:date="2021-07-11T13:34:00Z">
        <w:r w:rsidR="009E2BFC">
          <w:rPr>
            <w:sz w:val="22"/>
            <w:szCs w:val="22"/>
          </w:rPr>
          <w:t xml:space="preserve">mice of the same </w:t>
        </w:r>
      </w:ins>
      <w:ins w:id="212" w:author="Chen Liao" w:date="2021-07-11T11:58:00Z">
        <w:r w:rsidR="001B5622">
          <w:rPr>
            <w:sz w:val="22"/>
            <w:szCs w:val="22"/>
          </w:rPr>
          <w:t xml:space="preserve">vendor but collected at different </w:t>
        </w:r>
      </w:ins>
      <w:ins w:id="213" w:author="Chen Liao" w:date="2021-07-11T11:59:00Z">
        <w:r w:rsidR="001B5622">
          <w:rPr>
            <w:sz w:val="22"/>
            <w:szCs w:val="22"/>
          </w:rPr>
          <w:t xml:space="preserve">timepoints. </w:t>
        </w:r>
      </w:ins>
      <w:ins w:id="214" w:author="Chen Liao" w:date="2021-07-11T11:57:00Z">
        <w:r w:rsidRPr="001F2418">
          <w:rPr>
            <w:color w:val="000000" w:themeColor="text1"/>
            <w:sz w:val="22"/>
            <w:szCs w:val="22"/>
          </w:rPr>
          <w:t xml:space="preserve">Dashed line: </w:t>
        </w:r>
        <w:proofErr w:type="spellStart"/>
        <w:r w:rsidRPr="001F2418">
          <w:rPr>
            <w:color w:val="000000" w:themeColor="text1"/>
            <w:sz w:val="22"/>
            <w:szCs w:val="22"/>
          </w:rPr>
          <w:t>Lowess</w:t>
        </w:r>
        <w:proofErr w:type="spellEnd"/>
        <w:r w:rsidRPr="001F2418">
          <w:rPr>
            <w:color w:val="000000" w:themeColor="text1"/>
            <w:sz w:val="22"/>
            <w:szCs w:val="22"/>
          </w:rPr>
          <w:t xml:space="preserve"> regression. Spearman correlation coefficient (</w:t>
        </w:r>
        <w:r w:rsidRPr="00095768">
          <w:rPr>
            <w:color w:val="000000" w:themeColor="text1"/>
            <w:sz w:val="22"/>
            <w:szCs w:val="22"/>
          </w:rPr>
          <w:sym w:font="Symbol" w:char="F072"/>
        </w:r>
        <w:r w:rsidRPr="00095768">
          <w:rPr>
            <w:color w:val="000000" w:themeColor="text1"/>
            <w:sz w:val="22"/>
            <w:szCs w:val="22"/>
          </w:rPr>
          <w:t>) and adjusted P-value</w:t>
        </w:r>
      </w:ins>
      <w:ins w:id="215" w:author="Chen Liao" w:date="2021-07-11T13:35:00Z">
        <w:r w:rsidR="00E00B09">
          <w:rPr>
            <w:color w:val="000000" w:themeColor="text1"/>
            <w:sz w:val="22"/>
            <w:szCs w:val="22"/>
          </w:rPr>
          <w:t xml:space="preserve"> (after </w:t>
        </w:r>
        <w:proofErr w:type="spellStart"/>
        <w:r w:rsidR="00E00B09">
          <w:rPr>
            <w:color w:val="000000" w:themeColor="text1"/>
            <w:sz w:val="22"/>
            <w:szCs w:val="22"/>
          </w:rPr>
          <w:t>Benjamini</w:t>
        </w:r>
        <w:proofErr w:type="spellEnd"/>
        <w:r w:rsidR="00E00B09">
          <w:rPr>
            <w:color w:val="000000" w:themeColor="text1"/>
            <w:sz w:val="22"/>
            <w:szCs w:val="22"/>
          </w:rPr>
          <w:t>-Hochberg correction)</w:t>
        </w:r>
      </w:ins>
      <w:ins w:id="216" w:author="Chen Liao" w:date="2021-07-11T11:57:00Z">
        <w:r w:rsidRPr="00095768">
          <w:rPr>
            <w:color w:val="000000" w:themeColor="text1"/>
            <w:sz w:val="22"/>
            <w:szCs w:val="22"/>
          </w:rPr>
          <w:t xml:space="preserve"> are indicated in each plot.</w:t>
        </w:r>
      </w:ins>
      <w:r w:rsidR="00881CAB" w:rsidRPr="00C73897">
        <w:rPr>
          <w:sz w:val="22"/>
          <w:szCs w:val="22"/>
        </w:rPr>
        <w:br w:type="page"/>
      </w:r>
    </w:p>
    <w:p w14:paraId="52ED5C33" w14:textId="77777777" w:rsidR="00881CAB" w:rsidRPr="00C73897" w:rsidRDefault="00881CAB" w:rsidP="00881CAB">
      <w:pPr>
        <w:jc w:val="center"/>
        <w:rPr>
          <w:sz w:val="22"/>
          <w:szCs w:val="22"/>
        </w:rPr>
      </w:pPr>
      <w:r w:rsidRPr="00C73897">
        <w:rPr>
          <w:noProof/>
          <w:sz w:val="22"/>
          <w:szCs w:val="22"/>
        </w:rPr>
        <w:lastRenderedPageBreak/>
        <w:drawing>
          <wp:inline distT="0" distB="0" distL="0" distR="0" wp14:anchorId="2992114E" wp14:editId="005E5616">
            <wp:extent cx="4009292" cy="2266122"/>
            <wp:effectExtent l="0" t="0" r="444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31" cy="22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461F" w14:textId="77777777" w:rsidR="00881CAB" w:rsidRPr="00C73897" w:rsidRDefault="00881CAB" w:rsidP="00DB6C11">
      <w:pPr>
        <w:rPr>
          <w:sz w:val="22"/>
          <w:szCs w:val="22"/>
        </w:rPr>
      </w:pPr>
    </w:p>
    <w:p w14:paraId="10A06092" w14:textId="22ED252B" w:rsidR="00AA5DB0" w:rsidRPr="00C73897" w:rsidRDefault="00881CAB" w:rsidP="005329F3">
      <w:pPr>
        <w:jc w:val="both"/>
        <w:rPr>
          <w:sz w:val="22"/>
          <w:szCs w:val="22"/>
        </w:rPr>
      </w:pPr>
      <w:r w:rsidRPr="00C73897">
        <w:rPr>
          <w:b/>
          <w:bCs/>
          <w:sz w:val="22"/>
          <w:szCs w:val="22"/>
        </w:rPr>
        <w:t xml:space="preserve">Figure </w:t>
      </w:r>
      <w:del w:id="217" w:author="Chen Liao" w:date="2021-07-10T22:23:00Z">
        <w:r w:rsidRPr="00C73897" w:rsidDel="001C3C5B">
          <w:rPr>
            <w:b/>
            <w:bCs/>
            <w:sz w:val="22"/>
            <w:szCs w:val="22"/>
          </w:rPr>
          <w:delText>S9</w:delText>
        </w:r>
      </w:del>
      <w:ins w:id="218" w:author="Chen Liao" w:date="2021-07-10T22:23:00Z">
        <w:r w:rsidR="001C3C5B" w:rsidRPr="00C73897">
          <w:rPr>
            <w:b/>
            <w:bCs/>
            <w:sz w:val="22"/>
            <w:szCs w:val="22"/>
          </w:rPr>
          <w:t>S</w:t>
        </w:r>
        <w:r w:rsidR="001C3C5B">
          <w:rPr>
            <w:b/>
            <w:bCs/>
            <w:sz w:val="22"/>
            <w:szCs w:val="22"/>
          </w:rPr>
          <w:t>1</w:t>
        </w:r>
      </w:ins>
      <w:ins w:id="219" w:author="Chen Liao" w:date="2021-07-11T11:59:00Z">
        <w:r w:rsidR="00024145">
          <w:rPr>
            <w:b/>
            <w:bCs/>
            <w:sz w:val="22"/>
            <w:szCs w:val="22"/>
          </w:rPr>
          <w:t>2</w:t>
        </w:r>
      </w:ins>
      <w:r w:rsidRPr="00C73897">
        <w:rPr>
          <w:b/>
          <w:bCs/>
          <w:sz w:val="22"/>
          <w:szCs w:val="22"/>
        </w:rPr>
        <w:t xml:space="preserve">. </w:t>
      </w:r>
      <w:r w:rsidRPr="00C73897">
        <w:rPr>
          <w:b/>
          <w:bCs/>
          <w:color w:val="000000"/>
          <w:sz w:val="22"/>
          <w:szCs w:val="22"/>
        </w:rPr>
        <w:t>Receiver operating characteristic (ROC) curve analysis of the similarity between training and testing datasets.</w:t>
      </w:r>
      <w:r w:rsidRPr="00C73897">
        <w:rPr>
          <w:color w:val="000000"/>
          <w:sz w:val="22"/>
          <w:szCs w:val="22"/>
        </w:rPr>
        <w:t xml:space="preserve"> A Random Forest</w:t>
      </w:r>
      <w:r w:rsidR="00D9413C" w:rsidRPr="00C73897">
        <w:rPr>
          <w:color w:val="000000"/>
          <w:sz w:val="22"/>
          <w:szCs w:val="22"/>
        </w:rPr>
        <w:t xml:space="preserve"> (RF)</w:t>
      </w:r>
      <w:r w:rsidRPr="00C73897">
        <w:rPr>
          <w:color w:val="000000"/>
          <w:sz w:val="22"/>
          <w:szCs w:val="22"/>
        </w:rPr>
        <w:t xml:space="preserve"> classifier trained to discriminate the two </w:t>
      </w:r>
      <w:proofErr w:type="gramStart"/>
      <w:r w:rsidRPr="00C73897">
        <w:rPr>
          <w:color w:val="000000"/>
          <w:sz w:val="22"/>
          <w:szCs w:val="22"/>
        </w:rPr>
        <w:t>datasets</w:t>
      </w:r>
      <w:proofErr w:type="gramEnd"/>
      <w:r w:rsidRPr="00C73897">
        <w:rPr>
          <w:color w:val="000000"/>
          <w:sz w:val="22"/>
          <w:szCs w:val="22"/>
        </w:rPr>
        <w:t xml:space="preserve"> outputs area under the ROC curve (</w:t>
      </w:r>
      <w:r w:rsidR="00D71E8C">
        <w:rPr>
          <w:color w:val="000000"/>
          <w:sz w:val="22"/>
          <w:szCs w:val="22"/>
        </w:rPr>
        <w:t>AUC</w:t>
      </w:r>
      <w:r w:rsidRPr="00C73897">
        <w:rPr>
          <w:color w:val="000000"/>
          <w:sz w:val="22"/>
          <w:szCs w:val="22"/>
        </w:rPr>
        <w:t xml:space="preserve">) as a similarity score. </w:t>
      </w:r>
      <w:r w:rsidR="00D34C60" w:rsidRPr="00C73897">
        <w:rPr>
          <w:color w:val="000000" w:themeColor="text1"/>
          <w:sz w:val="22"/>
          <w:szCs w:val="22"/>
        </w:rPr>
        <w:t xml:space="preserve">ROC curves were obtained </w:t>
      </w:r>
      <w:r w:rsidR="001A162B" w:rsidRPr="00C73897">
        <w:rPr>
          <w:color w:val="000000" w:themeColor="text1"/>
          <w:sz w:val="22"/>
          <w:szCs w:val="22"/>
        </w:rPr>
        <w:t xml:space="preserve">by </w:t>
      </w:r>
      <w:r w:rsidR="00D34C60" w:rsidRPr="00C73897">
        <w:rPr>
          <w:color w:val="000000" w:themeColor="text1"/>
          <w:sz w:val="22"/>
          <w:szCs w:val="22"/>
        </w:rPr>
        <w:t>compu</w:t>
      </w:r>
      <w:r w:rsidR="001A162B" w:rsidRPr="00C73897">
        <w:rPr>
          <w:color w:val="000000" w:themeColor="text1"/>
          <w:sz w:val="22"/>
          <w:szCs w:val="22"/>
        </w:rPr>
        <w:t>ting</w:t>
      </w:r>
      <w:r w:rsidR="00D34C60" w:rsidRPr="00C73897">
        <w:rPr>
          <w:color w:val="000000" w:themeColor="text1"/>
          <w:sz w:val="22"/>
          <w:szCs w:val="22"/>
        </w:rPr>
        <w:t xml:space="preserve"> the probability of samples in the full datasets (both training and test sets) predicted as being taken from the training distribution. </w:t>
      </w:r>
      <w:proofErr w:type="spellStart"/>
      <w:r w:rsidR="00D34C60" w:rsidRPr="00C73897">
        <w:rPr>
          <w:color w:val="000000" w:themeColor="text1"/>
          <w:sz w:val="22"/>
          <w:szCs w:val="22"/>
        </w:rPr>
        <w:t>Specificially</w:t>
      </w:r>
      <w:proofErr w:type="spellEnd"/>
      <w:r w:rsidR="00D34C60" w:rsidRPr="00C73897">
        <w:rPr>
          <w:color w:val="000000" w:themeColor="text1"/>
          <w:sz w:val="22"/>
          <w:szCs w:val="22"/>
        </w:rPr>
        <w:t xml:space="preserve">, we first concatenated the training and test sets and assign labels 1 and 0 respectively. The new </w:t>
      </w:r>
      <w:r w:rsidR="006C5ED7" w:rsidRPr="00C73897">
        <w:rPr>
          <w:color w:val="000000" w:themeColor="text1"/>
          <w:sz w:val="22"/>
          <w:szCs w:val="22"/>
        </w:rPr>
        <w:t xml:space="preserve">combined </w:t>
      </w:r>
      <w:r w:rsidR="00D34C60" w:rsidRPr="00C73897">
        <w:rPr>
          <w:color w:val="000000" w:themeColor="text1"/>
          <w:sz w:val="22"/>
          <w:szCs w:val="22"/>
        </w:rPr>
        <w:t xml:space="preserve">dataset was </w:t>
      </w:r>
      <w:r w:rsidR="007B4E6A" w:rsidRPr="00C73897">
        <w:rPr>
          <w:color w:val="000000" w:themeColor="text1"/>
          <w:sz w:val="22"/>
          <w:szCs w:val="22"/>
        </w:rPr>
        <w:t xml:space="preserve">then </w:t>
      </w:r>
      <w:r w:rsidR="00D34C60" w:rsidRPr="00C73897">
        <w:rPr>
          <w:color w:val="000000" w:themeColor="text1"/>
          <w:sz w:val="22"/>
          <w:szCs w:val="22"/>
        </w:rPr>
        <w:t xml:space="preserve">stratified into 20 folds and each time, a RF classifier was </w:t>
      </w:r>
      <w:proofErr w:type="spellStart"/>
      <w:r w:rsidR="00D34C60" w:rsidRPr="00C73897">
        <w:rPr>
          <w:color w:val="000000" w:themeColor="text1"/>
          <w:sz w:val="22"/>
          <w:szCs w:val="22"/>
        </w:rPr>
        <w:t>trainined</w:t>
      </w:r>
      <w:proofErr w:type="spellEnd"/>
      <w:r w:rsidR="00D34C60" w:rsidRPr="00C73897">
        <w:rPr>
          <w:color w:val="000000" w:themeColor="text1"/>
          <w:sz w:val="22"/>
          <w:szCs w:val="22"/>
        </w:rPr>
        <w:t xml:space="preserve"> on 19 folds and the used to predict the probability of the remaining fold being sampled from the training set.</w:t>
      </w:r>
      <w:r w:rsidR="002835D7" w:rsidRPr="00C73897">
        <w:rPr>
          <w:color w:val="000000" w:themeColor="text1"/>
          <w:sz w:val="22"/>
          <w:szCs w:val="22"/>
        </w:rPr>
        <w:t xml:space="preserve"> </w:t>
      </w:r>
      <w:ins w:id="220" w:author="Chen Liao" w:date="2021-07-11T13:50:00Z">
        <w:r w:rsidR="0054573B">
          <w:rPr>
            <w:color w:val="000000" w:themeColor="text1"/>
            <w:sz w:val="22"/>
            <w:szCs w:val="22"/>
          </w:rPr>
          <w:t xml:space="preserve">See </w:t>
        </w:r>
        <w:r w:rsidR="0054573B" w:rsidRPr="0054573B">
          <w:rPr>
            <w:b/>
            <w:bCs/>
            <w:color w:val="000000" w:themeColor="text1"/>
            <w:sz w:val="22"/>
            <w:szCs w:val="22"/>
            <w:rPrChange w:id="221" w:author="Chen Liao" w:date="2021-07-11T13:50:00Z">
              <w:rPr>
                <w:color w:val="000000" w:themeColor="text1"/>
                <w:sz w:val="22"/>
                <w:szCs w:val="22"/>
              </w:rPr>
            </w:rPrChange>
          </w:rPr>
          <w:t>Methods</w:t>
        </w:r>
        <w:r w:rsidR="0054573B">
          <w:rPr>
            <w:color w:val="000000" w:themeColor="text1"/>
            <w:sz w:val="22"/>
            <w:szCs w:val="22"/>
          </w:rPr>
          <w:t xml:space="preserve"> of the main text for details of the two data-split strategies (“interpolation” and “extrapolation”). </w:t>
        </w:r>
      </w:ins>
      <w:r w:rsidR="00D71E8C">
        <w:rPr>
          <w:rFonts w:eastAsiaTheme="minorEastAsia"/>
          <w:color w:val="000000" w:themeColor="text1"/>
          <w:sz w:val="22"/>
          <w:szCs w:val="22"/>
        </w:rPr>
        <w:t>W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>hen the full dataset was split by</w:t>
      </w:r>
      <w:r w:rsidR="00D71E8C">
        <w:rPr>
          <w:color w:val="000000" w:themeColor="text1"/>
          <w:sz w:val="22"/>
          <w:szCs w:val="22"/>
        </w:rPr>
        <w:t xml:space="preserve"> the 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>“interpolation”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 approach</w:t>
      </w:r>
      <w:del w:id="222" w:author="Chen Liao" w:date="2021-07-11T13:51:00Z">
        <w:r w:rsidR="00C66A72" w:rsidDel="0054573B">
          <w:rPr>
            <w:rFonts w:eastAsiaTheme="minorEastAsia"/>
            <w:color w:val="000000" w:themeColor="text1"/>
            <w:sz w:val="22"/>
            <w:szCs w:val="22"/>
          </w:rPr>
          <w:delText xml:space="preserve"> (</w:delText>
        </w:r>
        <w:r w:rsidR="00C66A72" w:rsidRPr="00831931" w:rsidDel="0054573B">
          <w:rPr>
            <w:rFonts w:eastAsiaTheme="minorEastAsia"/>
            <w:b/>
            <w:bCs/>
            <w:color w:val="000000" w:themeColor="text1"/>
            <w:sz w:val="22"/>
            <w:szCs w:val="22"/>
          </w:rPr>
          <w:delText>Figure 5</w:delText>
        </w:r>
        <w:r w:rsidR="00C66A72" w:rsidDel="0054573B">
          <w:rPr>
            <w:rFonts w:eastAsiaTheme="minorEastAsia"/>
            <w:color w:val="000000" w:themeColor="text1"/>
            <w:sz w:val="22"/>
            <w:szCs w:val="22"/>
          </w:rPr>
          <w:delText>)</w:delText>
        </w:r>
      </w:del>
      <w:r w:rsidR="00D71E8C">
        <w:rPr>
          <w:rFonts w:eastAsiaTheme="minorEastAsia"/>
          <w:color w:val="000000" w:themeColor="text1"/>
          <w:sz w:val="22"/>
          <w:szCs w:val="22"/>
        </w:rPr>
        <w:t xml:space="preserve">, </w:t>
      </w:r>
      <w:r w:rsidR="007551F3" w:rsidRPr="00C73897">
        <w:rPr>
          <w:rFonts w:eastAsiaTheme="minorEastAsia"/>
          <w:color w:val="000000" w:themeColor="text1"/>
          <w:sz w:val="22"/>
          <w:szCs w:val="22"/>
        </w:rPr>
        <w:t>train</w:t>
      </w:r>
      <w:r w:rsidR="00D71E8C">
        <w:rPr>
          <w:rFonts w:eastAsiaTheme="minorEastAsia"/>
          <w:color w:val="000000" w:themeColor="text1"/>
          <w:sz w:val="22"/>
          <w:szCs w:val="22"/>
        </w:rPr>
        <w:t>ing</w:t>
      </w:r>
      <w:r w:rsidR="007551F3" w:rsidRPr="00C73897">
        <w:rPr>
          <w:rFonts w:eastAsiaTheme="minorEastAsia"/>
          <w:color w:val="000000" w:themeColor="text1"/>
          <w:sz w:val="22"/>
          <w:szCs w:val="22"/>
        </w:rPr>
        <w:t xml:space="preserve"> 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data </w:t>
      </w:r>
      <w:r w:rsidR="007551F3" w:rsidRPr="00C73897">
        <w:rPr>
          <w:rFonts w:eastAsiaTheme="minorEastAsia"/>
          <w:color w:val="000000" w:themeColor="text1"/>
          <w:sz w:val="22"/>
          <w:szCs w:val="22"/>
        </w:rPr>
        <w:t xml:space="preserve">and </w:t>
      </w:r>
      <w:r w:rsidR="00286768" w:rsidRPr="00C73897">
        <w:rPr>
          <w:rFonts w:eastAsiaTheme="minorEastAsia"/>
          <w:color w:val="000000" w:themeColor="text1"/>
          <w:sz w:val="22"/>
          <w:szCs w:val="22"/>
        </w:rPr>
        <w:t xml:space="preserve">test 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data </w:t>
      </w:r>
      <w:r w:rsidR="007551F3" w:rsidRPr="00C73897">
        <w:rPr>
          <w:rFonts w:eastAsiaTheme="minorEastAsia"/>
          <w:color w:val="000000" w:themeColor="text1"/>
          <w:sz w:val="22"/>
          <w:szCs w:val="22"/>
        </w:rPr>
        <w:t>are</w:t>
      </w:r>
      <w:r w:rsidR="00286768" w:rsidRPr="00C73897">
        <w:rPr>
          <w:rFonts w:eastAsiaTheme="minorEastAsia"/>
          <w:color w:val="000000" w:themeColor="text1"/>
          <w:sz w:val="22"/>
          <w:szCs w:val="22"/>
        </w:rPr>
        <w:t xml:space="preserve"> </w:t>
      </w:r>
      <w:r w:rsidR="00D71E8C">
        <w:rPr>
          <w:rFonts w:eastAsiaTheme="minorEastAsia"/>
          <w:color w:val="000000" w:themeColor="text1"/>
          <w:sz w:val="22"/>
          <w:szCs w:val="22"/>
        </w:rPr>
        <w:t>nearly indistinguishable from each other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 xml:space="preserve"> (</w:t>
      </w:r>
      <w:r w:rsidR="00D71E8C">
        <w:rPr>
          <w:rFonts w:eastAsiaTheme="minorEastAsia"/>
          <w:color w:val="000000" w:themeColor="text1"/>
          <w:sz w:val="22"/>
          <w:szCs w:val="22"/>
        </w:rPr>
        <w:t>AUC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 xml:space="preserve"> close to 0.5)</w:t>
      </w:r>
      <w:r w:rsidR="00D71E8C">
        <w:rPr>
          <w:rFonts w:eastAsiaTheme="minorEastAsia"/>
          <w:color w:val="000000" w:themeColor="text1"/>
          <w:sz w:val="22"/>
          <w:szCs w:val="22"/>
        </w:rPr>
        <w:t>; in contrast, for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 xml:space="preserve"> “extrapolation”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, 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>train</w:t>
      </w:r>
      <w:r w:rsidR="00D71E8C">
        <w:rPr>
          <w:rFonts w:eastAsiaTheme="minorEastAsia"/>
          <w:color w:val="000000" w:themeColor="text1"/>
          <w:sz w:val="22"/>
          <w:szCs w:val="22"/>
        </w:rPr>
        <w:t>ing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 xml:space="preserve"> 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data 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 xml:space="preserve">and test </w:t>
      </w:r>
      <w:r w:rsidR="00D71E8C">
        <w:rPr>
          <w:rFonts w:eastAsiaTheme="minorEastAsia"/>
          <w:color w:val="000000" w:themeColor="text1"/>
          <w:sz w:val="22"/>
          <w:szCs w:val="22"/>
        </w:rPr>
        <w:t>data</w:t>
      </w:r>
      <w:r w:rsidR="00D71E8C" w:rsidRPr="00C73897">
        <w:rPr>
          <w:rFonts w:eastAsiaTheme="minorEastAsia"/>
          <w:color w:val="000000" w:themeColor="text1"/>
          <w:sz w:val="22"/>
          <w:szCs w:val="22"/>
        </w:rPr>
        <w:t xml:space="preserve"> 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are </w:t>
      </w:r>
      <w:r w:rsidR="00286768" w:rsidRPr="00C73897">
        <w:rPr>
          <w:rFonts w:eastAsiaTheme="minorEastAsia"/>
          <w:color w:val="000000" w:themeColor="text1"/>
          <w:sz w:val="22"/>
          <w:szCs w:val="22"/>
        </w:rPr>
        <w:t xml:space="preserve">fully distinguishable from </w:t>
      </w:r>
      <w:r w:rsidR="007551F3" w:rsidRPr="00C73897">
        <w:rPr>
          <w:rFonts w:eastAsiaTheme="minorEastAsia"/>
          <w:color w:val="000000" w:themeColor="text1"/>
          <w:sz w:val="22"/>
          <w:szCs w:val="22"/>
        </w:rPr>
        <w:t>each other</w:t>
      </w:r>
      <w:r w:rsidR="00A75AB3" w:rsidRPr="00C73897">
        <w:rPr>
          <w:rFonts w:eastAsiaTheme="minorEastAsia"/>
          <w:color w:val="000000" w:themeColor="text1"/>
          <w:sz w:val="22"/>
          <w:szCs w:val="22"/>
        </w:rPr>
        <w:t xml:space="preserve"> (</w:t>
      </w:r>
      <w:r w:rsidR="00D71E8C">
        <w:rPr>
          <w:rFonts w:eastAsiaTheme="minorEastAsia"/>
          <w:color w:val="000000" w:themeColor="text1"/>
          <w:sz w:val="22"/>
          <w:szCs w:val="22"/>
        </w:rPr>
        <w:t xml:space="preserve">AUC </w:t>
      </w:r>
      <w:r w:rsidR="00A75AB3" w:rsidRPr="00C73897">
        <w:rPr>
          <w:rFonts w:eastAsiaTheme="minorEastAsia"/>
          <w:color w:val="000000" w:themeColor="text1"/>
          <w:sz w:val="22"/>
          <w:szCs w:val="22"/>
        </w:rPr>
        <w:t>close to 1)</w:t>
      </w:r>
      <w:r w:rsidR="007551F3" w:rsidRPr="00C73897">
        <w:rPr>
          <w:rFonts w:eastAsiaTheme="minorEastAsia"/>
          <w:color w:val="000000" w:themeColor="text1"/>
          <w:sz w:val="22"/>
          <w:szCs w:val="22"/>
        </w:rPr>
        <w:t xml:space="preserve">. </w:t>
      </w:r>
    </w:p>
    <w:p w14:paraId="7CA21C05" w14:textId="77777777" w:rsidR="00235146" w:rsidRPr="00C73897" w:rsidRDefault="00235146" w:rsidP="000532EC">
      <w:pPr>
        <w:jc w:val="both"/>
        <w:rPr>
          <w:rFonts w:eastAsia="SimSun"/>
          <w:b/>
          <w:bCs/>
          <w:noProof/>
          <w:color w:val="000000"/>
          <w:sz w:val="22"/>
          <w:szCs w:val="22"/>
        </w:rPr>
      </w:pPr>
      <w:r w:rsidRPr="00C73897">
        <w:rPr>
          <w:rFonts w:eastAsia="SimSun"/>
          <w:b/>
          <w:bCs/>
          <w:noProof/>
          <w:color w:val="000000"/>
          <w:sz w:val="22"/>
          <w:szCs w:val="22"/>
        </w:rPr>
        <w:br w:type="page"/>
      </w:r>
    </w:p>
    <w:p w14:paraId="29DF7DD6" w14:textId="6F2D112B" w:rsidR="00E216A3" w:rsidRPr="00C73897" w:rsidRDefault="00E216A3" w:rsidP="000532EC">
      <w:pPr>
        <w:rPr>
          <w:rFonts w:eastAsia="SimSun"/>
          <w:b/>
          <w:bCs/>
          <w:color w:val="000000"/>
          <w:sz w:val="22"/>
          <w:szCs w:val="22"/>
        </w:rPr>
      </w:pPr>
      <w:del w:id="223" w:author="Chen Liao" w:date="2021-07-11T13:17:00Z">
        <w:r w:rsidRPr="00C73897" w:rsidDel="00B24AFC">
          <w:rPr>
            <w:rFonts w:eastAsia="SimSun"/>
            <w:b/>
            <w:bCs/>
            <w:noProof/>
            <w:color w:val="000000"/>
            <w:sz w:val="22"/>
            <w:szCs w:val="22"/>
          </w:rPr>
          <w:lastRenderedPageBreak/>
          <w:drawing>
            <wp:inline distT="0" distB="0" distL="0" distR="0" wp14:anchorId="1C4A0BBE" wp14:editId="043006C4">
              <wp:extent cx="5943600" cy="4546600"/>
              <wp:effectExtent l="0" t="0" r="0" b="0"/>
              <wp:docPr id="50" name="Picture 50" descr="Background pattern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0" name="Picture 50" descr="Background pattern&#10;&#10;Description automatically generated with low confidence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546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24" w:author="Chen Liao" w:date="2021-07-11T13:17:00Z">
        <w:r w:rsidR="00B24AFC">
          <w:rPr>
            <w:rFonts w:eastAsia="SimSun"/>
            <w:b/>
            <w:bCs/>
            <w:noProof/>
            <w:color w:val="000000"/>
            <w:sz w:val="22"/>
            <w:szCs w:val="22"/>
          </w:rPr>
          <w:drawing>
            <wp:inline distT="0" distB="0" distL="0" distR="0" wp14:anchorId="2EF87FE1" wp14:editId="62320B0B">
              <wp:extent cx="5274310" cy="4034790"/>
              <wp:effectExtent l="0" t="0" r="0" b="3810"/>
              <wp:docPr id="25" name="Picture 25" descr="Background pattern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Picture 25" descr="Background pattern&#10;&#10;Description automatically generated with low confidence"/>
                      <pic:cNvPicPr/>
                    </pic:nvPicPr>
                    <pic:blipFill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0347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A3394B" w14:textId="142C04D1" w:rsidR="002835D7" w:rsidRPr="0070429A" w:rsidDel="00B20869" w:rsidRDefault="00E216A3" w:rsidP="00F04307">
      <w:pPr>
        <w:jc w:val="both"/>
        <w:rPr>
          <w:del w:id="225" w:author="Chen Liao" w:date="2021-07-11T12:04:00Z"/>
          <w:rFonts w:eastAsia="SimSun"/>
          <w:color w:val="000000"/>
          <w:sz w:val="22"/>
          <w:szCs w:val="22"/>
          <w:rPrChange w:id="226" w:author="Chen Liao" w:date="2021-07-11T09:34:00Z">
            <w:rPr>
              <w:del w:id="227" w:author="Chen Liao" w:date="2021-07-11T12:04:00Z"/>
              <w:color w:val="000000" w:themeColor="text1"/>
              <w:sz w:val="22"/>
              <w:szCs w:val="22"/>
            </w:rPr>
          </w:rPrChange>
        </w:rPr>
      </w:pPr>
      <w:r w:rsidRPr="00C73897">
        <w:rPr>
          <w:rFonts w:eastAsia="SimSun"/>
          <w:b/>
          <w:bCs/>
          <w:color w:val="000000"/>
          <w:sz w:val="22"/>
          <w:szCs w:val="22"/>
        </w:rPr>
        <w:br/>
        <w:t xml:space="preserve">Figure </w:t>
      </w:r>
      <w:del w:id="228" w:author="Chen Liao" w:date="2021-07-10T22:26:00Z">
        <w:r w:rsidRPr="00C73897" w:rsidDel="001C3C5B">
          <w:rPr>
            <w:rFonts w:eastAsia="SimSun"/>
            <w:b/>
            <w:bCs/>
            <w:color w:val="000000"/>
            <w:sz w:val="22"/>
            <w:szCs w:val="22"/>
          </w:rPr>
          <w:delText>S10</w:delText>
        </w:r>
      </w:del>
      <w:ins w:id="229" w:author="Chen Liao" w:date="2021-07-10T22:26:00Z">
        <w:r w:rsidR="001C3C5B" w:rsidRPr="00C73897">
          <w:rPr>
            <w:rFonts w:eastAsia="SimSun"/>
            <w:b/>
            <w:bCs/>
            <w:color w:val="000000"/>
            <w:sz w:val="22"/>
            <w:szCs w:val="22"/>
          </w:rPr>
          <w:t>S1</w:t>
        </w:r>
      </w:ins>
      <w:ins w:id="230" w:author="Chen Liao" w:date="2021-07-11T11:59:00Z">
        <w:r w:rsidR="00024145">
          <w:rPr>
            <w:rFonts w:eastAsia="SimSun"/>
            <w:b/>
            <w:bCs/>
            <w:color w:val="000000"/>
            <w:sz w:val="22"/>
            <w:szCs w:val="22"/>
          </w:rPr>
          <w:t>3</w:t>
        </w:r>
      </w:ins>
      <w:r w:rsidRPr="00C73897">
        <w:rPr>
          <w:rFonts w:eastAsia="SimSun"/>
          <w:b/>
          <w:bCs/>
          <w:color w:val="000000"/>
          <w:sz w:val="22"/>
          <w:szCs w:val="22"/>
        </w:rPr>
        <w:t xml:space="preserve">. Poor performance of Random Forest (RF) regression model in predicting short-chain fatty acids (SCFAs) concentration (see </w:t>
      </w:r>
      <w:r w:rsidRPr="00C73897">
        <w:rPr>
          <w:rFonts w:eastAsia="SimSun"/>
          <w:b/>
          <w:bCs/>
          <w:color w:val="000000"/>
          <w:sz w:val="22"/>
          <w:szCs w:val="22"/>
          <w:highlight w:val="yellow"/>
        </w:rPr>
        <w:t>Fig. 5</w:t>
      </w:r>
      <w:r w:rsidR="00A9799F" w:rsidRPr="00C73897">
        <w:rPr>
          <w:rFonts w:eastAsia="SimSun"/>
          <w:b/>
          <w:bCs/>
          <w:color w:val="000000"/>
          <w:sz w:val="22"/>
          <w:szCs w:val="22"/>
          <w:highlight w:val="yellow"/>
        </w:rPr>
        <w:t>C</w:t>
      </w:r>
      <w:r w:rsidRPr="00C73897">
        <w:rPr>
          <w:rFonts w:eastAsia="SimSun"/>
          <w:b/>
          <w:bCs/>
          <w:color w:val="000000"/>
          <w:sz w:val="22"/>
          <w:szCs w:val="22"/>
        </w:rPr>
        <w:t xml:space="preserve"> of the main text for the results) cannot be rescued by using (A) alternative predictors, (B) alternative regression models, and (C,D) weighting of training samples. A</w:t>
      </w:r>
      <w:r w:rsidRPr="00C73897">
        <w:rPr>
          <w:rFonts w:eastAsia="SimSun"/>
          <w:color w:val="000000"/>
          <w:sz w:val="22"/>
          <w:szCs w:val="22"/>
        </w:rPr>
        <w:t xml:space="preserve">. Prediction accuracy of a RF model trained on different taxonomic- (ASV, Species, Genus, Family) or functional- (Gene, Pathway, </w:t>
      </w:r>
      <w:commentRangeStart w:id="231"/>
      <w:r w:rsidRPr="00C73897">
        <w:rPr>
          <w:rFonts w:eastAsia="SimSun"/>
          <w:color w:val="000000"/>
          <w:sz w:val="22"/>
          <w:szCs w:val="22"/>
        </w:rPr>
        <w:t>Phenotyp</w:t>
      </w:r>
      <w:ins w:id="232" w:author="Chen Liao" w:date="2021-07-11T09:24:00Z">
        <w:r w:rsidR="006A6151">
          <w:rPr>
            <w:rFonts w:eastAsia="SimSun"/>
            <w:color w:val="000000"/>
            <w:sz w:val="22"/>
            <w:szCs w:val="22"/>
          </w:rPr>
          <w:t>ic trait</w:t>
        </w:r>
      </w:ins>
      <w:del w:id="233" w:author="Chen Liao" w:date="2021-07-11T09:24:00Z">
        <w:r w:rsidRPr="00C73897" w:rsidDel="006A6151">
          <w:rPr>
            <w:rFonts w:eastAsia="SimSun"/>
            <w:color w:val="000000"/>
            <w:sz w:val="22"/>
            <w:szCs w:val="22"/>
          </w:rPr>
          <w:delText>e</w:delText>
        </w:r>
      </w:del>
      <w:commentRangeEnd w:id="231"/>
      <w:r w:rsidR="00C66A72">
        <w:rPr>
          <w:rStyle w:val="CommentReference"/>
        </w:rPr>
        <w:commentReference w:id="231"/>
      </w:r>
      <w:r w:rsidRPr="00C73897">
        <w:rPr>
          <w:rFonts w:eastAsia="SimSun"/>
          <w:color w:val="000000"/>
          <w:sz w:val="22"/>
          <w:szCs w:val="22"/>
        </w:rPr>
        <w:t>) predictors.</w:t>
      </w:r>
      <w:r w:rsidR="0078735D" w:rsidRPr="00C73897">
        <w:rPr>
          <w:rFonts w:eastAsia="SimSun"/>
          <w:color w:val="000000"/>
          <w:sz w:val="22"/>
          <w:szCs w:val="22"/>
        </w:rPr>
        <w:t xml:space="preserve"> </w:t>
      </w:r>
      <w:ins w:id="234" w:author="Chen Liao" w:date="2021-07-11T09:27:00Z">
        <w:r w:rsidR="001D1EAA">
          <w:rPr>
            <w:rFonts w:eastAsia="SimSun"/>
            <w:color w:val="000000"/>
            <w:sz w:val="22"/>
            <w:szCs w:val="22"/>
          </w:rPr>
          <w:t xml:space="preserve">Phenotypic traits </w:t>
        </w:r>
      </w:ins>
      <w:ins w:id="235" w:author="Chen Liao" w:date="2021-07-11T09:33:00Z">
        <w:r w:rsidR="001D1EAA">
          <w:rPr>
            <w:rFonts w:eastAsia="SimSun"/>
            <w:color w:val="000000"/>
            <w:sz w:val="22"/>
            <w:szCs w:val="22"/>
          </w:rPr>
          <w:t xml:space="preserve">include 41 </w:t>
        </w:r>
      </w:ins>
      <w:ins w:id="236" w:author="Chen Liao" w:date="2021-07-11T09:31:00Z">
        <w:r w:rsidR="001D1EAA">
          <w:rPr>
            <w:rFonts w:eastAsia="SimSun"/>
            <w:color w:val="000000"/>
            <w:sz w:val="22"/>
            <w:szCs w:val="22"/>
          </w:rPr>
          <w:t>bin</w:t>
        </w:r>
      </w:ins>
      <w:ins w:id="237" w:author="Chen Liao" w:date="2021-07-11T09:32:00Z">
        <w:r w:rsidR="001D1EAA">
          <w:rPr>
            <w:rFonts w:eastAsia="SimSun"/>
            <w:color w:val="000000"/>
            <w:sz w:val="22"/>
            <w:szCs w:val="22"/>
          </w:rPr>
          <w:t xml:space="preserve">ary variables </w:t>
        </w:r>
      </w:ins>
      <w:ins w:id="238" w:author="Chen Liao" w:date="2021-07-11T09:33:00Z">
        <w:r w:rsidR="001D1EAA">
          <w:rPr>
            <w:rFonts w:eastAsia="SimSun"/>
            <w:color w:val="000000"/>
            <w:sz w:val="22"/>
            <w:szCs w:val="22"/>
          </w:rPr>
          <w:t>that mainly describe</w:t>
        </w:r>
      </w:ins>
      <w:ins w:id="239" w:author="Chen Liao" w:date="2021-07-11T09:32:00Z">
        <w:r w:rsidR="001D1EAA">
          <w:rPr>
            <w:rFonts w:eastAsia="SimSun"/>
            <w:color w:val="000000"/>
            <w:sz w:val="22"/>
            <w:szCs w:val="22"/>
          </w:rPr>
          <w:t xml:space="preserve"> the </w:t>
        </w:r>
      </w:ins>
      <w:ins w:id="240" w:author="Chen Liao" w:date="2021-07-11T09:34:00Z">
        <w:r w:rsidR="001D1EAA">
          <w:rPr>
            <w:rFonts w:eastAsia="SimSun"/>
            <w:color w:val="000000"/>
            <w:sz w:val="22"/>
            <w:szCs w:val="22"/>
          </w:rPr>
          <w:t>capability</w:t>
        </w:r>
      </w:ins>
      <w:ins w:id="241" w:author="Chen Liao" w:date="2021-07-11T09:32:00Z">
        <w:r w:rsidR="001D1EAA">
          <w:rPr>
            <w:rFonts w:eastAsia="SimSun"/>
            <w:color w:val="000000"/>
            <w:sz w:val="22"/>
            <w:szCs w:val="22"/>
          </w:rPr>
          <w:t xml:space="preserve"> </w:t>
        </w:r>
      </w:ins>
      <w:ins w:id="242" w:author="Chen Liao" w:date="2021-07-11T13:52:00Z">
        <w:r w:rsidR="0036487B">
          <w:rPr>
            <w:rFonts w:eastAsia="SimSun"/>
            <w:color w:val="000000"/>
            <w:sz w:val="22"/>
            <w:szCs w:val="22"/>
          </w:rPr>
          <w:t xml:space="preserve">of bacteria </w:t>
        </w:r>
      </w:ins>
      <w:ins w:id="243" w:author="Chen Liao" w:date="2021-07-11T09:32:00Z">
        <w:r w:rsidR="001D1EAA">
          <w:rPr>
            <w:rFonts w:eastAsia="SimSun"/>
            <w:color w:val="000000"/>
            <w:sz w:val="22"/>
            <w:szCs w:val="22"/>
          </w:rPr>
          <w:t>to utilize sugars</w:t>
        </w:r>
      </w:ins>
      <w:ins w:id="244" w:author="Chen Liao" w:date="2021-07-11T09:34:00Z">
        <w:r w:rsidR="001D1EAA">
          <w:rPr>
            <w:rFonts w:eastAsia="SimSun"/>
            <w:color w:val="000000"/>
            <w:sz w:val="22"/>
            <w:szCs w:val="22"/>
          </w:rPr>
          <w:t xml:space="preserve"> and </w:t>
        </w:r>
      </w:ins>
      <w:ins w:id="245" w:author="Chen Liao" w:date="2021-07-11T09:32:00Z">
        <w:r w:rsidR="001D1EAA" w:rsidRPr="001D1EAA">
          <w:rPr>
            <w:rFonts w:eastAsia="SimSun"/>
            <w:color w:val="000000"/>
            <w:sz w:val="22"/>
            <w:szCs w:val="22"/>
            <w:rPrChange w:id="246" w:author="Chen Liao" w:date="2021-07-11T09:32:00Z">
              <w:rPr>
                <w:color w:val="000000"/>
                <w:shd w:val="clear" w:color="auto" w:fill="FFFFFF"/>
              </w:rPr>
            </w:rPrChange>
          </w:rPr>
          <w:t>to</w:t>
        </w:r>
        <w:r w:rsidR="001D1EAA" w:rsidRPr="001D1EAA">
          <w:rPr>
            <w:rFonts w:eastAsia="SimSun"/>
            <w:color w:val="000000"/>
            <w:sz w:val="22"/>
            <w:szCs w:val="22"/>
            <w:rPrChange w:id="247" w:author="Chen Liao" w:date="2021-07-11T09:32:00Z">
              <w:rPr>
                <w:rStyle w:val="apple-converted-space"/>
                <w:shd w:val="clear" w:color="auto" w:fill="FFFFFF"/>
              </w:rPr>
            </w:rPrChange>
          </w:rPr>
          <w:t> </w:t>
        </w:r>
        <w:r w:rsidR="001D1EAA" w:rsidRPr="001D1EAA">
          <w:rPr>
            <w:rFonts w:eastAsia="SimSun"/>
            <w:sz w:val="22"/>
            <w:szCs w:val="22"/>
            <w:rPrChange w:id="248" w:author="Chen Liao" w:date="2021-07-11T09:32:00Z">
              <w:rPr>
                <w:rStyle w:val="Emphasis"/>
                <w:color w:val="000000"/>
              </w:rPr>
            </w:rPrChange>
          </w:rPr>
          <w:t>de novo</w:t>
        </w:r>
        <w:r w:rsidR="001D1EAA">
          <w:rPr>
            <w:rFonts w:eastAsia="SimSun"/>
            <w:i/>
            <w:iCs/>
            <w:sz w:val="22"/>
            <w:szCs w:val="22"/>
          </w:rPr>
          <w:t xml:space="preserve"> </w:t>
        </w:r>
        <w:r w:rsidR="001D1EAA" w:rsidRPr="001D1EAA">
          <w:rPr>
            <w:rFonts w:eastAsia="SimSun"/>
            <w:color w:val="000000"/>
            <w:sz w:val="22"/>
            <w:szCs w:val="22"/>
            <w:rPrChange w:id="249" w:author="Chen Liao" w:date="2021-07-11T09:32:00Z">
              <w:rPr>
                <w:color w:val="000000"/>
                <w:shd w:val="clear" w:color="auto" w:fill="FFFFFF"/>
              </w:rPr>
            </w:rPrChange>
          </w:rPr>
          <w:t xml:space="preserve">synthesize </w:t>
        </w:r>
      </w:ins>
      <w:ins w:id="250" w:author="Chen Liao" w:date="2021-07-11T09:34:00Z">
        <w:r w:rsidR="0070429A">
          <w:rPr>
            <w:rFonts w:eastAsia="SimSun"/>
            <w:color w:val="000000"/>
            <w:sz w:val="22"/>
            <w:szCs w:val="22"/>
          </w:rPr>
          <w:t>amino acids</w:t>
        </w:r>
      </w:ins>
      <w:ins w:id="251" w:author="Chen Liao" w:date="2021-07-11T09:32:00Z">
        <w:r w:rsidR="001D1EAA" w:rsidRPr="001D1EAA">
          <w:rPr>
            <w:rFonts w:eastAsia="SimSun"/>
            <w:color w:val="000000"/>
            <w:sz w:val="22"/>
            <w:szCs w:val="22"/>
            <w:rPrChange w:id="252" w:author="Chen Liao" w:date="2021-07-11T09:32:00Z">
              <w:rPr>
                <w:color w:val="000000"/>
                <w:shd w:val="clear" w:color="auto" w:fill="FFFFFF"/>
              </w:rPr>
            </w:rPrChange>
          </w:rPr>
          <w:t xml:space="preserve"> (</w:t>
        </w:r>
        <w:r w:rsidR="001D1EAA" w:rsidRPr="001D1EAA">
          <w:rPr>
            <w:rFonts w:eastAsia="SimSun"/>
            <w:sz w:val="22"/>
            <w:szCs w:val="22"/>
            <w:rPrChange w:id="253" w:author="Chen Liao" w:date="2021-07-11T09:32:00Z">
              <w:rPr>
                <w:rStyle w:val="Emphasis"/>
                <w:color w:val="000000"/>
              </w:rPr>
            </w:rPrChange>
          </w:rPr>
          <w:t>prototrophy</w:t>
        </w:r>
        <w:r w:rsidR="001D1EAA">
          <w:rPr>
            <w:rFonts w:eastAsia="SimSun"/>
            <w:color w:val="000000"/>
            <w:sz w:val="22"/>
            <w:szCs w:val="22"/>
          </w:rPr>
          <w:t xml:space="preserve"> vs. </w:t>
        </w:r>
        <w:proofErr w:type="spellStart"/>
        <w:r w:rsidR="001D1EAA">
          <w:rPr>
            <w:rFonts w:eastAsia="SimSun"/>
            <w:color w:val="000000"/>
            <w:sz w:val="22"/>
            <w:szCs w:val="22"/>
          </w:rPr>
          <w:t>auxotrophy</w:t>
        </w:r>
        <w:proofErr w:type="spellEnd"/>
        <w:r w:rsidR="001D1EAA" w:rsidRPr="001D1EAA">
          <w:rPr>
            <w:rFonts w:eastAsia="SimSun"/>
            <w:color w:val="000000"/>
            <w:sz w:val="22"/>
            <w:szCs w:val="22"/>
            <w:rPrChange w:id="254" w:author="Chen Liao" w:date="2021-07-11T09:32:00Z">
              <w:rPr>
                <w:color w:val="000000"/>
                <w:shd w:val="clear" w:color="auto" w:fill="FFFFFF"/>
              </w:rPr>
            </w:rPrChange>
          </w:rPr>
          <w:t>)</w:t>
        </w:r>
      </w:ins>
      <w:ins w:id="255" w:author="Chen Liao" w:date="2021-07-11T09:34:00Z">
        <w:r w:rsidR="0070429A">
          <w:rPr>
            <w:rFonts w:eastAsia="SimSun"/>
            <w:color w:val="000000"/>
            <w:sz w:val="22"/>
            <w:szCs w:val="22"/>
          </w:rPr>
          <w:t xml:space="preserve">. </w:t>
        </w:r>
      </w:ins>
      <w:r w:rsidRPr="00C73897">
        <w:rPr>
          <w:rFonts w:eastAsia="SimSun"/>
          <w:color w:val="000000"/>
          <w:sz w:val="22"/>
          <w:szCs w:val="22"/>
        </w:rPr>
        <w:t>The abundance</w:t>
      </w:r>
      <w:r w:rsidR="0078735D" w:rsidRPr="00C73897">
        <w:rPr>
          <w:rFonts w:eastAsia="SimSun"/>
          <w:color w:val="000000"/>
          <w:sz w:val="22"/>
          <w:szCs w:val="22"/>
        </w:rPr>
        <w:t>s</w:t>
      </w:r>
      <w:r w:rsidRPr="00C73897">
        <w:rPr>
          <w:rFonts w:eastAsia="SimSun"/>
          <w:color w:val="000000"/>
          <w:sz w:val="22"/>
          <w:szCs w:val="22"/>
        </w:rPr>
        <w:t xml:space="preserve"> of genes, </w:t>
      </w:r>
      <w:proofErr w:type="gramStart"/>
      <w:r w:rsidRPr="00C73897">
        <w:rPr>
          <w:rFonts w:eastAsia="SimSun"/>
          <w:color w:val="000000"/>
          <w:sz w:val="22"/>
          <w:szCs w:val="22"/>
        </w:rPr>
        <w:t>pathways</w:t>
      </w:r>
      <w:proofErr w:type="gramEnd"/>
      <w:r w:rsidRPr="00C73897">
        <w:rPr>
          <w:rFonts w:eastAsia="SimSun"/>
          <w:color w:val="000000"/>
          <w:sz w:val="22"/>
          <w:szCs w:val="22"/>
        </w:rPr>
        <w:t xml:space="preserve"> and phenotyp</w:t>
      </w:r>
      <w:ins w:id="256" w:author="Chen Liao" w:date="2021-07-11T09:27:00Z">
        <w:r w:rsidR="001D1EAA">
          <w:rPr>
            <w:rFonts w:eastAsia="SimSun"/>
            <w:color w:val="000000"/>
            <w:sz w:val="22"/>
            <w:szCs w:val="22"/>
          </w:rPr>
          <w:t>ic traits</w:t>
        </w:r>
      </w:ins>
      <w:del w:id="257" w:author="Chen Liao" w:date="2021-07-11T09:27:00Z">
        <w:r w:rsidRPr="00C73897" w:rsidDel="001D1EAA">
          <w:rPr>
            <w:rFonts w:eastAsia="SimSun"/>
            <w:color w:val="000000"/>
            <w:sz w:val="22"/>
            <w:szCs w:val="22"/>
          </w:rPr>
          <w:delText>es</w:delText>
        </w:r>
      </w:del>
      <w:r w:rsidRPr="00C73897">
        <w:rPr>
          <w:rFonts w:eastAsia="SimSun"/>
          <w:color w:val="000000"/>
          <w:sz w:val="22"/>
          <w:szCs w:val="22"/>
        </w:rPr>
        <w:t xml:space="preserve"> were predicted using </w:t>
      </w:r>
      <w:commentRangeStart w:id="258"/>
      <w:r w:rsidRPr="00C73897">
        <w:rPr>
          <w:rFonts w:eastAsia="SimSun"/>
          <w:color w:val="000000"/>
          <w:sz w:val="22"/>
          <w:szCs w:val="22"/>
        </w:rPr>
        <w:t>PICRUSt2</w:t>
      </w:r>
      <w:commentRangeEnd w:id="258"/>
      <w:r w:rsidR="00080FE7">
        <w:rPr>
          <w:rStyle w:val="CommentReference"/>
        </w:rPr>
        <w:commentReference w:id="258"/>
      </w:r>
      <w:r w:rsidRPr="00C73897">
        <w:rPr>
          <w:rFonts w:eastAsia="SimSun"/>
          <w:color w:val="000000"/>
          <w:sz w:val="22"/>
          <w:szCs w:val="22"/>
        </w:rPr>
        <w:t xml:space="preserve">. </w:t>
      </w:r>
      <w:r w:rsidRPr="00C73897">
        <w:rPr>
          <w:rFonts w:eastAsia="SimSun"/>
          <w:b/>
          <w:bCs/>
          <w:color w:val="000000"/>
          <w:sz w:val="22"/>
          <w:szCs w:val="22"/>
        </w:rPr>
        <w:t>B</w:t>
      </w:r>
      <w:r w:rsidRPr="00C73897">
        <w:rPr>
          <w:rFonts w:eastAsia="SimSun"/>
          <w:color w:val="000000"/>
          <w:sz w:val="22"/>
          <w:szCs w:val="22"/>
        </w:rPr>
        <w:t xml:space="preserve">. Prediction accuracy of the </w:t>
      </w:r>
      <w:proofErr w:type="spellStart"/>
      <w:r w:rsidRPr="00C73897">
        <w:rPr>
          <w:rFonts w:eastAsia="SimSun"/>
          <w:color w:val="000000"/>
          <w:sz w:val="22"/>
          <w:szCs w:val="22"/>
        </w:rPr>
        <w:t>MelonnPan</w:t>
      </w:r>
      <w:proofErr w:type="spellEnd"/>
      <w:r w:rsidRPr="00C73897">
        <w:rPr>
          <w:rFonts w:eastAsia="SimSun"/>
          <w:color w:val="000000"/>
          <w:sz w:val="22"/>
          <w:szCs w:val="22"/>
        </w:rPr>
        <w:t xml:space="preserve"> algorithm </w:t>
      </w:r>
      <w:r w:rsidRPr="00C73897">
        <w:rPr>
          <w:rFonts w:eastAsia="SimSun"/>
          <w:color w:val="000000"/>
          <w:sz w:val="22"/>
          <w:szCs w:val="22"/>
        </w:rPr>
        <w:fldChar w:fldCharType="begin"/>
      </w:r>
      <w:r w:rsidRPr="00C73897">
        <w:rPr>
          <w:rFonts w:eastAsia="SimSun"/>
          <w:color w:val="000000"/>
          <w:sz w:val="22"/>
          <w:szCs w:val="22"/>
        </w:rPr>
        <w:instrText xml:space="preserve"> ADDIN NE.Ref.{1A5BE5D1-4671-49E7-9B9E-F698CDB6EDF5}</w:instrText>
      </w:r>
      <w:r w:rsidRPr="00C73897">
        <w:rPr>
          <w:rFonts w:eastAsia="SimSun"/>
          <w:color w:val="000000"/>
          <w:sz w:val="22"/>
          <w:szCs w:val="22"/>
        </w:rPr>
        <w:fldChar w:fldCharType="separate"/>
      </w:r>
      <w:r w:rsidRPr="00C73897">
        <w:rPr>
          <w:rFonts w:eastAsiaTheme="minorEastAsia"/>
          <w:color w:val="080000"/>
          <w:sz w:val="22"/>
          <w:szCs w:val="22"/>
        </w:rPr>
        <w:t>[45]</w:t>
      </w:r>
      <w:r w:rsidRPr="00C73897">
        <w:rPr>
          <w:rFonts w:eastAsia="SimSun"/>
          <w:color w:val="000000"/>
          <w:sz w:val="22"/>
          <w:szCs w:val="22"/>
        </w:rPr>
        <w:fldChar w:fldCharType="end"/>
      </w:r>
      <w:r w:rsidRPr="00C73897">
        <w:rPr>
          <w:rFonts w:eastAsia="SimSun"/>
          <w:color w:val="000000"/>
          <w:sz w:val="22"/>
          <w:szCs w:val="22"/>
        </w:rPr>
        <w:t xml:space="preserve"> trained on the same predictors as used in panel A.</w:t>
      </w:r>
      <w:r w:rsidR="00BC1403" w:rsidRPr="00C73897">
        <w:rPr>
          <w:rFonts w:eastAsia="SimSun"/>
          <w:color w:val="000000"/>
          <w:sz w:val="22"/>
          <w:szCs w:val="22"/>
        </w:rPr>
        <w:t xml:space="preserve"> Notably, </w:t>
      </w:r>
      <w:proofErr w:type="spellStart"/>
      <w:r w:rsidR="00BC1403" w:rsidRPr="00C73897">
        <w:rPr>
          <w:rFonts w:eastAsia="SimSun"/>
          <w:color w:val="000000"/>
          <w:sz w:val="22"/>
          <w:szCs w:val="22"/>
        </w:rPr>
        <w:t>MelonnPan</w:t>
      </w:r>
      <w:proofErr w:type="spellEnd"/>
      <w:r w:rsidR="00BC1403" w:rsidRPr="00C73897">
        <w:rPr>
          <w:rFonts w:eastAsia="SimSun"/>
          <w:color w:val="000000"/>
          <w:sz w:val="22"/>
          <w:szCs w:val="22"/>
        </w:rPr>
        <w:t xml:space="preserve"> </w:t>
      </w:r>
      <w:r w:rsidR="00C51417" w:rsidRPr="00C73897">
        <w:rPr>
          <w:rFonts w:eastAsia="SimSun"/>
          <w:color w:val="000000"/>
          <w:sz w:val="22"/>
          <w:szCs w:val="22"/>
        </w:rPr>
        <w:t>predicts relative</w:t>
      </w:r>
      <w:r w:rsidR="00BC1403" w:rsidRPr="00C73897">
        <w:rPr>
          <w:rFonts w:eastAsia="SimSun"/>
          <w:color w:val="000000"/>
          <w:sz w:val="22"/>
          <w:szCs w:val="22"/>
        </w:rPr>
        <w:t xml:space="preserve"> profiles of </w:t>
      </w:r>
      <w:r w:rsidR="00C51417" w:rsidRPr="00C73897">
        <w:rPr>
          <w:rFonts w:eastAsia="SimSun"/>
          <w:color w:val="000000"/>
          <w:sz w:val="22"/>
          <w:szCs w:val="22"/>
        </w:rPr>
        <w:t xml:space="preserve">SCFAs from relative abundance of </w:t>
      </w:r>
      <w:r w:rsidR="00BC1403" w:rsidRPr="00C73897">
        <w:rPr>
          <w:rFonts w:eastAsia="SimSun"/>
          <w:color w:val="000000"/>
          <w:sz w:val="22"/>
          <w:szCs w:val="22"/>
        </w:rPr>
        <w:t xml:space="preserve">gut microbiota. </w:t>
      </w:r>
      <w:r w:rsidRPr="00C73897">
        <w:rPr>
          <w:rFonts w:eastAsia="SimSun"/>
          <w:b/>
          <w:bCs/>
          <w:color w:val="000000"/>
          <w:sz w:val="22"/>
          <w:szCs w:val="22"/>
        </w:rPr>
        <w:t>C</w:t>
      </w:r>
      <w:r w:rsidRPr="00C73897">
        <w:rPr>
          <w:rFonts w:eastAsia="SimSun"/>
          <w:color w:val="000000"/>
          <w:sz w:val="22"/>
          <w:szCs w:val="22"/>
        </w:rPr>
        <w:t xml:space="preserve">. Weights assigned to the training data. The gut microbiota composition of all samples was shown in a reduced two-dimensional UMAP (Uniform Manifold Approximation and Projection) space </w:t>
      </w:r>
      <w:r w:rsidRPr="00C73897">
        <w:rPr>
          <w:rFonts w:eastAsia="SimSun"/>
          <w:color w:val="000000"/>
          <w:sz w:val="22"/>
          <w:szCs w:val="22"/>
        </w:rPr>
        <w:fldChar w:fldCharType="begin"/>
      </w:r>
      <w:r w:rsidRPr="00C73897">
        <w:rPr>
          <w:rFonts w:eastAsia="SimSun"/>
          <w:color w:val="000000"/>
          <w:sz w:val="22"/>
          <w:szCs w:val="22"/>
        </w:rPr>
        <w:instrText xml:space="preserve"> ADDIN NE.Ref.{F334D456-CD34-4799-9341-D1DF4BC80A6D}</w:instrText>
      </w:r>
      <w:r w:rsidRPr="00C73897">
        <w:rPr>
          <w:rFonts w:eastAsia="SimSun"/>
          <w:color w:val="000000"/>
          <w:sz w:val="22"/>
          <w:szCs w:val="22"/>
        </w:rPr>
        <w:fldChar w:fldCharType="separate"/>
      </w:r>
      <w:r w:rsidRPr="00C73897">
        <w:rPr>
          <w:rFonts w:eastAsiaTheme="minorEastAsia"/>
          <w:color w:val="080000"/>
          <w:sz w:val="22"/>
          <w:szCs w:val="22"/>
        </w:rPr>
        <w:t>[49]</w:t>
      </w:r>
      <w:r w:rsidRPr="00C73897">
        <w:rPr>
          <w:rFonts w:eastAsia="SimSun"/>
          <w:color w:val="000000"/>
          <w:sz w:val="22"/>
          <w:szCs w:val="22"/>
        </w:rPr>
        <w:fldChar w:fldCharType="end"/>
      </w:r>
      <w:r w:rsidRPr="00C73897">
        <w:rPr>
          <w:rFonts w:eastAsia="SimSun"/>
          <w:color w:val="000000"/>
          <w:sz w:val="22"/>
          <w:szCs w:val="22"/>
        </w:rPr>
        <w:t xml:space="preserve">. The bigger the weights, the larger circle sizes. </w:t>
      </w:r>
      <w:r w:rsidR="006F29C0" w:rsidRPr="00C73897">
        <w:rPr>
          <w:rFonts w:eastAsia="SimSun"/>
          <w:color w:val="000000"/>
          <w:sz w:val="22"/>
          <w:szCs w:val="22"/>
        </w:rPr>
        <w:t xml:space="preserve">Following the same approach as described in </w:t>
      </w:r>
      <w:r w:rsidR="006F29C0" w:rsidRPr="009372EB">
        <w:rPr>
          <w:rFonts w:eastAsia="SimSun"/>
          <w:b/>
          <w:bCs/>
          <w:color w:val="000000"/>
          <w:sz w:val="22"/>
          <w:szCs w:val="22"/>
          <w:highlight w:val="yellow"/>
          <w:rPrChange w:id="259" w:author="Chen Liao" w:date="2021-07-11T13:53:00Z">
            <w:rPr>
              <w:rFonts w:eastAsia="SimSun"/>
              <w:color w:val="000000"/>
              <w:sz w:val="22"/>
              <w:szCs w:val="22"/>
              <w:highlight w:val="yellow"/>
            </w:rPr>
          </w:rPrChange>
        </w:rPr>
        <w:t xml:space="preserve">Fig. </w:t>
      </w:r>
      <w:del w:id="260" w:author="Chen Liao" w:date="2021-07-11T13:53:00Z">
        <w:r w:rsidR="006F29C0" w:rsidRPr="009372EB" w:rsidDel="009372EB">
          <w:rPr>
            <w:rFonts w:eastAsia="SimSun"/>
            <w:b/>
            <w:bCs/>
            <w:color w:val="000000"/>
            <w:sz w:val="22"/>
            <w:szCs w:val="22"/>
            <w:highlight w:val="yellow"/>
            <w:rPrChange w:id="261" w:author="Chen Liao" w:date="2021-07-11T13:53:00Z">
              <w:rPr>
                <w:rFonts w:eastAsia="SimSun"/>
                <w:color w:val="000000"/>
                <w:sz w:val="22"/>
                <w:szCs w:val="22"/>
                <w:highlight w:val="yellow"/>
              </w:rPr>
            </w:rPrChange>
          </w:rPr>
          <w:delText>S9</w:delText>
        </w:r>
      </w:del>
      <w:ins w:id="262" w:author="Chen Liao" w:date="2021-07-11T13:53:00Z">
        <w:r w:rsidR="009372EB" w:rsidRPr="009372EB">
          <w:rPr>
            <w:rFonts w:eastAsia="SimSun"/>
            <w:b/>
            <w:bCs/>
            <w:color w:val="000000"/>
            <w:sz w:val="22"/>
            <w:szCs w:val="22"/>
            <w:highlight w:val="yellow"/>
            <w:rPrChange w:id="263" w:author="Chen Liao" w:date="2021-07-11T13:53:00Z">
              <w:rPr>
                <w:rFonts w:eastAsia="SimSun"/>
                <w:color w:val="000000"/>
                <w:sz w:val="22"/>
                <w:szCs w:val="22"/>
                <w:highlight w:val="yellow"/>
              </w:rPr>
            </w:rPrChange>
          </w:rPr>
          <w:t>S</w:t>
        </w:r>
        <w:r w:rsidR="009372EB" w:rsidRPr="009372EB">
          <w:rPr>
            <w:rFonts w:eastAsia="SimSun"/>
            <w:b/>
            <w:bCs/>
            <w:color w:val="000000"/>
            <w:sz w:val="22"/>
            <w:szCs w:val="22"/>
            <w:rPrChange w:id="264" w:author="Chen Liao" w:date="2021-07-11T13:53:00Z">
              <w:rPr>
                <w:rFonts w:eastAsia="SimSun"/>
                <w:color w:val="000000"/>
                <w:sz w:val="22"/>
                <w:szCs w:val="22"/>
              </w:rPr>
            </w:rPrChange>
          </w:rPr>
          <w:t>12</w:t>
        </w:r>
      </w:ins>
      <w:r w:rsidR="006F29C0" w:rsidRPr="00C73897">
        <w:rPr>
          <w:rFonts w:eastAsia="SimSun"/>
          <w:color w:val="000000"/>
          <w:sz w:val="22"/>
          <w:szCs w:val="22"/>
        </w:rPr>
        <w:t xml:space="preserve">, we obtained the probability </w:t>
      </w:r>
      <w:r w:rsidR="00877086" w:rsidRPr="00C73897">
        <w:rPr>
          <w:rFonts w:eastAsia="SimSun"/>
          <w:color w:val="000000"/>
          <w:sz w:val="22"/>
          <w:szCs w:val="22"/>
        </w:rPr>
        <w:t>(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p</m:t>
            </m:r>
          </m:e>
          <m:sub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i</m:t>
            </m:r>
          </m:sub>
        </m:sSub>
      </m:oMath>
      <w:r w:rsidR="00877086" w:rsidRPr="00C73897">
        <w:rPr>
          <w:color w:val="000000" w:themeColor="text1"/>
          <w:sz w:val="22"/>
          <w:szCs w:val="22"/>
        </w:rPr>
        <w:t xml:space="preserve">) </w:t>
      </w:r>
      <w:r w:rsidR="006F29C0" w:rsidRPr="00C73897">
        <w:rPr>
          <w:rFonts w:eastAsia="SimSun"/>
          <w:color w:val="000000"/>
          <w:sz w:val="22"/>
          <w:szCs w:val="22"/>
        </w:rPr>
        <w:t xml:space="preserve">of each sample in the full dataset being predicted as taken from the training subset. </w:t>
      </w:r>
      <w:r w:rsidR="006F29C0" w:rsidRPr="00C73897">
        <w:rPr>
          <w:color w:val="000000" w:themeColor="text1"/>
          <w:sz w:val="22"/>
          <w:szCs w:val="22"/>
        </w:rPr>
        <w:t>The weight assigned to sample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 xml:space="preserve"> i</m:t>
        </m:r>
      </m:oMath>
      <w:r w:rsidR="006F29C0" w:rsidRPr="00C73897">
        <w:rPr>
          <w:color w:val="000000" w:themeColor="text1"/>
          <w:sz w:val="22"/>
          <w:szCs w:val="22"/>
        </w:rPr>
        <w:t xml:space="preserve"> w</w:t>
      </w:r>
      <w:r w:rsidR="00BC3493" w:rsidRPr="00C73897">
        <w:rPr>
          <w:color w:val="000000" w:themeColor="text1"/>
          <w:sz w:val="22"/>
          <w:szCs w:val="22"/>
        </w:rPr>
        <w:t>as then</w:t>
      </w:r>
      <w:r w:rsidR="006F29C0" w:rsidRPr="00C73897">
        <w:rPr>
          <w:color w:val="000000" w:themeColor="text1"/>
          <w:sz w:val="22"/>
          <w:szCs w:val="22"/>
        </w:rPr>
        <w:t xml:space="preserve"> given by </w:t>
      </w:r>
      <m:oMath>
        <m:d>
          <m:d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1-p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i</m:t>
                </m:r>
              </m:sub>
            </m:sSub>
          </m:e>
        </m:d>
        <m:r>
          <w:rPr>
            <w:rFonts w:ascii="Cambria Math" w:hAnsi="Cambria Math"/>
            <w:color w:val="000000" w:themeColor="text1"/>
            <w:sz w:val="22"/>
            <w:szCs w:val="22"/>
          </w:rPr>
          <m:t>/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p</m:t>
            </m:r>
          </m:e>
          <m:sub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i</m:t>
            </m:r>
          </m:sub>
        </m:sSub>
      </m:oMath>
      <w:r w:rsidR="006F29C0" w:rsidRPr="00C73897">
        <w:rPr>
          <w:color w:val="000000" w:themeColor="text1"/>
          <w:sz w:val="22"/>
          <w:szCs w:val="22"/>
        </w:rPr>
        <w:t>, which makes intuitive sense: the higher the numerator and the lower the denominator, the closer the sample gets to the high-density regions of the test data.</w:t>
      </w:r>
      <w:r w:rsidR="00DF6D8D" w:rsidRPr="00C73897">
        <w:rPr>
          <w:color w:val="000000" w:themeColor="text1"/>
          <w:sz w:val="22"/>
          <w:szCs w:val="22"/>
        </w:rPr>
        <w:t xml:space="preserve"> </w:t>
      </w:r>
      <w:r w:rsidRPr="00C73897">
        <w:rPr>
          <w:rFonts w:eastAsia="SimSun"/>
          <w:b/>
          <w:bCs/>
          <w:color w:val="000000"/>
          <w:sz w:val="22"/>
          <w:szCs w:val="22"/>
        </w:rPr>
        <w:t>D</w:t>
      </w:r>
      <w:r w:rsidRPr="00C73897">
        <w:rPr>
          <w:rFonts w:eastAsia="SimSun"/>
          <w:color w:val="000000"/>
          <w:sz w:val="22"/>
          <w:szCs w:val="22"/>
        </w:rPr>
        <w:t>. Prediction accuracy of an RF model built from weighted training data</w:t>
      </w:r>
      <w:del w:id="265" w:author="Chen Liao" w:date="2021-07-11T13:55:00Z">
        <w:r w:rsidRPr="00C73897" w:rsidDel="009A333B">
          <w:rPr>
            <w:rFonts w:eastAsia="SimSun"/>
            <w:color w:val="000000"/>
            <w:sz w:val="22"/>
            <w:szCs w:val="22"/>
          </w:rPr>
          <w:delText>.</w:delText>
        </w:r>
        <w:r w:rsidRPr="00C73897" w:rsidDel="0075334F">
          <w:rPr>
            <w:rFonts w:eastAsia="SimSun"/>
            <w:color w:val="000000"/>
            <w:sz w:val="22"/>
            <w:szCs w:val="22"/>
          </w:rPr>
          <w:delText xml:space="preserve"> The absolute abundance of bacterial taxa </w:delText>
        </w:r>
      </w:del>
      <w:del w:id="266" w:author="Chen Liao" w:date="2021-07-11T13:53:00Z">
        <w:r w:rsidRPr="00C73897" w:rsidDel="00133B6C">
          <w:rPr>
            <w:rFonts w:eastAsia="SimSun"/>
            <w:color w:val="000000"/>
            <w:sz w:val="22"/>
            <w:szCs w:val="22"/>
          </w:rPr>
          <w:delText xml:space="preserve">(grouped by the lowest classified taxonomic level) </w:delText>
        </w:r>
      </w:del>
      <w:del w:id="267" w:author="Chen Liao" w:date="2021-07-11T13:55:00Z">
        <w:r w:rsidRPr="00C73897" w:rsidDel="0075334F">
          <w:rPr>
            <w:rFonts w:eastAsia="SimSun"/>
            <w:color w:val="000000"/>
            <w:sz w:val="22"/>
            <w:szCs w:val="22"/>
          </w:rPr>
          <w:delText>was used as predictors</w:delText>
        </w:r>
      </w:del>
      <w:r w:rsidRPr="00C73897">
        <w:rPr>
          <w:rFonts w:eastAsia="SimSun"/>
          <w:color w:val="000000"/>
          <w:sz w:val="22"/>
          <w:szCs w:val="22"/>
        </w:rPr>
        <w:t>.</w:t>
      </w:r>
    </w:p>
    <w:p w14:paraId="18EAB706" w14:textId="77777777" w:rsidR="002835D7" w:rsidRPr="00C73897" w:rsidDel="00B20869" w:rsidRDefault="002835D7" w:rsidP="00F04307">
      <w:pPr>
        <w:jc w:val="both"/>
        <w:rPr>
          <w:del w:id="268" w:author="Chen Liao" w:date="2021-07-11T12:04:00Z"/>
          <w:rFonts w:eastAsia="SimSun"/>
          <w:color w:val="000000"/>
          <w:sz w:val="22"/>
          <w:szCs w:val="22"/>
        </w:rPr>
      </w:pPr>
    </w:p>
    <w:p w14:paraId="7DEB32DC" w14:textId="01D9BB15" w:rsidR="001F5C14" w:rsidRPr="00C73897" w:rsidDel="001C3C5B" w:rsidRDefault="001F5C14" w:rsidP="00F04307">
      <w:pPr>
        <w:jc w:val="both"/>
        <w:rPr>
          <w:del w:id="269" w:author="Chen Liao" w:date="2021-07-10T22:26:00Z"/>
          <w:rFonts w:eastAsia="SimSun"/>
          <w:color w:val="000000"/>
          <w:sz w:val="22"/>
          <w:szCs w:val="22"/>
        </w:rPr>
      </w:pPr>
      <w:del w:id="270" w:author="Chen Liao" w:date="2021-07-10T22:26:00Z">
        <w:r w:rsidRPr="00C73897" w:rsidDel="001C3C5B">
          <w:rPr>
            <w:rFonts w:eastAsia="SimSun"/>
            <w:color w:val="000000"/>
            <w:sz w:val="22"/>
            <w:szCs w:val="22"/>
          </w:rPr>
          <w:br w:type="page"/>
        </w:r>
      </w:del>
    </w:p>
    <w:p w14:paraId="5D22D366" w14:textId="4D8067CC" w:rsidR="001F5C14" w:rsidRPr="00C73897" w:rsidDel="006D0A18" w:rsidRDefault="001F5C14" w:rsidP="001F5C14">
      <w:pPr>
        <w:jc w:val="center"/>
        <w:rPr>
          <w:moveFrom w:id="271" w:author="Chen Liao" w:date="2021-07-10T15:27:00Z"/>
          <w:sz w:val="22"/>
          <w:szCs w:val="22"/>
        </w:rPr>
      </w:pPr>
      <w:moveFromRangeStart w:id="272" w:author="Chen Liao" w:date="2021-07-10T15:27:00Z" w:name="move76823285"/>
      <w:moveFrom w:id="273" w:author="Chen Liao" w:date="2021-07-10T15:27:00Z">
        <w:r w:rsidRPr="00C73897" w:rsidDel="006D0A18">
          <w:rPr>
            <w:noProof/>
            <w:sz w:val="22"/>
            <w:szCs w:val="22"/>
          </w:rPr>
          <w:drawing>
            <wp:inline distT="0" distB="0" distL="0" distR="0" wp14:anchorId="186E0458" wp14:editId="4FA974BE">
              <wp:extent cx="3387438" cy="1352068"/>
              <wp:effectExtent l="0" t="0" r="3810" b="0"/>
              <wp:docPr id="7" name="Picture 7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&#10;&#10;Description automatically generated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8656" cy="1368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1C14E16C" w14:textId="521AD35A" w:rsidR="001F5C14" w:rsidRPr="00C73897" w:rsidDel="006D0A18" w:rsidRDefault="001F5C14" w:rsidP="001F5C14">
      <w:pPr>
        <w:jc w:val="both"/>
        <w:rPr>
          <w:moveFrom w:id="274" w:author="Chen Liao" w:date="2021-07-10T15:27:00Z"/>
          <w:sz w:val="22"/>
          <w:szCs w:val="22"/>
        </w:rPr>
      </w:pPr>
    </w:p>
    <w:p w14:paraId="4198DD83" w14:textId="010F5834" w:rsidR="00CA1AC3" w:rsidRPr="00C73897" w:rsidRDefault="001F5C14" w:rsidP="00F04307">
      <w:pPr>
        <w:jc w:val="both"/>
        <w:rPr>
          <w:color w:val="333333"/>
          <w:sz w:val="22"/>
          <w:szCs w:val="22"/>
          <w:shd w:val="clear" w:color="auto" w:fill="FFFFFF"/>
        </w:rPr>
      </w:pPr>
      <w:commentRangeStart w:id="275"/>
      <w:moveFrom w:id="276" w:author="Chen Liao" w:date="2021-07-10T15:27:00Z">
        <w:r w:rsidRPr="00C73897" w:rsidDel="006D0A18">
          <w:rPr>
            <w:b/>
            <w:bCs/>
            <w:sz w:val="22"/>
            <w:szCs w:val="22"/>
          </w:rPr>
          <w:t>Figure S</w:t>
        </w:r>
        <w:r w:rsidR="00461661" w:rsidRPr="00C73897" w:rsidDel="006D0A18">
          <w:rPr>
            <w:b/>
            <w:bCs/>
            <w:sz w:val="22"/>
            <w:szCs w:val="22"/>
          </w:rPr>
          <w:t>11</w:t>
        </w:r>
        <w:r w:rsidRPr="00C73897" w:rsidDel="006D0A18">
          <w:rPr>
            <w:b/>
            <w:bCs/>
            <w:sz w:val="22"/>
            <w:szCs w:val="22"/>
          </w:rPr>
          <w:t xml:space="preserve">. </w:t>
        </w:r>
        <w:commentRangeEnd w:id="275"/>
        <w:r w:rsidR="00C66A72" w:rsidDel="006D0A18">
          <w:rPr>
            <w:rStyle w:val="CommentReference"/>
          </w:rPr>
          <w:commentReference w:id="275"/>
        </w:r>
        <w:r w:rsidR="006B2E37" w:rsidRPr="00C73897" w:rsidDel="006D0A18">
          <w:rPr>
            <w:b/>
            <w:bCs/>
            <w:sz w:val="22"/>
            <w:szCs w:val="22"/>
          </w:rPr>
          <w:t>Mcirobiome compositional a</w:t>
        </w:r>
        <w:r w:rsidRPr="00C73897" w:rsidDel="006D0A18">
          <w:rPr>
            <w:b/>
            <w:bCs/>
            <w:sz w:val="22"/>
            <w:szCs w:val="22"/>
          </w:rPr>
          <w:t xml:space="preserve">nalysis of previously published data from Chijiiwa et al. </w:t>
        </w:r>
        <w:r w:rsidRPr="00C73897" w:rsidDel="006D0A18">
          <w:rPr>
            <w:b/>
            <w:bCs/>
            <w:sz w:val="22"/>
            <w:szCs w:val="22"/>
          </w:rPr>
          <w:fldChar w:fldCharType="begin"/>
        </w:r>
        <w:r w:rsidRPr="00C73897" w:rsidDel="006D0A18">
          <w:rPr>
            <w:b/>
            <w:bCs/>
            <w:sz w:val="22"/>
            <w:szCs w:val="22"/>
          </w:rPr>
          <w:instrText xml:space="preserve"> ADDIN NE.Ref.{F03581BE-5456-406C-9BF0-479B6F958ADD}</w:instrText>
        </w:r>
        <w:r w:rsidRPr="00C73897" w:rsidDel="006D0A18">
          <w:rPr>
            <w:b/>
            <w:bCs/>
            <w:sz w:val="22"/>
            <w:szCs w:val="22"/>
          </w:rPr>
          <w:fldChar w:fldCharType="separate"/>
        </w:r>
        <w:r w:rsidRPr="00C73897" w:rsidDel="006D0A18">
          <w:rPr>
            <w:rFonts w:eastAsiaTheme="minorEastAsia"/>
            <w:color w:val="080000"/>
            <w:sz w:val="22"/>
            <w:szCs w:val="22"/>
          </w:rPr>
          <w:t>[33]</w:t>
        </w:r>
        <w:r w:rsidRPr="00C73897" w:rsidDel="006D0A18">
          <w:rPr>
            <w:b/>
            <w:bCs/>
            <w:sz w:val="22"/>
            <w:szCs w:val="22"/>
          </w:rPr>
          <w:fldChar w:fldCharType="end"/>
        </w:r>
        <w:r w:rsidRPr="00C73897" w:rsidDel="006D0A18">
          <w:rPr>
            <w:b/>
            <w:bCs/>
            <w:sz w:val="22"/>
            <w:szCs w:val="22"/>
          </w:rPr>
          <w:t>.</w:t>
        </w:r>
        <w:r w:rsidRPr="00C73897" w:rsidDel="006D0A18">
          <w:rPr>
            <w:sz w:val="22"/>
            <w:szCs w:val="22"/>
          </w:rPr>
          <w:t xml:space="preserve"> In this study, the shift in murine gut microbiota was tracked for two weeks following inulin </w:t>
        </w:r>
        <w:r w:rsidR="00DE6D8F" w:rsidRPr="00C73897" w:rsidDel="006D0A18">
          <w:rPr>
            <w:sz w:val="22"/>
            <w:szCs w:val="22"/>
          </w:rPr>
          <w:t>intervention</w:t>
        </w:r>
        <w:r w:rsidRPr="00C73897" w:rsidDel="006D0A18">
          <w:rPr>
            <w:sz w:val="22"/>
            <w:szCs w:val="22"/>
          </w:rPr>
          <w:t xml:space="preserve">. </w:t>
        </w:r>
        <w:r w:rsidRPr="00C73897" w:rsidDel="006D0A18">
          <w:rPr>
            <w:b/>
            <w:bCs/>
            <w:sz w:val="22"/>
            <w:szCs w:val="22"/>
          </w:rPr>
          <w:t>A</w:t>
        </w:r>
        <w:r w:rsidRPr="00C73897" w:rsidDel="006D0A18">
          <w:rPr>
            <w:sz w:val="22"/>
            <w:szCs w:val="22"/>
          </w:rPr>
          <w:t xml:space="preserve">. </w:t>
        </w:r>
        <w:r w:rsidR="009E6A5D" w:rsidRPr="00C73897" w:rsidDel="006D0A18">
          <w:rPr>
            <w:sz w:val="22"/>
            <w:szCs w:val="22"/>
          </w:rPr>
          <w:t>Temporal shifts in a</w:t>
        </w:r>
        <w:r w:rsidR="000765F8" w:rsidRPr="00C73897" w:rsidDel="006D0A18">
          <w:rPr>
            <w:sz w:val="22"/>
            <w:szCs w:val="22"/>
          </w:rPr>
          <w:t>lpha d</w:t>
        </w:r>
        <w:r w:rsidRPr="00C73897" w:rsidDel="006D0A18">
          <w:rPr>
            <w:sz w:val="22"/>
            <w:szCs w:val="22"/>
          </w:rPr>
          <w:t>iversity</w:t>
        </w:r>
        <w:r w:rsidR="009E6A5D" w:rsidRPr="00C73897" w:rsidDel="006D0A18">
          <w:rPr>
            <w:sz w:val="22"/>
            <w:szCs w:val="22"/>
          </w:rPr>
          <w:t xml:space="preserve"> of gut microbiota</w:t>
        </w:r>
        <w:r w:rsidRPr="00C73897" w:rsidDel="006D0A18">
          <w:rPr>
            <w:sz w:val="22"/>
            <w:szCs w:val="22"/>
          </w:rPr>
          <w:t xml:space="preserve">. </w:t>
        </w:r>
        <w:r w:rsidRPr="00C73897" w:rsidDel="006D0A18">
          <w:rPr>
            <w:b/>
            <w:bCs/>
            <w:sz w:val="22"/>
            <w:szCs w:val="22"/>
          </w:rPr>
          <w:t>B</w:t>
        </w:r>
        <w:r w:rsidRPr="00C73897" w:rsidDel="006D0A18">
          <w:rPr>
            <w:sz w:val="22"/>
            <w:szCs w:val="22"/>
          </w:rPr>
          <w:t xml:space="preserve">. </w:t>
        </w:r>
        <w:r w:rsidR="009E6A5D" w:rsidRPr="00C73897" w:rsidDel="006D0A18">
          <w:rPr>
            <w:sz w:val="22"/>
            <w:szCs w:val="22"/>
          </w:rPr>
          <w:t>T</w:t>
        </w:r>
        <w:r w:rsidRPr="00C73897" w:rsidDel="006D0A18">
          <w:rPr>
            <w:sz w:val="22"/>
            <w:szCs w:val="22"/>
          </w:rPr>
          <w:t>rajectory of gut microbiota</w:t>
        </w:r>
        <w:r w:rsidR="002F1915" w:rsidRPr="00C73897" w:rsidDel="006D0A18">
          <w:rPr>
            <w:sz w:val="22"/>
            <w:szCs w:val="22"/>
          </w:rPr>
          <w:t xml:space="preserve"> composition</w:t>
        </w:r>
        <w:r w:rsidRPr="00C73897" w:rsidDel="006D0A18">
          <w:rPr>
            <w:sz w:val="22"/>
            <w:szCs w:val="22"/>
          </w:rPr>
          <w:t xml:space="preserve"> </w:t>
        </w:r>
        <w:r w:rsidR="0003314B" w:rsidRPr="00C73897" w:rsidDel="006D0A18">
          <w:rPr>
            <w:sz w:val="22"/>
            <w:szCs w:val="22"/>
          </w:rPr>
          <w:t xml:space="preserve">shown </w:t>
        </w:r>
        <w:r w:rsidRPr="00C73897" w:rsidDel="006D0A18">
          <w:rPr>
            <w:sz w:val="22"/>
            <w:szCs w:val="22"/>
          </w:rPr>
          <w:t>in</w:t>
        </w:r>
        <w:r w:rsidR="002F1915" w:rsidRPr="00C73897" w:rsidDel="006D0A18">
          <w:rPr>
            <w:sz w:val="22"/>
            <w:szCs w:val="22"/>
          </w:rPr>
          <w:t xml:space="preserve"> robust</w:t>
        </w:r>
        <w:r w:rsidRPr="00C73897" w:rsidDel="006D0A18">
          <w:rPr>
            <w:sz w:val="22"/>
            <w:szCs w:val="22"/>
          </w:rPr>
          <w:t xml:space="preserve"> </w:t>
        </w:r>
        <w:r w:rsidRPr="00C73897" w:rsidDel="006D0A18">
          <w:rPr>
            <w:color w:val="000000"/>
            <w:sz w:val="22"/>
            <w:szCs w:val="22"/>
          </w:rPr>
          <w:t>PCoA (</w:t>
        </w:r>
        <w:r w:rsidRPr="00C73897" w:rsidDel="006D0A18">
          <w:rPr>
            <w:color w:val="333333"/>
            <w:sz w:val="22"/>
            <w:szCs w:val="22"/>
            <w:shd w:val="clear" w:color="auto" w:fill="FFFFFF"/>
          </w:rPr>
          <w:t>principal coordinate analysis) plot. Each dot represents the mean principal coordinate score across all mice and the corresponding error bar represents the standard error of the me</w:t>
        </w:r>
        <w:del w:id="277" w:author="Chen Liao" w:date="2021-07-11T12:04:00Z">
          <w:r w:rsidRPr="00C73897" w:rsidDel="00B20869">
            <w:rPr>
              <w:color w:val="333333"/>
              <w:sz w:val="22"/>
              <w:szCs w:val="22"/>
              <w:shd w:val="clear" w:color="auto" w:fill="FFFFFF"/>
            </w:rPr>
            <w:delText>an.</w:delText>
          </w:r>
        </w:del>
      </w:moveFrom>
      <w:moveFromRangeEnd w:id="272"/>
      <w:del w:id="278" w:author="Chen Liao" w:date="2021-07-11T12:04:00Z">
        <w:r w:rsidR="00CA1AC3" w:rsidRPr="00C73897" w:rsidDel="00B20869">
          <w:rPr>
            <w:color w:val="333333"/>
            <w:sz w:val="22"/>
            <w:szCs w:val="22"/>
            <w:shd w:val="clear" w:color="auto" w:fill="FFFFFF"/>
          </w:rPr>
          <w:br w:type="page"/>
        </w:r>
      </w:del>
    </w:p>
    <w:p w14:paraId="280F5362" w14:textId="398A346F" w:rsidR="00CA1AC3" w:rsidRPr="00C73897" w:rsidRDefault="00CA1AC3" w:rsidP="00F04307">
      <w:pPr>
        <w:jc w:val="both"/>
        <w:rPr>
          <w:color w:val="333333"/>
          <w:sz w:val="22"/>
          <w:szCs w:val="22"/>
          <w:shd w:val="clear" w:color="auto" w:fill="FFFFFF"/>
        </w:rPr>
      </w:pPr>
      <w:del w:id="279" w:author="Chen Liao" w:date="2021-07-11T12:05:00Z">
        <w:r w:rsidRPr="00C73897" w:rsidDel="005450BB">
          <w:rPr>
            <w:noProof/>
            <w:color w:val="333333"/>
            <w:sz w:val="22"/>
            <w:szCs w:val="22"/>
            <w:shd w:val="clear" w:color="auto" w:fill="FFFFFF"/>
          </w:rPr>
          <w:drawing>
            <wp:inline distT="0" distB="0" distL="0" distR="0" wp14:anchorId="30A9D323" wp14:editId="263DA1BD">
              <wp:extent cx="5264304" cy="1303699"/>
              <wp:effectExtent l="0" t="0" r="0" b="4445"/>
              <wp:docPr id="23" name="Picture 23" descr="A picture containing dark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Picture 23" descr="A picture containing dark&#10;&#10;Description automatically generated"/>
                      <pic:cNvPicPr/>
                    </pic:nvPicPr>
                    <pic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01543" cy="13129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80" w:author="Chen Liao" w:date="2021-07-11T12:06:00Z">
        <w:r w:rsidR="005450BB">
          <w:rPr>
            <w:noProof/>
            <w:color w:val="333333"/>
            <w:sz w:val="22"/>
            <w:szCs w:val="22"/>
            <w:shd w:val="clear" w:color="auto" w:fill="FFFFFF"/>
          </w:rPr>
          <w:drawing>
            <wp:inline distT="0" distB="0" distL="0" distR="0" wp14:anchorId="060A5348" wp14:editId="5608AA75">
              <wp:extent cx="5260642" cy="1812898"/>
              <wp:effectExtent l="0" t="0" r="0" b="3810"/>
              <wp:docPr id="18" name="Picture 18" descr="A screenshot of a computer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8" descr="A screenshot of a computer&#10;&#10;Description automatically generated with low confidence"/>
                      <pic:cNvPicPr/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8346" cy="18189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A6A45D" w14:textId="6E964EB3" w:rsidR="00C41EF9" w:rsidRPr="00C73897" w:rsidRDefault="00CA1AC3" w:rsidP="00F04307">
      <w:pPr>
        <w:jc w:val="both"/>
        <w:rPr>
          <w:rFonts w:eastAsia="SimSun"/>
          <w:color w:val="000000"/>
          <w:sz w:val="22"/>
          <w:szCs w:val="22"/>
        </w:rPr>
      </w:pPr>
      <w:r w:rsidRPr="00C73897">
        <w:rPr>
          <w:b/>
          <w:bCs/>
          <w:sz w:val="22"/>
          <w:szCs w:val="22"/>
        </w:rPr>
        <w:t xml:space="preserve">Figure </w:t>
      </w:r>
      <w:del w:id="281" w:author="Chen Liao" w:date="2021-07-10T22:26:00Z">
        <w:r w:rsidRPr="00C73897" w:rsidDel="001C3C5B">
          <w:rPr>
            <w:b/>
            <w:bCs/>
            <w:sz w:val="22"/>
            <w:szCs w:val="22"/>
          </w:rPr>
          <w:delText>S12</w:delText>
        </w:r>
      </w:del>
      <w:ins w:id="282" w:author="Chen Liao" w:date="2021-07-10T22:26:00Z">
        <w:r w:rsidR="001C3C5B" w:rsidRPr="00C73897">
          <w:rPr>
            <w:b/>
            <w:bCs/>
            <w:sz w:val="22"/>
            <w:szCs w:val="22"/>
          </w:rPr>
          <w:t>S1</w:t>
        </w:r>
      </w:ins>
      <w:ins w:id="283" w:author="Chen Liao" w:date="2021-07-11T11:59:00Z">
        <w:r w:rsidR="00024145">
          <w:rPr>
            <w:b/>
            <w:bCs/>
            <w:sz w:val="22"/>
            <w:szCs w:val="22"/>
          </w:rPr>
          <w:t>4</w:t>
        </w:r>
      </w:ins>
      <w:r w:rsidRPr="00C73897">
        <w:rPr>
          <w:b/>
          <w:bCs/>
          <w:sz w:val="22"/>
          <w:szCs w:val="22"/>
        </w:rPr>
        <w:t xml:space="preserve">. </w:t>
      </w:r>
      <w:r w:rsidR="00EC35D9" w:rsidRPr="00C73897">
        <w:rPr>
          <w:b/>
          <w:bCs/>
          <w:color w:val="000000" w:themeColor="text1"/>
          <w:sz w:val="22"/>
          <w:szCs w:val="22"/>
        </w:rPr>
        <w:t xml:space="preserve">Reduced 2-dimensional representation of the resistant starch-induced responses in bacterial load </w:t>
      </w:r>
      <w:ins w:id="284" w:author="Chen Liao" w:date="2021-07-11T12:06:00Z">
        <w:r w:rsidR="000E6FD3">
          <w:rPr>
            <w:b/>
            <w:bCs/>
            <w:color w:val="000000" w:themeColor="text1"/>
            <w:sz w:val="22"/>
            <w:szCs w:val="22"/>
          </w:rPr>
          <w:t xml:space="preserve">(A) </w:t>
        </w:r>
      </w:ins>
      <w:r w:rsidR="00EC35D9" w:rsidRPr="00C73897">
        <w:rPr>
          <w:b/>
          <w:bCs/>
          <w:color w:val="000000" w:themeColor="text1"/>
          <w:sz w:val="22"/>
          <w:szCs w:val="22"/>
        </w:rPr>
        <w:t>and three major SCFAs</w:t>
      </w:r>
      <w:ins w:id="285" w:author="Chen Liao" w:date="2021-07-11T12:06:00Z">
        <w:r w:rsidR="000E6FD3">
          <w:rPr>
            <w:b/>
            <w:bCs/>
            <w:color w:val="000000" w:themeColor="text1"/>
            <w:sz w:val="22"/>
            <w:szCs w:val="22"/>
          </w:rPr>
          <w:t xml:space="preserve"> (B)</w:t>
        </w:r>
      </w:ins>
      <w:r w:rsidR="00EC35D9" w:rsidRPr="00C73897">
        <w:rPr>
          <w:b/>
          <w:bCs/>
          <w:color w:val="000000" w:themeColor="text1"/>
          <w:sz w:val="22"/>
          <w:szCs w:val="22"/>
        </w:rPr>
        <w:t xml:space="preserve">. </w:t>
      </w:r>
      <w:r w:rsidR="00EC35D9" w:rsidRPr="00C73897">
        <w:rPr>
          <w:rFonts w:eastAsia="SimSun"/>
          <w:color w:val="000000"/>
          <w:sz w:val="22"/>
          <w:szCs w:val="22"/>
        </w:rPr>
        <w:t xml:space="preserve">The same figure legend applies as in the main text </w:t>
      </w:r>
      <w:r w:rsidR="00EC35D9" w:rsidRPr="00940D5D">
        <w:rPr>
          <w:rFonts w:eastAsia="SimSun"/>
          <w:b/>
          <w:bCs/>
          <w:color w:val="000000"/>
          <w:sz w:val="22"/>
          <w:szCs w:val="22"/>
          <w:highlight w:val="yellow"/>
          <w:rPrChange w:id="286" w:author="Chen Liao" w:date="2021-07-11T12:06:00Z">
            <w:rPr>
              <w:rFonts w:eastAsia="SimSun"/>
              <w:color w:val="000000"/>
              <w:sz w:val="22"/>
              <w:szCs w:val="22"/>
              <w:highlight w:val="yellow"/>
            </w:rPr>
          </w:rPrChange>
        </w:rPr>
        <w:t>Fig. 3B,</w:t>
      </w:r>
      <w:r w:rsidR="008E45A7" w:rsidRPr="00940D5D">
        <w:rPr>
          <w:rFonts w:eastAsia="SimSun"/>
          <w:b/>
          <w:bCs/>
          <w:color w:val="000000"/>
          <w:sz w:val="22"/>
          <w:szCs w:val="22"/>
          <w:highlight w:val="yellow"/>
          <w:rPrChange w:id="287" w:author="Chen Liao" w:date="2021-07-11T12:06:00Z">
            <w:rPr>
              <w:rFonts w:eastAsia="SimSun"/>
              <w:color w:val="000000"/>
              <w:sz w:val="22"/>
              <w:szCs w:val="22"/>
              <w:highlight w:val="yellow"/>
            </w:rPr>
          </w:rPrChange>
        </w:rPr>
        <w:t xml:space="preserve"> </w:t>
      </w:r>
      <w:r w:rsidR="00EC35D9" w:rsidRPr="00940D5D">
        <w:rPr>
          <w:rFonts w:eastAsia="SimSun"/>
          <w:b/>
          <w:bCs/>
          <w:color w:val="000000"/>
          <w:sz w:val="22"/>
          <w:szCs w:val="22"/>
          <w:highlight w:val="yellow"/>
          <w:rPrChange w:id="288" w:author="Chen Liao" w:date="2021-07-11T12:06:00Z">
            <w:rPr>
              <w:rFonts w:eastAsia="SimSun"/>
              <w:color w:val="000000"/>
              <w:sz w:val="22"/>
              <w:szCs w:val="22"/>
              <w:highlight w:val="yellow"/>
            </w:rPr>
          </w:rPrChange>
        </w:rPr>
        <w:t>C</w:t>
      </w:r>
      <w:r w:rsidR="00EC35D9" w:rsidRPr="00C73897">
        <w:rPr>
          <w:rFonts w:eastAsia="SimSun"/>
          <w:color w:val="000000"/>
          <w:sz w:val="22"/>
          <w:szCs w:val="22"/>
        </w:rPr>
        <w:t>.</w:t>
      </w:r>
      <w:r w:rsidR="00C41EF9" w:rsidRPr="00C73897">
        <w:rPr>
          <w:rFonts w:eastAsia="SimSun"/>
          <w:color w:val="000000"/>
          <w:sz w:val="22"/>
          <w:szCs w:val="22"/>
        </w:rPr>
        <w:br w:type="page"/>
      </w:r>
    </w:p>
    <w:p w14:paraId="1D9FAB1F" w14:textId="0AF96C2E" w:rsidR="00C41EF9" w:rsidRPr="00C73897" w:rsidRDefault="00CC56FA" w:rsidP="00C41EF9">
      <w:pPr>
        <w:jc w:val="center"/>
        <w:rPr>
          <w:color w:val="333333"/>
          <w:sz w:val="22"/>
          <w:szCs w:val="22"/>
          <w:shd w:val="clear" w:color="auto" w:fill="FFFFFF"/>
        </w:rPr>
      </w:pPr>
      <w:del w:id="289" w:author="Chen Liao" w:date="2021-07-11T13:19:00Z">
        <w:r w:rsidRPr="00C73897" w:rsidDel="00F4541E">
          <w:rPr>
            <w:noProof/>
            <w:color w:val="333333"/>
            <w:sz w:val="22"/>
            <w:szCs w:val="22"/>
            <w:shd w:val="clear" w:color="auto" w:fill="FFFFFF"/>
          </w:rPr>
          <w:drawing>
            <wp:inline distT="0" distB="0" distL="0" distR="0" wp14:anchorId="57E5434B" wp14:editId="7E616A41">
              <wp:extent cx="4725909" cy="2212926"/>
              <wp:effectExtent l="0" t="0" r="0" b="0"/>
              <wp:docPr id="27" name="Picture 27" descr="A screenshot of a video gam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7" name="Picture 27" descr="A screenshot of a video game&#10;&#10;Description automatically generated with medium confidence"/>
                      <pic:cNvPicPr/>
                    </pic:nvPicPr>
                    <pic:blipFill>
                      <a:blip r:embed="rId3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39345" cy="22192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90" w:author="Chen Liao" w:date="2021-07-11T13:19:00Z">
        <w:r w:rsidR="00F4541E">
          <w:rPr>
            <w:noProof/>
            <w:color w:val="333333"/>
            <w:sz w:val="22"/>
            <w:szCs w:val="22"/>
            <w:shd w:val="clear" w:color="auto" w:fill="FFFFFF"/>
          </w:rPr>
          <w:drawing>
            <wp:inline distT="0" distB="0" distL="0" distR="0" wp14:anchorId="1DB7E0A1" wp14:editId="3362C5C2">
              <wp:extent cx="4828657" cy="2337683"/>
              <wp:effectExtent l="0" t="0" r="0" b="0"/>
              <wp:docPr id="26" name="Picture 26" descr="A screenshot of a video gam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Picture 26" descr="A screenshot of a video game&#10;&#10;Description automatically generated"/>
                      <pic:cNvPicPr/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48478" cy="23472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BA7EBF" w14:textId="77777777" w:rsidR="00C41EF9" w:rsidRPr="00C73897" w:rsidRDefault="00C41EF9" w:rsidP="00C41EF9">
      <w:pPr>
        <w:jc w:val="center"/>
        <w:rPr>
          <w:color w:val="333333"/>
          <w:sz w:val="22"/>
          <w:szCs w:val="22"/>
          <w:shd w:val="clear" w:color="auto" w:fill="FFFFFF"/>
        </w:rPr>
      </w:pPr>
    </w:p>
    <w:p w14:paraId="3609671F" w14:textId="556E6D56" w:rsidR="005B7371" w:rsidRPr="00C73897" w:rsidRDefault="00C41EF9" w:rsidP="00DD1A11">
      <w:pPr>
        <w:jc w:val="both"/>
        <w:rPr>
          <w:b/>
          <w:bCs/>
          <w:color w:val="000000" w:themeColor="text1"/>
          <w:sz w:val="22"/>
          <w:szCs w:val="22"/>
        </w:rPr>
      </w:pPr>
      <w:r w:rsidRPr="00C73897">
        <w:rPr>
          <w:b/>
          <w:bCs/>
          <w:sz w:val="22"/>
          <w:szCs w:val="22"/>
        </w:rPr>
        <w:t xml:space="preserve">Figure </w:t>
      </w:r>
      <w:del w:id="291" w:author="Chen Liao" w:date="2021-07-10T22:35:00Z">
        <w:r w:rsidRPr="00C73897" w:rsidDel="003E02F1">
          <w:rPr>
            <w:b/>
            <w:bCs/>
            <w:sz w:val="22"/>
            <w:szCs w:val="22"/>
          </w:rPr>
          <w:delText>S13</w:delText>
        </w:r>
      </w:del>
      <w:ins w:id="292" w:author="Chen Liao" w:date="2021-07-10T22:35:00Z">
        <w:r w:rsidR="003E02F1" w:rsidRPr="00C73897">
          <w:rPr>
            <w:b/>
            <w:bCs/>
            <w:sz w:val="22"/>
            <w:szCs w:val="22"/>
          </w:rPr>
          <w:t>S1</w:t>
        </w:r>
      </w:ins>
      <w:ins w:id="293" w:author="Chen Liao" w:date="2021-07-11T11:59:00Z">
        <w:r w:rsidR="00024145">
          <w:rPr>
            <w:b/>
            <w:bCs/>
            <w:sz w:val="22"/>
            <w:szCs w:val="22"/>
          </w:rPr>
          <w:t>5</w:t>
        </w:r>
      </w:ins>
      <w:r w:rsidRPr="00C73897">
        <w:rPr>
          <w:b/>
          <w:bCs/>
          <w:sz w:val="22"/>
          <w:szCs w:val="22"/>
        </w:rPr>
        <w:t xml:space="preserve">. </w:t>
      </w:r>
      <w:r w:rsidR="00801F2D" w:rsidRPr="00C73897">
        <w:rPr>
          <w:b/>
          <w:bCs/>
          <w:sz w:val="22"/>
          <w:szCs w:val="22"/>
        </w:rPr>
        <w:t xml:space="preserve">Temporal shifts in </w:t>
      </w:r>
      <w:ins w:id="294" w:author="Chen Liao" w:date="2021-07-11T13:56:00Z">
        <w:r w:rsidR="00141852">
          <w:rPr>
            <w:b/>
            <w:bCs/>
            <w:sz w:val="22"/>
            <w:szCs w:val="22"/>
          </w:rPr>
          <w:t xml:space="preserve">the </w:t>
        </w:r>
      </w:ins>
      <w:r w:rsidR="00801F2D" w:rsidRPr="00C73897">
        <w:rPr>
          <w:b/>
          <w:bCs/>
          <w:sz w:val="22"/>
          <w:szCs w:val="22"/>
        </w:rPr>
        <w:t>r</w:t>
      </w:r>
      <w:r w:rsidRPr="00C73897">
        <w:rPr>
          <w:b/>
          <w:bCs/>
          <w:sz w:val="22"/>
          <w:szCs w:val="22"/>
        </w:rPr>
        <w:t xml:space="preserve">elative abundance of </w:t>
      </w:r>
      <w:commentRangeStart w:id="295"/>
      <w:r w:rsidR="00DE0978" w:rsidRPr="00C73897">
        <w:rPr>
          <w:b/>
          <w:bCs/>
          <w:sz w:val="22"/>
          <w:szCs w:val="22"/>
        </w:rPr>
        <w:t>Bifidobacterium-related taxa</w:t>
      </w:r>
      <w:commentRangeEnd w:id="295"/>
      <w:r w:rsidR="00FC6147">
        <w:rPr>
          <w:b/>
          <w:bCs/>
          <w:sz w:val="22"/>
          <w:szCs w:val="22"/>
        </w:rPr>
        <w:t xml:space="preserve"> </w:t>
      </w:r>
      <w:r w:rsidR="00C66A72">
        <w:rPr>
          <w:rStyle w:val="CommentReference"/>
        </w:rPr>
        <w:commentReference w:id="295"/>
      </w:r>
      <w:del w:id="296" w:author="Chen Liao" w:date="2021-07-11T13:56:00Z">
        <w:r w:rsidR="00FC6147" w:rsidDel="00BE7989">
          <w:rPr>
            <w:b/>
            <w:bCs/>
            <w:sz w:val="22"/>
            <w:szCs w:val="22"/>
          </w:rPr>
          <w:delText>(</w:delText>
        </w:r>
      </w:del>
      <w:del w:id="297" w:author="Chen Liao" w:date="2021-07-11T13:55:00Z">
        <w:r w:rsidRPr="00C73897" w:rsidDel="009A0EFD">
          <w:rPr>
            <w:b/>
            <w:bCs/>
            <w:sz w:val="22"/>
            <w:szCs w:val="22"/>
          </w:rPr>
          <w:delText xml:space="preserve">unclassified </w:delText>
        </w:r>
      </w:del>
      <w:del w:id="298" w:author="Chen Liao" w:date="2021-07-11T13:56:00Z">
        <w:r w:rsidRPr="00C73897" w:rsidDel="00BE7989">
          <w:rPr>
            <w:b/>
            <w:bCs/>
            <w:sz w:val="22"/>
            <w:szCs w:val="22"/>
          </w:rPr>
          <w:delText xml:space="preserve">Bifidobacterium and </w:delText>
        </w:r>
        <w:r w:rsidR="00801F2D" w:rsidRPr="00C73897" w:rsidDel="00BE7989">
          <w:rPr>
            <w:b/>
            <w:bCs/>
            <w:color w:val="000000" w:themeColor="text1"/>
            <w:sz w:val="22"/>
            <w:szCs w:val="22"/>
          </w:rPr>
          <w:delText>Bifidobacterium</w:delText>
        </w:r>
      </w:del>
      <w:del w:id="299" w:author="Chen Liao" w:date="2021-07-11T13:55:00Z">
        <w:r w:rsidR="00801F2D" w:rsidRPr="00C73897" w:rsidDel="009A0EFD">
          <w:rPr>
            <w:b/>
            <w:bCs/>
            <w:color w:val="000000" w:themeColor="text1"/>
            <w:sz w:val="22"/>
            <w:szCs w:val="22"/>
          </w:rPr>
          <w:delText xml:space="preserve"> </w:delText>
        </w:r>
      </w:del>
      <w:del w:id="300" w:author="Chen Liao" w:date="2021-07-11T13:56:00Z">
        <w:r w:rsidR="00801F2D" w:rsidRPr="00C73897" w:rsidDel="00BE7989">
          <w:rPr>
            <w:b/>
            <w:bCs/>
            <w:color w:val="000000" w:themeColor="text1"/>
            <w:sz w:val="22"/>
            <w:szCs w:val="22"/>
          </w:rPr>
          <w:delText>choerinum</w:delText>
        </w:r>
        <w:r w:rsidR="00FC6147" w:rsidDel="00BE7989">
          <w:rPr>
            <w:b/>
            <w:bCs/>
            <w:color w:val="000000" w:themeColor="text1"/>
            <w:sz w:val="22"/>
            <w:szCs w:val="22"/>
          </w:rPr>
          <w:delText xml:space="preserve">) </w:delText>
        </w:r>
      </w:del>
      <w:r w:rsidR="00801F2D" w:rsidRPr="00C73897">
        <w:rPr>
          <w:b/>
          <w:bCs/>
          <w:color w:val="000000" w:themeColor="text1"/>
          <w:sz w:val="22"/>
          <w:szCs w:val="22"/>
        </w:rPr>
        <w:t>following inulin and resistant starch intervention.</w:t>
      </w:r>
      <w:ins w:id="301" w:author="Chen Liao" w:date="2021-07-11T09:18:00Z">
        <w:r w:rsidR="00C4177B">
          <w:rPr>
            <w:b/>
            <w:bCs/>
            <w:color w:val="000000" w:themeColor="text1"/>
            <w:sz w:val="22"/>
            <w:szCs w:val="22"/>
          </w:rPr>
          <w:t xml:space="preserve"> </w:t>
        </w:r>
      </w:ins>
      <w:ins w:id="302" w:author="Chen Liao" w:date="2021-07-11T13:56:00Z">
        <w:r w:rsidR="00141852">
          <w:rPr>
            <w:color w:val="000000" w:themeColor="text1"/>
            <w:sz w:val="22"/>
            <w:szCs w:val="22"/>
          </w:rPr>
          <w:t xml:space="preserve">The two taxa, </w:t>
        </w:r>
      </w:ins>
      <w:proofErr w:type="spellStart"/>
      <w:ins w:id="303" w:author="Chen Liao" w:date="2021-07-11T09:23:00Z">
        <w:r w:rsidR="00E730F1">
          <w:rPr>
            <w:color w:val="000000" w:themeColor="text1"/>
            <w:sz w:val="22"/>
            <w:szCs w:val="22"/>
          </w:rPr>
          <w:t>g_Bifidobacterium</w:t>
        </w:r>
        <w:proofErr w:type="spellEnd"/>
        <w:r w:rsidR="00E730F1">
          <w:rPr>
            <w:color w:val="000000" w:themeColor="text1"/>
            <w:sz w:val="22"/>
            <w:szCs w:val="22"/>
          </w:rPr>
          <w:t xml:space="preserve"> and </w:t>
        </w:r>
        <w:proofErr w:type="spellStart"/>
        <w:r w:rsidR="00E730F1">
          <w:rPr>
            <w:color w:val="000000" w:themeColor="text1"/>
            <w:sz w:val="22"/>
            <w:szCs w:val="22"/>
          </w:rPr>
          <w:t>s_Bifidobacterium-choerinum</w:t>
        </w:r>
      </w:ins>
      <w:proofErr w:type="spellEnd"/>
      <w:ins w:id="304" w:author="Chen Liao" w:date="2021-07-11T13:56:00Z">
        <w:r w:rsidR="00141852">
          <w:rPr>
            <w:color w:val="000000" w:themeColor="text1"/>
            <w:sz w:val="22"/>
            <w:szCs w:val="22"/>
          </w:rPr>
          <w:t>,</w:t>
        </w:r>
      </w:ins>
      <w:ins w:id="305" w:author="Chen Liao" w:date="2021-07-11T09:23:00Z">
        <w:r w:rsidR="00E730F1">
          <w:rPr>
            <w:color w:val="000000" w:themeColor="text1"/>
            <w:sz w:val="22"/>
            <w:szCs w:val="22"/>
          </w:rPr>
          <w:t xml:space="preserve"> are present (using a relative abundance threshold of 1e-5) in 17% and 66% baseline samples respectively.</w:t>
        </w:r>
      </w:ins>
      <w:ins w:id="306" w:author="Chen Liao" w:date="2021-07-11T09:18:00Z">
        <w:r w:rsidR="00C4177B">
          <w:rPr>
            <w:b/>
            <w:bCs/>
            <w:color w:val="000000" w:themeColor="text1"/>
            <w:sz w:val="22"/>
            <w:szCs w:val="22"/>
          </w:rPr>
          <w:t xml:space="preserve"> </w:t>
        </w:r>
      </w:ins>
      <w:r w:rsidR="005B7371" w:rsidRPr="00C73897">
        <w:rPr>
          <w:b/>
          <w:bCs/>
          <w:color w:val="000000" w:themeColor="text1"/>
          <w:sz w:val="22"/>
          <w:szCs w:val="22"/>
        </w:rPr>
        <w:br w:type="page"/>
      </w:r>
    </w:p>
    <w:p w14:paraId="467BD997" w14:textId="4971FE91" w:rsidR="005B7371" w:rsidRPr="00C73897" w:rsidRDefault="005B7371" w:rsidP="005B7371">
      <w:pPr>
        <w:jc w:val="center"/>
        <w:rPr>
          <w:color w:val="333333"/>
          <w:sz w:val="22"/>
          <w:szCs w:val="22"/>
          <w:shd w:val="clear" w:color="auto" w:fill="FFFFFF"/>
        </w:rPr>
      </w:pPr>
      <w:del w:id="307" w:author="Chen Liao" w:date="2021-07-11T13:23:00Z">
        <w:r w:rsidRPr="00C73897" w:rsidDel="008D58F8">
          <w:rPr>
            <w:noProof/>
            <w:color w:val="333333"/>
            <w:sz w:val="22"/>
            <w:szCs w:val="22"/>
            <w:shd w:val="clear" w:color="auto" w:fill="FFFFFF"/>
          </w:rPr>
          <w:drawing>
            <wp:inline distT="0" distB="0" distL="0" distR="0" wp14:anchorId="66134FC3" wp14:editId="51966464">
              <wp:extent cx="3816974" cy="1059256"/>
              <wp:effectExtent l="0" t="0" r="6350" b="0"/>
              <wp:docPr id="29" name="Picture 29" descr="A picture containing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A picture containing text&#10;&#10;Description automatically generated"/>
                      <pic:cNvPicPr/>
                    </pic:nvPicPr>
                    <pic:blipFill>
                      <a:blip r:embed="rId3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56991" cy="10703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08" w:author="Chen Liao" w:date="2021-07-11T13:23:00Z">
        <w:r w:rsidR="008D58F8">
          <w:rPr>
            <w:noProof/>
            <w:color w:val="333333"/>
            <w:sz w:val="22"/>
            <w:szCs w:val="22"/>
            <w:shd w:val="clear" w:color="auto" w:fill="FFFFFF"/>
          </w:rPr>
          <w:drawing>
            <wp:inline distT="0" distB="0" distL="0" distR="0" wp14:anchorId="353FE9F3" wp14:editId="5F4B262B">
              <wp:extent cx="4819284" cy="1844702"/>
              <wp:effectExtent l="0" t="0" r="0" b="0"/>
              <wp:docPr id="30" name="Picture 30" descr="A screenshot of a video gam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Picture 30" descr="A screenshot of a video game&#10;&#10;Description automatically generated with medium confidence"/>
                      <pic:cNvPicPr/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8642" cy="18482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A77283" w14:textId="6B398E4B" w:rsidR="003D38D9" w:rsidRPr="00C73897" w:rsidDel="00780C43" w:rsidRDefault="005B7371" w:rsidP="003D38D9">
      <w:pPr>
        <w:jc w:val="both"/>
        <w:rPr>
          <w:del w:id="309" w:author="Chen Liao" w:date="2021-07-11T14:03:00Z"/>
          <w:b/>
          <w:bCs/>
          <w:sz w:val="22"/>
          <w:szCs w:val="22"/>
        </w:rPr>
      </w:pPr>
      <w:r w:rsidRPr="00C73897">
        <w:rPr>
          <w:b/>
          <w:bCs/>
          <w:sz w:val="22"/>
          <w:szCs w:val="22"/>
        </w:rPr>
        <w:t>Figure S1</w:t>
      </w:r>
      <w:ins w:id="310" w:author="Chen Liao" w:date="2021-07-11T11:59:00Z">
        <w:r w:rsidR="00024145">
          <w:rPr>
            <w:b/>
            <w:bCs/>
            <w:sz w:val="22"/>
            <w:szCs w:val="22"/>
          </w:rPr>
          <w:t>6</w:t>
        </w:r>
      </w:ins>
      <w:del w:id="311" w:author="Chen Liao" w:date="2021-07-10T22:35:00Z">
        <w:r w:rsidRPr="00C73897" w:rsidDel="003E02F1">
          <w:rPr>
            <w:b/>
            <w:bCs/>
            <w:sz w:val="22"/>
            <w:szCs w:val="22"/>
          </w:rPr>
          <w:delText>4</w:delText>
        </w:r>
      </w:del>
      <w:r w:rsidRPr="00C73897">
        <w:rPr>
          <w:b/>
          <w:bCs/>
          <w:sz w:val="22"/>
          <w:szCs w:val="22"/>
        </w:rPr>
        <w:t>. T</w:t>
      </w:r>
      <w:r w:rsidR="003C3C52" w:rsidRPr="00C73897">
        <w:rPr>
          <w:b/>
          <w:bCs/>
          <w:sz w:val="22"/>
          <w:szCs w:val="22"/>
        </w:rPr>
        <w:t>he between-vendor difference of pre-to-post changes</w:t>
      </w:r>
      <w:ins w:id="312" w:author="Chen Liao" w:date="2021-07-11T13:58:00Z">
        <w:r w:rsidR="00252A54">
          <w:rPr>
            <w:b/>
            <w:bCs/>
            <w:sz w:val="22"/>
            <w:szCs w:val="22"/>
          </w:rPr>
          <w:t xml:space="preserve"> </w:t>
        </w:r>
      </w:ins>
      <w:del w:id="313" w:author="Chen Liao" w:date="2021-07-11T13:58:00Z">
        <w:r w:rsidR="003C3C52" w:rsidRPr="00C73897" w:rsidDel="00252A54">
          <w:rPr>
            <w:b/>
            <w:bCs/>
            <w:sz w:val="22"/>
            <w:szCs w:val="22"/>
          </w:rPr>
          <w:delText xml:space="preserve"> </w:delText>
        </w:r>
      </w:del>
      <w:r w:rsidR="003C3C52" w:rsidRPr="00C73897">
        <w:rPr>
          <w:b/>
          <w:bCs/>
          <w:sz w:val="22"/>
          <w:szCs w:val="22"/>
        </w:rPr>
        <w:t xml:space="preserve">in propionate concentration </w:t>
      </w:r>
      <w:ins w:id="314" w:author="Chen Liao" w:date="2021-07-11T13:58:00Z">
        <w:r w:rsidR="00252A54">
          <w:rPr>
            <w:b/>
            <w:bCs/>
            <w:sz w:val="22"/>
            <w:szCs w:val="22"/>
          </w:rPr>
          <w:t>(</w:t>
        </w:r>
        <w:proofErr w:type="spellStart"/>
        <w:r w:rsidR="00252A54" w:rsidRPr="00A62639">
          <w:rPr>
            <w:b/>
            <w:bCs/>
            <w:sz w:val="22"/>
            <w:szCs w:val="22"/>
          </w:rPr>
          <w:t>Δ</w:t>
        </w:r>
        <w:r w:rsidR="00252A54">
          <w:rPr>
            <w:b/>
            <w:bCs/>
            <w:sz w:val="22"/>
            <w:szCs w:val="22"/>
          </w:rPr>
          <w:t>propionate</w:t>
        </w:r>
        <w:proofErr w:type="spellEnd"/>
        <w:r w:rsidR="00252A54">
          <w:rPr>
            <w:b/>
            <w:bCs/>
            <w:sz w:val="22"/>
            <w:szCs w:val="22"/>
          </w:rPr>
          <w:t xml:space="preserve"> =</w:t>
        </w:r>
        <w:r w:rsidR="00252A54">
          <w:rPr>
            <w:rFonts w:ascii="delta" w:hAnsi="delta"/>
            <w:b/>
            <w:bCs/>
            <w:sz w:val="22"/>
            <w:szCs w:val="22"/>
          </w:rPr>
          <w:t xml:space="preserve"> </w:t>
        </w:r>
        <w:r w:rsidR="00252A54">
          <w:rPr>
            <w:b/>
            <w:bCs/>
            <w:sz w:val="22"/>
            <w:szCs w:val="22"/>
          </w:rPr>
          <w:t>endpoint value - baseline value)</w:t>
        </w:r>
        <w:r w:rsidR="00252A54" w:rsidRPr="00C73897">
          <w:rPr>
            <w:b/>
            <w:bCs/>
            <w:sz w:val="22"/>
            <w:szCs w:val="22"/>
          </w:rPr>
          <w:t xml:space="preserve"> </w:t>
        </w:r>
      </w:ins>
      <w:r w:rsidR="004D2093" w:rsidRPr="00C73897">
        <w:rPr>
          <w:b/>
          <w:bCs/>
          <w:sz w:val="22"/>
          <w:szCs w:val="22"/>
        </w:rPr>
        <w:t xml:space="preserve">using day 5 </w:t>
      </w:r>
      <w:r w:rsidR="00A44F6A" w:rsidRPr="00C73897">
        <w:rPr>
          <w:b/>
          <w:bCs/>
          <w:sz w:val="22"/>
          <w:szCs w:val="22"/>
        </w:rPr>
        <w:t xml:space="preserve">(left panel) </w:t>
      </w:r>
      <w:r w:rsidR="004D2093" w:rsidRPr="00C73897">
        <w:rPr>
          <w:b/>
          <w:bCs/>
          <w:sz w:val="22"/>
          <w:szCs w:val="22"/>
        </w:rPr>
        <w:t xml:space="preserve">or day 31 </w:t>
      </w:r>
      <w:r w:rsidR="00A44F6A" w:rsidRPr="00C73897">
        <w:rPr>
          <w:b/>
          <w:bCs/>
          <w:sz w:val="22"/>
          <w:szCs w:val="22"/>
        </w:rPr>
        <w:t xml:space="preserve">(right panel) </w:t>
      </w:r>
      <w:r w:rsidR="004D2093" w:rsidRPr="00C73897">
        <w:rPr>
          <w:b/>
          <w:bCs/>
          <w:sz w:val="22"/>
          <w:szCs w:val="22"/>
        </w:rPr>
        <w:t xml:space="preserve">as the intervention endpoint. </w:t>
      </w:r>
      <w:r w:rsidR="004D2093" w:rsidRPr="008D58F8">
        <w:rPr>
          <w:sz w:val="22"/>
          <w:szCs w:val="22"/>
          <w:rPrChange w:id="315" w:author="Chen Liao" w:date="2021-07-11T13:23:00Z">
            <w:rPr>
              <w:b/>
              <w:bCs/>
              <w:sz w:val="22"/>
              <w:szCs w:val="22"/>
            </w:rPr>
          </w:rPrChange>
        </w:rPr>
        <w:t>The P-value</w:t>
      </w:r>
      <w:r w:rsidR="003D474B" w:rsidRPr="008D58F8">
        <w:rPr>
          <w:sz w:val="22"/>
          <w:szCs w:val="22"/>
          <w:rPrChange w:id="316" w:author="Chen Liao" w:date="2021-07-11T13:23:00Z">
            <w:rPr>
              <w:b/>
              <w:bCs/>
              <w:sz w:val="22"/>
              <w:szCs w:val="22"/>
            </w:rPr>
          </w:rPrChange>
        </w:rPr>
        <w:t>s</w:t>
      </w:r>
      <w:r w:rsidR="004D2093" w:rsidRPr="008D58F8">
        <w:rPr>
          <w:sz w:val="22"/>
          <w:szCs w:val="22"/>
          <w:rPrChange w:id="317" w:author="Chen Liao" w:date="2021-07-11T13:23:00Z">
            <w:rPr>
              <w:b/>
              <w:bCs/>
              <w:sz w:val="22"/>
              <w:szCs w:val="22"/>
            </w:rPr>
          </w:rPrChange>
        </w:rPr>
        <w:t xml:space="preserve"> w</w:t>
      </w:r>
      <w:r w:rsidR="003D474B" w:rsidRPr="008D58F8">
        <w:rPr>
          <w:sz w:val="22"/>
          <w:szCs w:val="22"/>
          <w:rPrChange w:id="318" w:author="Chen Liao" w:date="2021-07-11T13:23:00Z">
            <w:rPr>
              <w:b/>
              <w:bCs/>
              <w:sz w:val="22"/>
              <w:szCs w:val="22"/>
            </w:rPr>
          </w:rPrChange>
        </w:rPr>
        <w:t>ere</w:t>
      </w:r>
      <w:r w:rsidR="004D2093" w:rsidRPr="008D58F8">
        <w:rPr>
          <w:sz w:val="22"/>
          <w:szCs w:val="22"/>
          <w:rPrChange w:id="319" w:author="Chen Liao" w:date="2021-07-11T13:23:00Z">
            <w:rPr>
              <w:b/>
              <w:bCs/>
              <w:sz w:val="22"/>
              <w:szCs w:val="22"/>
            </w:rPr>
          </w:rPrChange>
        </w:rPr>
        <w:t xml:space="preserve"> obtained by </w:t>
      </w:r>
      <w:r w:rsidR="004D2093" w:rsidRPr="008D58F8">
        <w:rPr>
          <w:color w:val="000000" w:themeColor="text1"/>
          <w:sz w:val="22"/>
          <w:szCs w:val="22"/>
        </w:rPr>
        <w:t>P</w:t>
      </w:r>
      <w:r w:rsidR="004D2093" w:rsidRPr="00C73897">
        <w:rPr>
          <w:color w:val="000000" w:themeColor="text1"/>
          <w:sz w:val="22"/>
          <w:szCs w:val="22"/>
        </w:rPr>
        <w:t xml:space="preserve">ermutational Multivariate </w:t>
      </w:r>
      <w:proofErr w:type="spellStart"/>
      <w:r w:rsidR="004D2093" w:rsidRPr="00C73897">
        <w:rPr>
          <w:color w:val="000000" w:themeColor="text1"/>
          <w:sz w:val="22"/>
          <w:szCs w:val="22"/>
        </w:rPr>
        <w:t>Analaysis</w:t>
      </w:r>
      <w:proofErr w:type="spellEnd"/>
      <w:r w:rsidR="004D2093" w:rsidRPr="00C73897">
        <w:rPr>
          <w:color w:val="000000" w:themeColor="text1"/>
          <w:sz w:val="22"/>
          <w:szCs w:val="22"/>
        </w:rPr>
        <w:t xml:space="preserve"> of Variance (PERMANOVA) with </w:t>
      </w:r>
      <w:proofErr w:type="spellStart"/>
      <w:r w:rsidR="004D2093" w:rsidRPr="00C73897">
        <w:rPr>
          <w:color w:val="000000" w:themeColor="text1"/>
          <w:sz w:val="22"/>
          <w:szCs w:val="22"/>
        </w:rPr>
        <w:t>Minkowski</w:t>
      </w:r>
      <w:proofErr w:type="spellEnd"/>
      <w:r w:rsidR="004D2093" w:rsidRPr="00C73897">
        <w:rPr>
          <w:color w:val="000000" w:themeColor="text1"/>
          <w:sz w:val="22"/>
          <w:szCs w:val="22"/>
        </w:rPr>
        <w:t xml:space="preserve"> distance as the distance metric</w:t>
      </w:r>
      <w:r w:rsidR="004D2093" w:rsidRPr="00C73897">
        <w:rPr>
          <w:b/>
          <w:bCs/>
          <w:sz w:val="22"/>
          <w:szCs w:val="22"/>
        </w:rPr>
        <w:t>.</w:t>
      </w:r>
      <w:ins w:id="320" w:author="Chen Liao" w:date="2021-07-11T13:23:00Z">
        <w:r w:rsidR="008D58F8">
          <w:rPr>
            <w:b/>
            <w:bCs/>
            <w:sz w:val="22"/>
            <w:szCs w:val="22"/>
          </w:rPr>
          <w:t xml:space="preserve"> </w:t>
        </w:r>
        <w:r w:rsidR="008D58F8" w:rsidRPr="001E5446">
          <w:rPr>
            <w:sz w:val="22"/>
            <w:szCs w:val="22"/>
            <w:rPrChange w:id="321" w:author="Chen Liao" w:date="2021-07-11T13:59:00Z">
              <w:rPr>
                <w:b/>
                <w:bCs/>
                <w:sz w:val="22"/>
                <w:szCs w:val="22"/>
              </w:rPr>
            </w:rPrChange>
          </w:rPr>
          <w:t>Each dot represents a mouse</w:t>
        </w:r>
      </w:ins>
      <w:ins w:id="322" w:author="Chen Liao" w:date="2021-07-11T13:59:00Z">
        <w:r w:rsidR="001E5446" w:rsidRPr="001E5446">
          <w:rPr>
            <w:sz w:val="22"/>
            <w:szCs w:val="22"/>
            <w:rPrChange w:id="323" w:author="Chen Liao" w:date="2021-07-11T13:59:00Z">
              <w:rPr>
                <w:b/>
                <w:bCs/>
                <w:sz w:val="22"/>
                <w:szCs w:val="22"/>
              </w:rPr>
            </w:rPrChange>
          </w:rPr>
          <w:t xml:space="preserve"> and dots of the same color represent mice from the same vendor (</w:t>
        </w:r>
        <w:r w:rsidR="001E5446" w:rsidRPr="001E5446">
          <w:rPr>
            <w:rFonts w:hint="eastAsia"/>
            <w:sz w:val="22"/>
            <w:szCs w:val="22"/>
          </w:rPr>
          <w:t>n</w:t>
        </w:r>
        <w:r w:rsidR="001E5446" w:rsidRPr="00780C43">
          <w:rPr>
            <w:sz w:val="22"/>
            <w:szCs w:val="22"/>
          </w:rPr>
          <w:t>=4 for Hunan and Guangdong, n=5</w:t>
        </w:r>
        <w:r w:rsidR="001E5446" w:rsidRPr="001E5446">
          <w:rPr>
            <w:sz w:val="22"/>
            <w:szCs w:val="22"/>
          </w:rPr>
          <w:t xml:space="preserve"> for Beijing and Shanghai</w:t>
        </w:r>
        <w:r w:rsidR="001E5446" w:rsidRPr="001E5446">
          <w:rPr>
            <w:sz w:val="22"/>
            <w:szCs w:val="22"/>
            <w:rPrChange w:id="324" w:author="Chen Liao" w:date="2021-07-11T13:59:00Z">
              <w:rPr>
                <w:b/>
                <w:bCs/>
                <w:sz w:val="22"/>
                <w:szCs w:val="22"/>
              </w:rPr>
            </w:rPrChange>
          </w:rPr>
          <w:t>)</w:t>
        </w:r>
      </w:ins>
      <w:ins w:id="325" w:author="Chen Liao" w:date="2021-07-11T13:23:00Z">
        <w:r w:rsidR="008D58F8" w:rsidRPr="001E5446">
          <w:rPr>
            <w:sz w:val="22"/>
            <w:szCs w:val="22"/>
            <w:rPrChange w:id="326" w:author="Chen Liao" w:date="2021-07-11T13:59:00Z">
              <w:rPr>
                <w:b/>
                <w:bCs/>
                <w:sz w:val="22"/>
                <w:szCs w:val="22"/>
              </w:rPr>
            </w:rPrChange>
          </w:rPr>
          <w:t>.</w:t>
        </w:r>
      </w:ins>
      <w:del w:id="327" w:author="Chen Liao" w:date="2021-07-11T14:03:00Z">
        <w:r w:rsidR="003D38D9" w:rsidRPr="00C73897" w:rsidDel="00780C43">
          <w:rPr>
            <w:b/>
            <w:bCs/>
            <w:sz w:val="22"/>
            <w:szCs w:val="22"/>
          </w:rPr>
          <w:br w:type="page"/>
        </w:r>
      </w:del>
    </w:p>
    <w:p w14:paraId="7CDC2816" w14:textId="54F6CF2C" w:rsidR="00311EFE" w:rsidRPr="00C73897" w:rsidDel="00780C43" w:rsidRDefault="003D38D9" w:rsidP="003D38D9">
      <w:pPr>
        <w:jc w:val="center"/>
        <w:rPr>
          <w:del w:id="328" w:author="Chen Liao" w:date="2021-07-11T14:03:00Z"/>
          <w:sz w:val="22"/>
          <w:szCs w:val="22"/>
        </w:rPr>
      </w:pPr>
      <w:del w:id="329" w:author="Chen Liao" w:date="2021-07-11T13:25:00Z">
        <w:r w:rsidRPr="00C73897" w:rsidDel="00FA71DA">
          <w:rPr>
            <w:noProof/>
            <w:sz w:val="22"/>
            <w:szCs w:val="22"/>
          </w:rPr>
          <w:drawing>
            <wp:inline distT="0" distB="0" distL="0" distR="0" wp14:anchorId="67153EA0" wp14:editId="385A0E06">
              <wp:extent cx="3141552" cy="2784943"/>
              <wp:effectExtent l="0" t="0" r="0" b="0"/>
              <wp:docPr id="31" name="Picture 31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Picture 31" descr="Graphical user interface&#10;&#10;Description automatically generated"/>
                      <pic:cNvPicPr/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833" cy="27922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4FAC2D0" w14:textId="1B76B04A" w:rsidR="00311EFE" w:rsidRPr="00C73897" w:rsidDel="00780C43" w:rsidRDefault="00311EFE" w:rsidP="00311EFE">
      <w:pPr>
        <w:rPr>
          <w:del w:id="330" w:author="Chen Liao" w:date="2021-07-11T14:03:00Z"/>
          <w:sz w:val="22"/>
          <w:szCs w:val="22"/>
        </w:rPr>
      </w:pPr>
    </w:p>
    <w:p w14:paraId="04BD0F82" w14:textId="579AB32F" w:rsidR="00027884" w:rsidRPr="00C73897" w:rsidRDefault="00311EFE" w:rsidP="000532EC">
      <w:pPr>
        <w:jc w:val="both"/>
        <w:rPr>
          <w:color w:val="000000"/>
          <w:sz w:val="22"/>
          <w:szCs w:val="22"/>
        </w:rPr>
      </w:pPr>
      <w:del w:id="331" w:author="Chen Liao" w:date="2021-07-11T14:03:00Z">
        <w:r w:rsidRPr="00C73897" w:rsidDel="00780C43">
          <w:rPr>
            <w:b/>
            <w:bCs/>
            <w:color w:val="000000"/>
            <w:sz w:val="22"/>
            <w:szCs w:val="22"/>
          </w:rPr>
          <w:delText xml:space="preserve">Figure </w:delText>
        </w:r>
      </w:del>
      <w:del w:id="332" w:author="Chen Liao" w:date="2021-07-10T22:35:00Z">
        <w:r w:rsidRPr="00C73897" w:rsidDel="003E02F1">
          <w:rPr>
            <w:b/>
            <w:bCs/>
            <w:color w:val="000000"/>
            <w:sz w:val="22"/>
            <w:szCs w:val="22"/>
          </w:rPr>
          <w:delText>S15</w:delText>
        </w:r>
      </w:del>
      <w:del w:id="333" w:author="Chen Liao" w:date="2021-07-11T14:03:00Z">
        <w:r w:rsidRPr="00C73897" w:rsidDel="00780C43">
          <w:rPr>
            <w:color w:val="000000"/>
            <w:sz w:val="22"/>
            <w:szCs w:val="22"/>
          </w:rPr>
          <w:delText xml:space="preserve">. </w:delText>
        </w:r>
        <w:r w:rsidRPr="00C73897" w:rsidDel="00780C43">
          <w:rPr>
            <w:b/>
            <w:bCs/>
            <w:color w:val="000000"/>
            <w:sz w:val="22"/>
            <w:szCs w:val="22"/>
          </w:rPr>
          <w:delText xml:space="preserve">The </w:delText>
        </w:r>
        <w:r w:rsidR="00B120BD" w:rsidRPr="00C73897" w:rsidDel="00780C43">
          <w:rPr>
            <w:b/>
            <w:bCs/>
            <w:color w:val="000000"/>
            <w:sz w:val="22"/>
            <w:szCs w:val="22"/>
          </w:rPr>
          <w:delText>microbiome-metabolome relationship is</w:delText>
        </w:r>
        <w:r w:rsidRPr="00C73897" w:rsidDel="00780C43">
          <w:rPr>
            <w:b/>
            <w:bCs/>
            <w:color w:val="000000"/>
            <w:sz w:val="22"/>
            <w:szCs w:val="22"/>
          </w:rPr>
          <w:delText xml:space="preserve"> </w:delText>
        </w:r>
        <w:r w:rsidR="00B76941" w:rsidRPr="00C73897" w:rsidDel="00780C43">
          <w:rPr>
            <w:b/>
            <w:bCs/>
            <w:color w:val="000000"/>
            <w:sz w:val="22"/>
            <w:szCs w:val="22"/>
          </w:rPr>
          <w:delText xml:space="preserve">complex and </w:delText>
        </w:r>
        <w:r w:rsidRPr="00C73897" w:rsidDel="00780C43">
          <w:rPr>
            <w:b/>
            <w:bCs/>
            <w:color w:val="000000"/>
            <w:sz w:val="22"/>
            <w:szCs w:val="22"/>
          </w:rPr>
          <w:delText>time-dependent.</w:delText>
        </w:r>
        <w:r w:rsidRPr="00C73897" w:rsidDel="00780C43">
          <w:rPr>
            <w:color w:val="000000"/>
            <w:sz w:val="22"/>
            <w:szCs w:val="22"/>
          </w:rPr>
          <w:delText xml:space="preserve"> Dynamics of </w:delText>
        </w:r>
        <w:r w:rsidRPr="00C73897" w:rsidDel="00780C43">
          <w:rPr>
            <w:sz w:val="22"/>
            <w:szCs w:val="22"/>
          </w:rPr>
          <w:delText xml:space="preserve">gut microbiota composition (x-axis) and total SCFA concentration (y-axis) plotted on the same graph. We used the first principal coordinate score from </w:delText>
        </w:r>
        <w:r w:rsidR="00BA3D8D" w:rsidRPr="00C73897" w:rsidDel="00780C43">
          <w:rPr>
            <w:sz w:val="22"/>
            <w:szCs w:val="22"/>
          </w:rPr>
          <w:delText xml:space="preserve">robust </w:delText>
        </w:r>
        <w:r w:rsidRPr="00C73897" w:rsidDel="00780C43">
          <w:rPr>
            <w:sz w:val="22"/>
            <w:szCs w:val="22"/>
          </w:rPr>
          <w:delText xml:space="preserve">PCoA (principal coordinate analysis) ordination to represent </w:delText>
        </w:r>
        <w:r w:rsidR="007F32C2" w:rsidRPr="00C73897" w:rsidDel="00780C43">
          <w:rPr>
            <w:sz w:val="22"/>
            <w:szCs w:val="22"/>
          </w:rPr>
          <w:delText xml:space="preserve">the major </w:delText>
        </w:r>
        <w:r w:rsidRPr="00C73897" w:rsidDel="00780C43">
          <w:rPr>
            <w:sz w:val="22"/>
            <w:szCs w:val="22"/>
          </w:rPr>
          <w:delText>changes in</w:delText>
        </w:r>
        <w:r w:rsidR="00BF2613" w:rsidRPr="00C73897" w:rsidDel="00780C43">
          <w:rPr>
            <w:sz w:val="22"/>
            <w:szCs w:val="22"/>
          </w:rPr>
          <w:delText xml:space="preserve"> the</w:delText>
        </w:r>
        <w:r w:rsidRPr="00C73897" w:rsidDel="00780C43">
          <w:rPr>
            <w:sz w:val="22"/>
            <w:szCs w:val="22"/>
          </w:rPr>
          <w:delText xml:space="preserve"> gut microbiota composition (relative abundance) along the direction of maximum variance.</w:delText>
        </w:r>
        <w:r w:rsidR="00FC6147" w:rsidDel="00780C43">
          <w:rPr>
            <w:sz w:val="22"/>
            <w:szCs w:val="22"/>
          </w:rPr>
          <w:delText>We noted</w:delText>
        </w:r>
        <w:r w:rsidRPr="00C73897" w:rsidDel="00780C43">
          <w:rPr>
            <w:sz w:val="22"/>
            <w:szCs w:val="22"/>
          </w:rPr>
          <w:delText xml:space="preserve"> that SCFAs</w:delText>
        </w:r>
        <w:r w:rsidR="00FC6147" w:rsidDel="00780C43">
          <w:rPr>
            <w:sz w:val="22"/>
            <w:szCs w:val="22"/>
          </w:rPr>
          <w:delText xml:space="preserve"> </w:delText>
        </w:r>
        <w:r w:rsidRPr="00C73897" w:rsidDel="00780C43">
          <w:rPr>
            <w:sz w:val="22"/>
            <w:szCs w:val="22"/>
          </w:rPr>
          <w:delText xml:space="preserve">substantially </w:delText>
        </w:r>
        <w:r w:rsidR="00FC6147" w:rsidDel="00780C43">
          <w:rPr>
            <w:sz w:val="22"/>
            <w:szCs w:val="22"/>
          </w:rPr>
          <w:delText>increased on Day 1</w:delText>
        </w:r>
        <w:r w:rsidRPr="00C73897" w:rsidDel="00780C43">
          <w:rPr>
            <w:sz w:val="22"/>
            <w:szCs w:val="22"/>
          </w:rPr>
          <w:delText xml:space="preserve"> while </w:delText>
        </w:r>
        <w:r w:rsidR="00FC6147" w:rsidDel="00780C43">
          <w:rPr>
            <w:sz w:val="22"/>
            <w:szCs w:val="22"/>
          </w:rPr>
          <w:delText xml:space="preserve">there was only minor changes in the composition of </w:delText>
        </w:r>
        <w:r w:rsidRPr="00C73897" w:rsidDel="00780C43">
          <w:rPr>
            <w:sz w:val="22"/>
            <w:szCs w:val="22"/>
          </w:rPr>
          <w:delText xml:space="preserve">gut microbiota. Points represent the mean PCoA coordinate score across mice </w:delText>
        </w:r>
        <w:r w:rsidR="00CC04DC" w:rsidRPr="00C73897" w:rsidDel="00780C43">
          <w:rPr>
            <w:sz w:val="22"/>
            <w:szCs w:val="22"/>
          </w:rPr>
          <w:delText xml:space="preserve">from </w:delText>
        </w:r>
        <w:r w:rsidRPr="00C73897" w:rsidDel="00780C43">
          <w:rPr>
            <w:sz w:val="22"/>
            <w:szCs w:val="22"/>
          </w:rPr>
          <w:delText>each vendor and error bars represent the standard error of the mean.</w:delText>
        </w:r>
      </w:del>
      <w:r w:rsidR="003D38D9" w:rsidRPr="00C73897">
        <w:rPr>
          <w:color w:val="000000"/>
          <w:sz w:val="22"/>
          <w:szCs w:val="22"/>
        </w:rPr>
        <w:br w:type="page"/>
      </w:r>
      <w:r w:rsidR="00027884" w:rsidRPr="00C73897">
        <w:rPr>
          <w:rFonts w:eastAsia="SimSun"/>
          <w:b/>
          <w:bCs/>
          <w:noProof/>
          <w:color w:val="000000"/>
          <w:sz w:val="22"/>
          <w:szCs w:val="22"/>
        </w:rPr>
        <w:drawing>
          <wp:inline distT="0" distB="0" distL="0" distR="0" wp14:anchorId="36B2EC42" wp14:editId="091E7AF1">
            <wp:extent cx="5278620" cy="1418484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84" cy="14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B315" w14:textId="08FE0557" w:rsidR="00027884" w:rsidRPr="00C73897" w:rsidRDefault="00027884" w:rsidP="00027884">
      <w:pPr>
        <w:widowControl w:val="0"/>
        <w:autoSpaceDE w:val="0"/>
        <w:autoSpaceDN w:val="0"/>
        <w:adjustRightInd w:val="0"/>
        <w:jc w:val="both"/>
        <w:rPr>
          <w:color w:val="2A2A2A"/>
          <w:sz w:val="22"/>
          <w:szCs w:val="22"/>
          <w:shd w:val="clear" w:color="auto" w:fill="FFFFFF"/>
        </w:rPr>
      </w:pPr>
      <w:r w:rsidRPr="00C73897">
        <w:rPr>
          <w:b/>
          <w:bCs/>
          <w:sz w:val="22"/>
          <w:szCs w:val="22"/>
        </w:rPr>
        <w:t xml:space="preserve">Figure </w:t>
      </w:r>
      <w:del w:id="334" w:author="Chen Liao" w:date="2021-07-10T22:35:00Z">
        <w:r w:rsidRPr="00C73897" w:rsidDel="003E02F1">
          <w:rPr>
            <w:b/>
            <w:bCs/>
            <w:sz w:val="22"/>
            <w:szCs w:val="22"/>
          </w:rPr>
          <w:delText>S16</w:delText>
        </w:r>
      </w:del>
      <w:ins w:id="335" w:author="Chen Liao" w:date="2021-07-10T22:35:00Z">
        <w:r w:rsidR="003E02F1" w:rsidRPr="00C73897">
          <w:rPr>
            <w:b/>
            <w:bCs/>
            <w:sz w:val="22"/>
            <w:szCs w:val="22"/>
          </w:rPr>
          <w:t>S1</w:t>
        </w:r>
      </w:ins>
      <w:ins w:id="336" w:author="Chen Liao" w:date="2021-07-11T14:03:00Z">
        <w:r w:rsidR="00780C43">
          <w:rPr>
            <w:b/>
            <w:bCs/>
            <w:sz w:val="22"/>
            <w:szCs w:val="22"/>
          </w:rPr>
          <w:t>7</w:t>
        </w:r>
      </w:ins>
      <w:r w:rsidRPr="00C73897">
        <w:rPr>
          <w:b/>
          <w:bCs/>
          <w:sz w:val="22"/>
          <w:szCs w:val="22"/>
        </w:rPr>
        <w:t>. Rarefaction analysis of 16S rRNA amplicon sequencing data.</w:t>
      </w:r>
      <w:r w:rsidRPr="00C73897">
        <w:rPr>
          <w:sz w:val="22"/>
          <w:szCs w:val="22"/>
        </w:rPr>
        <w:t xml:space="preserve"> Rarefaction curves were generated using the </w:t>
      </w:r>
      <w:proofErr w:type="spellStart"/>
      <w:r w:rsidRPr="00C73897">
        <w:rPr>
          <w:sz w:val="22"/>
          <w:szCs w:val="22"/>
        </w:rPr>
        <w:t>iNEXT</w:t>
      </w:r>
      <w:proofErr w:type="spellEnd"/>
      <w:r w:rsidRPr="00C73897">
        <w:rPr>
          <w:sz w:val="22"/>
          <w:szCs w:val="22"/>
        </w:rPr>
        <w:t xml:space="preserve"> package </w:t>
      </w:r>
      <w:r w:rsidRPr="00C73897">
        <w:rPr>
          <w:sz w:val="22"/>
          <w:szCs w:val="22"/>
        </w:rPr>
        <w:fldChar w:fldCharType="begin"/>
      </w:r>
      <w:r w:rsidRPr="00C73897">
        <w:rPr>
          <w:sz w:val="22"/>
          <w:szCs w:val="22"/>
        </w:rPr>
        <w:instrText xml:space="preserve"> ADDIN NE.Ref.{927D1DB6-C5B6-41D0-B5A1-CC4142D91F1E}</w:instrText>
      </w:r>
      <w:r w:rsidRPr="00C73897">
        <w:rPr>
          <w:sz w:val="22"/>
          <w:szCs w:val="22"/>
        </w:rPr>
        <w:fldChar w:fldCharType="separate"/>
      </w:r>
      <w:r w:rsidRPr="00C73897">
        <w:rPr>
          <w:rFonts w:eastAsiaTheme="minorEastAsia"/>
          <w:color w:val="080000"/>
          <w:sz w:val="22"/>
          <w:szCs w:val="22"/>
        </w:rPr>
        <w:t>[81]</w:t>
      </w:r>
      <w:r w:rsidRPr="00C73897">
        <w:rPr>
          <w:sz w:val="22"/>
          <w:szCs w:val="22"/>
        </w:rPr>
        <w:fldChar w:fldCharType="end"/>
      </w:r>
      <w:r w:rsidRPr="00C73897">
        <w:rPr>
          <w:sz w:val="22"/>
          <w:szCs w:val="22"/>
        </w:rPr>
        <w:t>. Solid lines represent the observed alpha diversity</w:t>
      </w:r>
      <w:ins w:id="337" w:author="Chen Liao" w:date="2021-07-11T13:26:00Z">
        <w:r w:rsidR="00FA71DA">
          <w:rPr>
            <w:sz w:val="22"/>
            <w:szCs w:val="22"/>
          </w:rPr>
          <w:t xml:space="preserve"> </w:t>
        </w:r>
        <w:commentRangeStart w:id="338"/>
        <w:r w:rsidR="00FA71DA">
          <w:rPr>
            <w:sz w:val="22"/>
            <w:szCs w:val="22"/>
          </w:rPr>
          <w:t>()</w:t>
        </w:r>
        <w:commentRangeEnd w:id="338"/>
        <w:r w:rsidR="00FA71DA">
          <w:rPr>
            <w:rStyle w:val="CommentReference"/>
          </w:rPr>
          <w:commentReference w:id="338"/>
        </w:r>
      </w:ins>
      <w:r w:rsidRPr="00C73897">
        <w:rPr>
          <w:sz w:val="22"/>
          <w:szCs w:val="22"/>
        </w:rPr>
        <w:t xml:space="preserve"> with the number of reads sampled, and dashed lines represent the extrapolation of the solid lines until 25% more reads. To</w:t>
      </w:r>
      <w:r w:rsidRPr="00C73897">
        <w:rPr>
          <w:color w:val="2A2A2A"/>
          <w:sz w:val="22"/>
          <w:szCs w:val="22"/>
          <w:shd w:val="clear" w:color="auto" w:fill="FFFFFF"/>
        </w:rPr>
        <w:t xml:space="preserve"> avoid sample-to-sample bias due to variable sequencing depth (different number of reads per sample), all samples were rarefied to 38,980 sequences (black dashed line) per sample before downstream analysis.</w:t>
      </w:r>
    </w:p>
    <w:p w14:paraId="188AF5F0" w14:textId="2609B3C2" w:rsidR="00027884" w:rsidRPr="00C73897" w:rsidRDefault="00027884" w:rsidP="00027884">
      <w:pPr>
        <w:widowControl w:val="0"/>
        <w:autoSpaceDE w:val="0"/>
        <w:autoSpaceDN w:val="0"/>
        <w:adjustRightInd w:val="0"/>
        <w:jc w:val="both"/>
        <w:rPr>
          <w:rFonts w:eastAsiaTheme="minorEastAsia"/>
          <w:color w:val="2A2A2A"/>
          <w:sz w:val="22"/>
          <w:szCs w:val="22"/>
          <w:shd w:val="clear" w:color="auto" w:fill="FFFFFF"/>
        </w:rPr>
      </w:pPr>
    </w:p>
    <w:p w14:paraId="5D41DC76" w14:textId="77777777" w:rsidR="00027884" w:rsidRPr="00C73897" w:rsidRDefault="00027884" w:rsidP="00027884">
      <w:pPr>
        <w:widowControl w:val="0"/>
        <w:autoSpaceDE w:val="0"/>
        <w:autoSpaceDN w:val="0"/>
        <w:adjustRightInd w:val="0"/>
        <w:jc w:val="both"/>
        <w:rPr>
          <w:rFonts w:eastAsiaTheme="minorEastAsia"/>
          <w:color w:val="2A2A2A"/>
          <w:sz w:val="22"/>
          <w:szCs w:val="22"/>
          <w:shd w:val="clear" w:color="auto" w:fill="FFFFFF"/>
        </w:rPr>
      </w:pPr>
    </w:p>
    <w:p w14:paraId="3CCB2A0F" w14:textId="5BA510F3" w:rsidR="00027884" w:rsidRPr="00C73897" w:rsidRDefault="00027884" w:rsidP="00027884">
      <w:pPr>
        <w:widowControl w:val="0"/>
        <w:autoSpaceDE w:val="0"/>
        <w:autoSpaceDN w:val="0"/>
        <w:adjustRightInd w:val="0"/>
        <w:jc w:val="center"/>
        <w:rPr>
          <w:color w:val="2A2A2A"/>
          <w:sz w:val="22"/>
          <w:szCs w:val="22"/>
          <w:shd w:val="clear" w:color="auto" w:fill="FFFFFF"/>
        </w:rPr>
      </w:pPr>
    </w:p>
    <w:p w14:paraId="7355A632" w14:textId="292455FE" w:rsidR="00763972" w:rsidRPr="00C73897" w:rsidRDefault="00763972" w:rsidP="00027884">
      <w:pPr>
        <w:widowControl w:val="0"/>
        <w:autoSpaceDE w:val="0"/>
        <w:autoSpaceDN w:val="0"/>
        <w:adjustRightInd w:val="0"/>
        <w:jc w:val="both"/>
        <w:rPr>
          <w:rFonts w:eastAsia="SimSun"/>
          <w:color w:val="000000"/>
          <w:sz w:val="22"/>
          <w:szCs w:val="22"/>
        </w:rPr>
      </w:pPr>
    </w:p>
    <w:p w14:paraId="1CA42B36" w14:textId="77777777" w:rsidR="00763972" w:rsidRPr="00C73897" w:rsidRDefault="00763972" w:rsidP="00027884">
      <w:pPr>
        <w:widowControl w:val="0"/>
        <w:autoSpaceDE w:val="0"/>
        <w:autoSpaceDN w:val="0"/>
        <w:adjustRightInd w:val="0"/>
        <w:jc w:val="both"/>
        <w:rPr>
          <w:color w:val="2A2A2A"/>
          <w:sz w:val="22"/>
          <w:szCs w:val="22"/>
          <w:shd w:val="clear" w:color="auto" w:fill="FFFFFF"/>
        </w:rPr>
      </w:pPr>
    </w:p>
    <w:p w14:paraId="633F0C05" w14:textId="77777777" w:rsidR="00027884" w:rsidRPr="00C73897" w:rsidRDefault="00027884" w:rsidP="00E216A3">
      <w:pPr>
        <w:rPr>
          <w:rFonts w:eastAsiaTheme="minorEastAsia"/>
          <w:sz w:val="22"/>
          <w:szCs w:val="22"/>
        </w:rPr>
      </w:pPr>
    </w:p>
    <w:sectPr w:rsidR="00027884" w:rsidRPr="00C73897"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7" w:author="Chen Liao" w:date="2021-07-11T10:12:00Z" w:initials="MOU">
    <w:p w14:paraId="70DC5EA0" w14:textId="1AACCC1A" w:rsidR="00125C0F" w:rsidRDefault="00125C0F">
      <w:pPr>
        <w:pStyle w:val="CommentText"/>
      </w:pPr>
      <w:r>
        <w:rPr>
          <w:rStyle w:val="CommentReference"/>
        </w:rPr>
        <w:annotationRef/>
      </w:r>
      <w:proofErr w:type="spellStart"/>
      <w:r>
        <w:t>Hongbing</w:t>
      </w:r>
      <w:proofErr w:type="spellEnd"/>
      <w:r>
        <w:t>: For panel A, why do the error bars only show the bottom half (upper half is missing)?</w:t>
      </w:r>
    </w:p>
  </w:comment>
  <w:comment w:id="76" w:author="戴 磊" w:date="2021-06-13T10:57:00Z" w:initials="戴">
    <w:p w14:paraId="64EEBACE" w14:textId="5ACE4118" w:rsidR="00DB1713" w:rsidRPr="00DB1713" w:rsidRDefault="00DB1713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Add reference</w:t>
      </w:r>
    </w:p>
  </w:comment>
  <w:comment w:id="138" w:author="戴 磊" w:date="2021-06-13T11:12:00Z" w:initials="戴">
    <w:p w14:paraId="2EA9250A" w14:textId="77777777" w:rsidR="006D0A18" w:rsidRPr="00C66A72" w:rsidRDefault="006D0A18" w:rsidP="006D0A18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 xml:space="preserve">Add results of </w:t>
      </w:r>
      <w:proofErr w:type="spellStart"/>
      <w:r>
        <w:rPr>
          <w:rFonts w:eastAsiaTheme="minorEastAsia"/>
        </w:rPr>
        <w:t>gLV</w:t>
      </w:r>
      <w:proofErr w:type="spellEnd"/>
      <w:r>
        <w:rPr>
          <w:rFonts w:eastAsiaTheme="minorEastAsia"/>
        </w:rPr>
        <w:t xml:space="preserve"> inference?</w:t>
      </w:r>
    </w:p>
  </w:comment>
  <w:comment w:id="151" w:author="Chen Liao" w:date="2021-07-11T10:53:00Z" w:initials="MOU">
    <w:p w14:paraId="2CDEB782" w14:textId="44D7795D" w:rsidR="00BF3CBD" w:rsidRDefault="00BF3CBD">
      <w:pPr>
        <w:pStyle w:val="CommentText"/>
      </w:pPr>
      <w:r>
        <w:rPr>
          <w:rStyle w:val="CommentReference"/>
        </w:rPr>
        <w:annotationRef/>
      </w:r>
      <w:r>
        <w:t>Hongbin: how many mice do they have?</w:t>
      </w:r>
    </w:p>
  </w:comment>
  <w:comment w:id="184" w:author="Chen Liao" w:date="2021-07-11T11:01:00Z" w:initials="MOU">
    <w:p w14:paraId="59F8B0B1" w14:textId="6F35382D" w:rsidR="00267C11" w:rsidRDefault="00267C11">
      <w:pPr>
        <w:pStyle w:val="CommentText"/>
      </w:pPr>
      <w:r>
        <w:rPr>
          <w:rStyle w:val="CommentReference"/>
        </w:rPr>
        <w:annotationRef/>
      </w:r>
      <w:r>
        <w:t>Hongbin: please check if this is correct.</w:t>
      </w:r>
    </w:p>
  </w:comment>
  <w:comment w:id="231" w:author="戴 磊" w:date="2021-06-13T11:11:00Z" w:initials="戴">
    <w:p w14:paraId="63DC3CBA" w14:textId="77777777" w:rsidR="00C66A72" w:rsidRDefault="00C66A72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>Elaborate</w:t>
      </w:r>
      <w:r>
        <w:rPr>
          <w:rFonts w:eastAsiaTheme="minorEastAsia" w:hint="eastAsia"/>
        </w:rPr>
        <w:t>.</w:t>
      </w:r>
    </w:p>
    <w:p w14:paraId="2ED6788C" w14:textId="740E7522" w:rsidR="00C66A72" w:rsidRPr="00C66A72" w:rsidRDefault="00C66A72">
      <w:pPr>
        <w:pStyle w:val="CommentText"/>
        <w:rPr>
          <w:rFonts w:eastAsiaTheme="minorEastAsia"/>
        </w:rPr>
      </w:pPr>
      <w:r>
        <w:rPr>
          <w:rFonts w:eastAsiaTheme="minorEastAsia"/>
        </w:rPr>
        <w:t>Change phenotype to “trait”?</w:t>
      </w:r>
    </w:p>
  </w:comment>
  <w:comment w:id="258" w:author="Chen Liao" w:date="2021-07-11T09:35:00Z" w:initials="MOU">
    <w:p w14:paraId="5186DACA" w14:textId="134EDBC2" w:rsidR="00080FE7" w:rsidRDefault="00080FE7">
      <w:pPr>
        <w:pStyle w:val="CommentText"/>
      </w:pPr>
      <w:r>
        <w:rPr>
          <w:rStyle w:val="CommentReference"/>
        </w:rPr>
        <w:annotationRef/>
      </w:r>
      <w:r>
        <w:t xml:space="preserve">Hongbin, please cite this </w:t>
      </w:r>
      <w:proofErr w:type="spellStart"/>
      <w:r>
        <w:t>papar</w:t>
      </w:r>
      <w:proofErr w:type="spellEnd"/>
      <w:r>
        <w:t xml:space="preserve">: </w:t>
      </w:r>
      <w:r w:rsidRPr="00080FE7">
        <w:t>https://www.nature.com/articles/s41587-020-0548-6</w:t>
      </w:r>
    </w:p>
  </w:comment>
  <w:comment w:id="275" w:author="戴 磊" w:date="2021-06-13T11:12:00Z" w:initials="戴">
    <w:p w14:paraId="69B0956E" w14:textId="5871F433" w:rsidR="00C66A72" w:rsidRPr="00C66A72" w:rsidRDefault="00C66A72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 xml:space="preserve">Add results of </w:t>
      </w:r>
      <w:proofErr w:type="spellStart"/>
      <w:r>
        <w:rPr>
          <w:rFonts w:eastAsiaTheme="minorEastAsia"/>
        </w:rPr>
        <w:t>gLV</w:t>
      </w:r>
      <w:proofErr w:type="spellEnd"/>
      <w:r>
        <w:rPr>
          <w:rFonts w:eastAsiaTheme="minorEastAsia"/>
        </w:rPr>
        <w:t xml:space="preserve"> inference?</w:t>
      </w:r>
    </w:p>
  </w:comment>
  <w:comment w:id="295" w:author="戴 磊" w:date="2021-06-13T11:17:00Z" w:initials="戴">
    <w:p w14:paraId="2EEAEFDD" w14:textId="0BD8D24A" w:rsidR="00C66A72" w:rsidRPr="00C66A72" w:rsidRDefault="00C66A72">
      <w:pPr>
        <w:pStyle w:val="CommentText"/>
        <w:rPr>
          <w:rFonts w:eastAsiaTheme="minorEastAsia"/>
        </w:rPr>
      </w:pPr>
      <w:r>
        <w:rPr>
          <w:rStyle w:val="CommentReference"/>
        </w:rPr>
        <w:annotationRef/>
      </w:r>
      <w:r>
        <w:rPr>
          <w:rFonts w:eastAsiaTheme="minorEastAsia"/>
        </w:rPr>
        <w:t xml:space="preserve">What is the baseline abundance? </w:t>
      </w:r>
      <w:r w:rsidR="00FC6147">
        <w:rPr>
          <w:rFonts w:eastAsiaTheme="minorEastAsia"/>
        </w:rPr>
        <w:t>P</w:t>
      </w:r>
      <w:r w:rsidR="00FC6147">
        <w:rPr>
          <w:rFonts w:eastAsiaTheme="minorEastAsia" w:hint="eastAsia"/>
        </w:rPr>
        <w:t>re</w:t>
      </w:r>
      <w:r w:rsidR="00FC6147">
        <w:rPr>
          <w:rFonts w:eastAsiaTheme="minorEastAsia"/>
        </w:rPr>
        <w:t>sent or absent</w:t>
      </w:r>
    </w:p>
  </w:comment>
  <w:comment w:id="338" w:author="Chen Liao" w:date="2021-07-11T13:26:00Z" w:initials="MOU">
    <w:p w14:paraId="62FA55D9" w14:textId="006DAB8A" w:rsidR="00FA71DA" w:rsidRDefault="00FA71DA">
      <w:pPr>
        <w:pStyle w:val="CommentText"/>
      </w:pPr>
      <w:r>
        <w:rPr>
          <w:rStyle w:val="CommentReference"/>
        </w:rPr>
        <w:annotationRef/>
      </w:r>
      <w:r>
        <w:t xml:space="preserve">Hongbin: What </w:t>
      </w:r>
      <w:r w:rsidR="00EB2CDD">
        <w:t>metric</w:t>
      </w:r>
      <w:r>
        <w:t xml:space="preserve"> for alpha diversity?</w:t>
      </w:r>
      <w:r w:rsidR="00CC64FD">
        <w:t xml:space="preserve"> Shannon index?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0DC5EA0" w15:done="0"/>
  <w15:commentEx w15:paraId="64EEBACE" w15:done="0"/>
  <w15:commentEx w15:paraId="2EA9250A" w15:done="0"/>
  <w15:commentEx w15:paraId="2CDEB782" w15:done="0"/>
  <w15:commentEx w15:paraId="59F8B0B1" w15:done="0"/>
  <w15:commentEx w15:paraId="2ED6788C" w15:done="0"/>
  <w15:commentEx w15:paraId="5186DACA" w15:done="0"/>
  <w15:commentEx w15:paraId="69B0956E" w15:done="0"/>
  <w15:commentEx w15:paraId="2EEAEFDD" w15:done="0"/>
  <w15:commentEx w15:paraId="62FA55D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954296" w16cex:dateUtc="2021-07-11T14:12:00Z"/>
  <w16cex:commentExtensible w16cex:durableId="24706323" w16cex:dateUtc="2021-06-13T02:57:00Z"/>
  <w16cex:commentExtensible w16cex:durableId="24943AF5" w16cex:dateUtc="2021-06-13T03:12:00Z"/>
  <w16cex:commentExtensible w16cex:durableId="24954C12" w16cex:dateUtc="2021-07-11T14:53:00Z"/>
  <w16cex:commentExtensible w16cex:durableId="24954E0D" w16cex:dateUtc="2021-07-11T15:01:00Z"/>
  <w16cex:commentExtensible w16cex:durableId="2470665A" w16cex:dateUtc="2021-06-13T03:11:00Z"/>
  <w16cex:commentExtensible w16cex:durableId="249539C4" w16cex:dateUtc="2021-07-11T13:35:00Z"/>
  <w16cex:commentExtensible w16cex:durableId="2470669F" w16cex:dateUtc="2021-06-13T03:12:00Z"/>
  <w16cex:commentExtensible w16cex:durableId="247067E1" w16cex:dateUtc="2021-06-13T03:17:00Z"/>
  <w16cex:commentExtensible w16cex:durableId="24956FF7" w16cex:dateUtc="2021-07-11T17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0DC5EA0" w16cid:durableId="24954296"/>
  <w16cid:commentId w16cid:paraId="64EEBACE" w16cid:durableId="24706323"/>
  <w16cid:commentId w16cid:paraId="2EA9250A" w16cid:durableId="24943AF5"/>
  <w16cid:commentId w16cid:paraId="2CDEB782" w16cid:durableId="24954C12"/>
  <w16cid:commentId w16cid:paraId="59F8B0B1" w16cid:durableId="24954E0D"/>
  <w16cid:commentId w16cid:paraId="2ED6788C" w16cid:durableId="2470665A"/>
  <w16cid:commentId w16cid:paraId="5186DACA" w16cid:durableId="249539C4"/>
  <w16cid:commentId w16cid:paraId="69B0956E" w16cid:durableId="2470669F"/>
  <w16cid:commentId w16cid:paraId="2EEAEFDD" w16cid:durableId="247067E1"/>
  <w16cid:commentId w16cid:paraId="62FA55D9" w16cid:durableId="24956FF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A02916" w14:textId="77777777" w:rsidR="00B64F5D" w:rsidRDefault="00B64F5D" w:rsidP="00027884">
      <w:r>
        <w:separator/>
      </w:r>
    </w:p>
  </w:endnote>
  <w:endnote w:type="continuationSeparator" w:id="0">
    <w:p w14:paraId="5808A278" w14:textId="77777777" w:rsidR="00B64F5D" w:rsidRDefault="00B64F5D" w:rsidP="000278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nionPro-Regular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delta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17460458"/>
      <w:docPartObj>
        <w:docPartGallery w:val="Page Numbers (Bottom of Page)"/>
        <w:docPartUnique/>
      </w:docPartObj>
    </w:sdtPr>
    <w:sdtEndPr/>
    <w:sdtContent>
      <w:p w14:paraId="253ABF0E" w14:textId="3D1B76EA" w:rsidR="009105A3" w:rsidRDefault="009105A3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063B779" w14:textId="77777777" w:rsidR="009105A3" w:rsidRDefault="009105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A835A9" w14:textId="77777777" w:rsidR="00B64F5D" w:rsidRDefault="00B64F5D" w:rsidP="00027884">
      <w:r>
        <w:separator/>
      </w:r>
    </w:p>
  </w:footnote>
  <w:footnote w:type="continuationSeparator" w:id="0">
    <w:p w14:paraId="557DAFF3" w14:textId="77777777" w:rsidR="00B64F5D" w:rsidRDefault="00B64F5D" w:rsidP="00027884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戴 磊">
    <w15:presenceInfo w15:providerId="Windows Live" w15:userId="dc4706839d8d273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hideSpellingErrors/>
  <w:hideGrammaticalErrors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Y0tbQwNLIwNTYzNDNS0lEKTi0uzszPAykwrgUAUaIFbSwAAAA="/>
  </w:docVars>
  <w:rsids>
    <w:rsidRoot w:val="00AA5DB0"/>
    <w:rsid w:val="00000427"/>
    <w:rsid w:val="000054B9"/>
    <w:rsid w:val="00024145"/>
    <w:rsid w:val="00027884"/>
    <w:rsid w:val="0003314B"/>
    <w:rsid w:val="00033774"/>
    <w:rsid w:val="000450C8"/>
    <w:rsid w:val="000532EC"/>
    <w:rsid w:val="00063FFA"/>
    <w:rsid w:val="000765F8"/>
    <w:rsid w:val="00080FE7"/>
    <w:rsid w:val="00081D2D"/>
    <w:rsid w:val="00087494"/>
    <w:rsid w:val="00091328"/>
    <w:rsid w:val="000B0B7A"/>
    <w:rsid w:val="000B783C"/>
    <w:rsid w:val="000C31C2"/>
    <w:rsid w:val="000D0AB1"/>
    <w:rsid w:val="000D418C"/>
    <w:rsid w:val="000E6FD3"/>
    <w:rsid w:val="00104CC5"/>
    <w:rsid w:val="00111046"/>
    <w:rsid w:val="00115385"/>
    <w:rsid w:val="00122DDA"/>
    <w:rsid w:val="00125C0F"/>
    <w:rsid w:val="00133B6C"/>
    <w:rsid w:val="00141852"/>
    <w:rsid w:val="00175B7E"/>
    <w:rsid w:val="001A162B"/>
    <w:rsid w:val="001A1635"/>
    <w:rsid w:val="001A22AC"/>
    <w:rsid w:val="001B5622"/>
    <w:rsid w:val="001C3C5B"/>
    <w:rsid w:val="001D1EAA"/>
    <w:rsid w:val="001D20FC"/>
    <w:rsid w:val="001D555A"/>
    <w:rsid w:val="001E5446"/>
    <w:rsid w:val="001F5C14"/>
    <w:rsid w:val="00222282"/>
    <w:rsid w:val="00235146"/>
    <w:rsid w:val="00243267"/>
    <w:rsid w:val="00243CF2"/>
    <w:rsid w:val="00252A54"/>
    <w:rsid w:val="00252BC2"/>
    <w:rsid w:val="00267C11"/>
    <w:rsid w:val="002773FD"/>
    <w:rsid w:val="002835D7"/>
    <w:rsid w:val="0028559D"/>
    <w:rsid w:val="00286768"/>
    <w:rsid w:val="002D2D09"/>
    <w:rsid w:val="002D3594"/>
    <w:rsid w:val="002D480C"/>
    <w:rsid w:val="002F1915"/>
    <w:rsid w:val="002F6940"/>
    <w:rsid w:val="00310E38"/>
    <w:rsid w:val="00311EFE"/>
    <w:rsid w:val="003178FB"/>
    <w:rsid w:val="00352606"/>
    <w:rsid w:val="00360C2C"/>
    <w:rsid w:val="00362D12"/>
    <w:rsid w:val="0036487B"/>
    <w:rsid w:val="00392A8B"/>
    <w:rsid w:val="003A04B1"/>
    <w:rsid w:val="003A4895"/>
    <w:rsid w:val="003B3786"/>
    <w:rsid w:val="003B6087"/>
    <w:rsid w:val="003B65FC"/>
    <w:rsid w:val="003C16DA"/>
    <w:rsid w:val="003C3C52"/>
    <w:rsid w:val="003D38D9"/>
    <w:rsid w:val="003D474B"/>
    <w:rsid w:val="003E02F1"/>
    <w:rsid w:val="0040237A"/>
    <w:rsid w:val="00436F48"/>
    <w:rsid w:val="00461368"/>
    <w:rsid w:val="00461661"/>
    <w:rsid w:val="00467C6A"/>
    <w:rsid w:val="004952A7"/>
    <w:rsid w:val="004A718D"/>
    <w:rsid w:val="004B7BEC"/>
    <w:rsid w:val="004C7F47"/>
    <w:rsid w:val="004D2093"/>
    <w:rsid w:val="004F3808"/>
    <w:rsid w:val="004F7273"/>
    <w:rsid w:val="00513FC0"/>
    <w:rsid w:val="005329F3"/>
    <w:rsid w:val="00537A2C"/>
    <w:rsid w:val="00541C97"/>
    <w:rsid w:val="005450BB"/>
    <w:rsid w:val="0054573B"/>
    <w:rsid w:val="0055659C"/>
    <w:rsid w:val="00565B1B"/>
    <w:rsid w:val="005A5E49"/>
    <w:rsid w:val="005B18FC"/>
    <w:rsid w:val="005B7371"/>
    <w:rsid w:val="005C442F"/>
    <w:rsid w:val="0062606E"/>
    <w:rsid w:val="00627F48"/>
    <w:rsid w:val="0065131A"/>
    <w:rsid w:val="00657E1C"/>
    <w:rsid w:val="006A1823"/>
    <w:rsid w:val="006A2028"/>
    <w:rsid w:val="006A6151"/>
    <w:rsid w:val="006B1511"/>
    <w:rsid w:val="006B2E37"/>
    <w:rsid w:val="006B670D"/>
    <w:rsid w:val="006C5ED7"/>
    <w:rsid w:val="006C5F60"/>
    <w:rsid w:val="006D0A18"/>
    <w:rsid w:val="006D4192"/>
    <w:rsid w:val="006E305C"/>
    <w:rsid w:val="006E31AD"/>
    <w:rsid w:val="006E79EA"/>
    <w:rsid w:val="006F29C0"/>
    <w:rsid w:val="0070429A"/>
    <w:rsid w:val="007408D2"/>
    <w:rsid w:val="00740F95"/>
    <w:rsid w:val="007453D5"/>
    <w:rsid w:val="0075334F"/>
    <w:rsid w:val="007551F3"/>
    <w:rsid w:val="00763972"/>
    <w:rsid w:val="00766876"/>
    <w:rsid w:val="007726A4"/>
    <w:rsid w:val="0078095C"/>
    <w:rsid w:val="00780C43"/>
    <w:rsid w:val="0078631C"/>
    <w:rsid w:val="0078735D"/>
    <w:rsid w:val="00791CAB"/>
    <w:rsid w:val="007B4E6A"/>
    <w:rsid w:val="007C1D6E"/>
    <w:rsid w:val="007C619D"/>
    <w:rsid w:val="007D330C"/>
    <w:rsid w:val="007D42B6"/>
    <w:rsid w:val="007D4FC1"/>
    <w:rsid w:val="007F32C2"/>
    <w:rsid w:val="007F54E0"/>
    <w:rsid w:val="00801F2D"/>
    <w:rsid w:val="00803034"/>
    <w:rsid w:val="00806702"/>
    <w:rsid w:val="00831931"/>
    <w:rsid w:val="008429CF"/>
    <w:rsid w:val="008603F4"/>
    <w:rsid w:val="008649BA"/>
    <w:rsid w:val="00874CEF"/>
    <w:rsid w:val="00875D88"/>
    <w:rsid w:val="00877086"/>
    <w:rsid w:val="00881CAB"/>
    <w:rsid w:val="008B49A9"/>
    <w:rsid w:val="008C2A6B"/>
    <w:rsid w:val="008C5A8A"/>
    <w:rsid w:val="008C760F"/>
    <w:rsid w:val="008D58F8"/>
    <w:rsid w:val="008D7F51"/>
    <w:rsid w:val="008E45A7"/>
    <w:rsid w:val="008E6C6D"/>
    <w:rsid w:val="0090149F"/>
    <w:rsid w:val="009105A3"/>
    <w:rsid w:val="009372EB"/>
    <w:rsid w:val="00940D5D"/>
    <w:rsid w:val="00947FF2"/>
    <w:rsid w:val="0095589A"/>
    <w:rsid w:val="009621B5"/>
    <w:rsid w:val="00971483"/>
    <w:rsid w:val="009A0EFD"/>
    <w:rsid w:val="009A333B"/>
    <w:rsid w:val="009B2211"/>
    <w:rsid w:val="009B30AC"/>
    <w:rsid w:val="009E2BFC"/>
    <w:rsid w:val="009E6A5D"/>
    <w:rsid w:val="009E6A79"/>
    <w:rsid w:val="009F7AF5"/>
    <w:rsid w:val="00A204E9"/>
    <w:rsid w:val="00A4274A"/>
    <w:rsid w:val="00A44F6A"/>
    <w:rsid w:val="00A62639"/>
    <w:rsid w:val="00A705A7"/>
    <w:rsid w:val="00A75AB3"/>
    <w:rsid w:val="00A75E53"/>
    <w:rsid w:val="00A81DEC"/>
    <w:rsid w:val="00A96700"/>
    <w:rsid w:val="00A9799F"/>
    <w:rsid w:val="00AA5DB0"/>
    <w:rsid w:val="00AB05C6"/>
    <w:rsid w:val="00AB0CA2"/>
    <w:rsid w:val="00AD0ED1"/>
    <w:rsid w:val="00B120BD"/>
    <w:rsid w:val="00B15B3A"/>
    <w:rsid w:val="00B20869"/>
    <w:rsid w:val="00B24AFC"/>
    <w:rsid w:val="00B27D3A"/>
    <w:rsid w:val="00B53A5F"/>
    <w:rsid w:val="00B64F5D"/>
    <w:rsid w:val="00B76941"/>
    <w:rsid w:val="00B77E3A"/>
    <w:rsid w:val="00B82057"/>
    <w:rsid w:val="00B97C4A"/>
    <w:rsid w:val="00BA3D8D"/>
    <w:rsid w:val="00BB1545"/>
    <w:rsid w:val="00BC1403"/>
    <w:rsid w:val="00BC3493"/>
    <w:rsid w:val="00BE7989"/>
    <w:rsid w:val="00BF2613"/>
    <w:rsid w:val="00BF3BB3"/>
    <w:rsid w:val="00BF3CBD"/>
    <w:rsid w:val="00BF6690"/>
    <w:rsid w:val="00C20D66"/>
    <w:rsid w:val="00C244D5"/>
    <w:rsid w:val="00C410C1"/>
    <w:rsid w:val="00C4177B"/>
    <w:rsid w:val="00C41EF9"/>
    <w:rsid w:val="00C443C9"/>
    <w:rsid w:val="00C510DA"/>
    <w:rsid w:val="00C51417"/>
    <w:rsid w:val="00C516B7"/>
    <w:rsid w:val="00C51BC8"/>
    <w:rsid w:val="00C527CC"/>
    <w:rsid w:val="00C663F6"/>
    <w:rsid w:val="00C66A72"/>
    <w:rsid w:val="00C71403"/>
    <w:rsid w:val="00C73897"/>
    <w:rsid w:val="00C75355"/>
    <w:rsid w:val="00C774F5"/>
    <w:rsid w:val="00C82F3A"/>
    <w:rsid w:val="00C960CA"/>
    <w:rsid w:val="00CA1AC3"/>
    <w:rsid w:val="00CB6221"/>
    <w:rsid w:val="00CC04DC"/>
    <w:rsid w:val="00CC0C2A"/>
    <w:rsid w:val="00CC3BF6"/>
    <w:rsid w:val="00CC56FA"/>
    <w:rsid w:val="00CC64FD"/>
    <w:rsid w:val="00CE6FEE"/>
    <w:rsid w:val="00CF2C73"/>
    <w:rsid w:val="00D00014"/>
    <w:rsid w:val="00D34C60"/>
    <w:rsid w:val="00D52CF8"/>
    <w:rsid w:val="00D576A1"/>
    <w:rsid w:val="00D60289"/>
    <w:rsid w:val="00D609E2"/>
    <w:rsid w:val="00D60AAD"/>
    <w:rsid w:val="00D71E8C"/>
    <w:rsid w:val="00D8089A"/>
    <w:rsid w:val="00D86418"/>
    <w:rsid w:val="00D8761D"/>
    <w:rsid w:val="00D90F85"/>
    <w:rsid w:val="00D93B06"/>
    <w:rsid w:val="00D9413C"/>
    <w:rsid w:val="00DB0300"/>
    <w:rsid w:val="00DB0E82"/>
    <w:rsid w:val="00DB1713"/>
    <w:rsid w:val="00DB3128"/>
    <w:rsid w:val="00DB4D37"/>
    <w:rsid w:val="00DB4E23"/>
    <w:rsid w:val="00DB5A27"/>
    <w:rsid w:val="00DB6C11"/>
    <w:rsid w:val="00DC7885"/>
    <w:rsid w:val="00DD1011"/>
    <w:rsid w:val="00DD1A11"/>
    <w:rsid w:val="00DE0978"/>
    <w:rsid w:val="00DE6D8F"/>
    <w:rsid w:val="00DF6D8D"/>
    <w:rsid w:val="00E00B09"/>
    <w:rsid w:val="00E111BC"/>
    <w:rsid w:val="00E14BD6"/>
    <w:rsid w:val="00E151B1"/>
    <w:rsid w:val="00E216A3"/>
    <w:rsid w:val="00E45BB0"/>
    <w:rsid w:val="00E730F1"/>
    <w:rsid w:val="00E81BC6"/>
    <w:rsid w:val="00E96B9B"/>
    <w:rsid w:val="00EA0A34"/>
    <w:rsid w:val="00EA3A08"/>
    <w:rsid w:val="00EB2CDD"/>
    <w:rsid w:val="00EC316B"/>
    <w:rsid w:val="00EC35D9"/>
    <w:rsid w:val="00F04307"/>
    <w:rsid w:val="00F04D1F"/>
    <w:rsid w:val="00F12545"/>
    <w:rsid w:val="00F12D28"/>
    <w:rsid w:val="00F4541E"/>
    <w:rsid w:val="00F46E91"/>
    <w:rsid w:val="00F56F6A"/>
    <w:rsid w:val="00F838B5"/>
    <w:rsid w:val="00FA660C"/>
    <w:rsid w:val="00FA71DA"/>
    <w:rsid w:val="00FC6147"/>
    <w:rsid w:val="00FF2C94"/>
    <w:rsid w:val="00FF3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454B71"/>
  <w15:chartTrackingRefBased/>
  <w15:docId w15:val="{CE075913-ABB7-414D-A38D-0BDCF160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DB0"/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E00B0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AA5DB0"/>
    <w:pPr>
      <w:spacing w:before="100" w:beforeAutospacing="1" w:after="100" w:afterAutospacing="1"/>
    </w:pPr>
    <w:rPr>
      <w:rFonts w:ascii="SimSun" w:eastAsia="SimSun" w:hAnsi="SimSun" w:cs="SimSun"/>
    </w:rPr>
  </w:style>
  <w:style w:type="character" w:customStyle="1" w:styleId="fontstyle01">
    <w:name w:val="fontstyle01"/>
    <w:basedOn w:val="DefaultParagraphFont"/>
    <w:rsid w:val="00AA5DB0"/>
    <w:rPr>
      <w:rFonts w:ascii="MinionPro-Regular" w:hAnsi="MinionPro-Regular" w:hint="default"/>
      <w:b w:val="0"/>
      <w:bCs w:val="0"/>
      <w:i w:val="0"/>
      <w:iCs w:val="0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278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27884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2788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27884"/>
    <w:rPr>
      <w:rFonts w:ascii="Times New Roman" w:eastAsia="Times New Roman" w:hAnsi="Times New Roman" w:cs="Times New Roman"/>
      <w:kern w:val="0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D330C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330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330C"/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33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330C"/>
    <w:rPr>
      <w:rFonts w:ascii="Times New Roman" w:eastAsia="Times New Roman" w:hAnsi="Times New Roman" w:cs="Times New Roman"/>
      <w:b/>
      <w:bCs/>
      <w:kern w:val="0"/>
      <w:sz w:val="24"/>
      <w:szCs w:val="24"/>
    </w:rPr>
  </w:style>
  <w:style w:type="paragraph" w:styleId="Revision">
    <w:name w:val="Revision"/>
    <w:hidden/>
    <w:uiPriority w:val="99"/>
    <w:semiHidden/>
    <w:rsid w:val="005329F3"/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apple-converted-space">
    <w:name w:val="apple-converted-space"/>
    <w:basedOn w:val="DefaultParagraphFont"/>
    <w:rsid w:val="001D1EAA"/>
  </w:style>
  <w:style w:type="character" w:styleId="Emphasis">
    <w:name w:val="Emphasis"/>
    <w:basedOn w:val="DefaultParagraphFont"/>
    <w:uiPriority w:val="20"/>
    <w:qFormat/>
    <w:rsid w:val="001D1EAA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0B09"/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E00B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9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microsoft.com/office/2011/relationships/people" Target="peop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11/relationships/commentsExtended" Target="commentsExtended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comments" Target="comment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FC33D9-DBE3-4D4B-83CC-185DC8A1B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13</Pages>
  <Words>1849</Words>
  <Characters>10545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红宾</dc:creator>
  <cp:keywords/>
  <dc:description/>
  <cp:lastModifiedBy>Chen Liao</cp:lastModifiedBy>
  <cp:revision>123</cp:revision>
  <dcterms:created xsi:type="dcterms:W3CDTF">2021-06-15T18:12:00Z</dcterms:created>
  <dcterms:modified xsi:type="dcterms:W3CDTF">2021-07-12T00:25:00Z</dcterms:modified>
</cp:coreProperties>
</file>